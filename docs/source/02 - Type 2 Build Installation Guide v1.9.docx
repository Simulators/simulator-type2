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13A5150D" w:rsidR="00D16CF7" w:rsidRPr="008B7DA0" w:rsidRDefault="00D16CF7" w:rsidP="00D16CF7">
      <w:pPr>
        <w:spacing w:after="0"/>
      </w:pPr>
      <w:r w:rsidRPr="008B7DA0">
        <w:t xml:space="preserve">Date: </w:t>
      </w:r>
      <w:r w:rsidR="00BD574D">
        <w:t>0</w:t>
      </w:r>
      <w:ins w:id="1" w:author="Andrew Instone-Cowie" w:date="2025-05-07T14:12:00Z" w16du:dateUtc="2025-05-07T13:12:00Z">
        <w:r w:rsidR="00CF22E8">
          <w:t>9</w:t>
        </w:r>
      </w:ins>
      <w:del w:id="2" w:author="Andrew Instone-Cowie" w:date="2025-05-07T14:12:00Z" w16du:dateUtc="2025-05-07T13:12:00Z">
        <w:r w:rsidR="00BD574D" w:rsidDel="00CF22E8">
          <w:delText>7</w:delText>
        </w:r>
      </w:del>
      <w:r w:rsidR="00BD574D">
        <w:t xml:space="preserve"> </w:t>
      </w:r>
      <w:del w:id="3" w:author="Andrew Instone-Cowie" w:date="2025-07-09T14:38:00Z" w16du:dateUtc="2025-07-09T13:38:00Z">
        <w:r w:rsidR="00BD574D" w:rsidDel="000C5FC4">
          <w:delText>May</w:delText>
        </w:r>
        <w:r w:rsidR="0036576A" w:rsidDel="000C5FC4">
          <w:delText xml:space="preserve"> </w:delText>
        </w:r>
      </w:del>
      <w:ins w:id="4" w:author="Andrew Instone-Cowie" w:date="2025-07-09T14:38:00Z" w16du:dateUtc="2025-07-09T13:38:00Z">
        <w:r w:rsidR="000C5FC4">
          <w:t>July</w:t>
        </w:r>
        <w:r w:rsidR="000C5FC4">
          <w:t xml:space="preserve"> </w:t>
        </w:r>
      </w:ins>
      <w:r w:rsidR="0036576A">
        <w:t>2025</w:t>
      </w:r>
    </w:p>
    <w:p w14:paraId="7C5BEF11" w14:textId="0699E876" w:rsidR="00D16CF7" w:rsidRPr="008B7DA0" w:rsidRDefault="00D16CF7">
      <w:r w:rsidRPr="008B7DA0">
        <w:t xml:space="preserve">Version: </w:t>
      </w:r>
      <w:r w:rsidR="00405050">
        <w:t>1.</w:t>
      </w:r>
      <w:ins w:id="5" w:author="Andrew Instone-Cowie" w:date="2025-05-07T14:12:00Z" w16du:dateUtc="2025-05-07T13:12:00Z">
        <w:r w:rsidR="00CF22E8">
          <w:t>9</w:t>
        </w:r>
      </w:ins>
      <w:del w:id="6" w:author="Andrew Instone-Cowie" w:date="2025-05-07T14:12:00Z" w16du:dateUtc="2025-05-07T13:12:00Z">
        <w:r w:rsidR="0036576A" w:rsidDel="00CF22E8">
          <w:delText>8</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5549A7FC" w14:textId="7AD645AA" w:rsidR="0007558C" w:rsidRDefault="004A19E5" w:rsidP="0007558C">
          <w:pPr>
            <w:pStyle w:val="TOC1"/>
            <w:rPr>
              <w:ins w:id="7" w:author="Andrew Instone-Cowie" w:date="2025-07-09T15:01:00Z" w16du:dateUtc="2025-07-09T14:01:00Z"/>
              <w:rFonts w:eastAsiaTheme="minorEastAsia"/>
              <w:noProof/>
              <w:kern w:val="2"/>
              <w:sz w:val="24"/>
              <w:szCs w:val="24"/>
              <w:lang w:eastAsia="en-GB"/>
              <w14:ligatures w14:val="standardContextual"/>
            </w:rPr>
            <w:pPrChange w:id="8" w:author="Andrew Instone-Cowie" w:date="2025-07-09T15:05:00Z" w16du:dateUtc="2025-07-09T14:05:00Z">
              <w:pPr>
                <w:pStyle w:val="TOC1"/>
                <w:tabs>
                  <w:tab w:val="right" w:leader="dot" w:pos="9016"/>
                </w:tabs>
              </w:pPr>
            </w:pPrChange>
          </w:pPr>
          <w:r>
            <w:fldChar w:fldCharType="begin"/>
          </w:r>
          <w:r>
            <w:instrText xml:space="preserve"> TOC \o "1-3" \h \z \u </w:instrText>
          </w:r>
          <w:r>
            <w:fldChar w:fldCharType="separate"/>
          </w:r>
          <w:ins w:id="9" w:author="Andrew Instone-Cowie" w:date="2025-07-09T15:01:00Z" w16du:dateUtc="2025-07-09T14:01:00Z">
            <w:r w:rsidR="0007558C" w:rsidRPr="00CC6F49">
              <w:rPr>
                <w:rStyle w:val="Hyperlink"/>
                <w:noProof/>
              </w:rPr>
              <w:fldChar w:fldCharType="begin"/>
            </w:r>
            <w:r w:rsidR="0007558C" w:rsidRPr="00CC6F49">
              <w:rPr>
                <w:rStyle w:val="Hyperlink"/>
                <w:noProof/>
              </w:rPr>
              <w:instrText xml:space="preserve"> </w:instrText>
            </w:r>
            <w:r w:rsidR="0007558C">
              <w:rPr>
                <w:noProof/>
              </w:rPr>
              <w:instrText>HYPERLINK \l "_Toc202965681"</w:instrText>
            </w:r>
            <w:r w:rsidR="0007558C" w:rsidRPr="00CC6F49">
              <w:rPr>
                <w:rStyle w:val="Hyperlink"/>
                <w:noProof/>
              </w:rPr>
              <w:instrText xml:space="preserve"> </w:instrText>
            </w:r>
            <w:r w:rsidR="0007558C" w:rsidRPr="00CC6F49">
              <w:rPr>
                <w:rStyle w:val="Hyperlink"/>
                <w:noProof/>
              </w:rPr>
            </w:r>
            <w:r w:rsidR="0007558C" w:rsidRPr="00CC6F49">
              <w:rPr>
                <w:rStyle w:val="Hyperlink"/>
                <w:noProof/>
              </w:rPr>
              <w:fldChar w:fldCharType="separate"/>
            </w:r>
            <w:r w:rsidR="0007558C" w:rsidRPr="00CC6F49">
              <w:rPr>
                <w:rStyle w:val="Hyperlink"/>
                <w:noProof/>
              </w:rPr>
              <w:t>Index of Figures</w:t>
            </w:r>
            <w:r w:rsidR="0007558C">
              <w:rPr>
                <w:noProof/>
                <w:webHidden/>
              </w:rPr>
              <w:tab/>
            </w:r>
            <w:r w:rsidR="0007558C">
              <w:rPr>
                <w:noProof/>
                <w:webHidden/>
              </w:rPr>
              <w:fldChar w:fldCharType="begin"/>
            </w:r>
            <w:r w:rsidR="0007558C">
              <w:rPr>
                <w:noProof/>
                <w:webHidden/>
              </w:rPr>
              <w:instrText xml:space="preserve"> PAGEREF _Toc202965681 \h </w:instrText>
            </w:r>
            <w:r w:rsidR="0007558C">
              <w:rPr>
                <w:noProof/>
                <w:webHidden/>
              </w:rPr>
            </w:r>
            <w:r w:rsidR="0007558C">
              <w:rPr>
                <w:noProof/>
                <w:webHidden/>
              </w:rPr>
              <w:fldChar w:fldCharType="separate"/>
            </w:r>
          </w:ins>
          <w:ins w:id="10" w:author="Andrew Instone-Cowie" w:date="2025-07-09T15:54:00Z" w16du:dateUtc="2025-07-09T14:54:00Z">
            <w:r w:rsidR="00DF32C4">
              <w:rPr>
                <w:noProof/>
                <w:webHidden/>
              </w:rPr>
              <w:t>5</w:t>
            </w:r>
          </w:ins>
          <w:ins w:id="11" w:author="Andrew Instone-Cowie" w:date="2025-07-09T15:01:00Z" w16du:dateUtc="2025-07-09T14:01:00Z">
            <w:r w:rsidR="0007558C">
              <w:rPr>
                <w:noProof/>
                <w:webHidden/>
              </w:rPr>
              <w:fldChar w:fldCharType="end"/>
            </w:r>
            <w:r w:rsidR="0007558C" w:rsidRPr="00CC6F49">
              <w:rPr>
                <w:rStyle w:val="Hyperlink"/>
                <w:noProof/>
              </w:rPr>
              <w:fldChar w:fldCharType="end"/>
            </w:r>
          </w:ins>
        </w:p>
        <w:p w14:paraId="05BE55E0" w14:textId="33DD0167" w:rsidR="0007558C" w:rsidRDefault="0007558C" w:rsidP="0007558C">
          <w:pPr>
            <w:pStyle w:val="TOC1"/>
            <w:rPr>
              <w:ins w:id="12" w:author="Andrew Instone-Cowie" w:date="2025-07-09T15:01:00Z" w16du:dateUtc="2025-07-09T14:01:00Z"/>
              <w:rFonts w:eastAsiaTheme="minorEastAsia"/>
              <w:noProof/>
              <w:kern w:val="2"/>
              <w:sz w:val="24"/>
              <w:szCs w:val="24"/>
              <w:lang w:eastAsia="en-GB"/>
              <w14:ligatures w14:val="standardContextual"/>
            </w:rPr>
            <w:pPrChange w:id="13" w:author="Andrew Instone-Cowie" w:date="2025-07-09T15:05:00Z" w16du:dateUtc="2025-07-09T14:05:00Z">
              <w:pPr>
                <w:pStyle w:val="TOC1"/>
                <w:tabs>
                  <w:tab w:val="right" w:leader="dot" w:pos="9016"/>
                </w:tabs>
              </w:pPr>
            </w:pPrChange>
          </w:pPr>
          <w:ins w:id="1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Index of Tables</w:t>
            </w:r>
            <w:r>
              <w:rPr>
                <w:noProof/>
                <w:webHidden/>
              </w:rPr>
              <w:tab/>
            </w:r>
            <w:r>
              <w:rPr>
                <w:noProof/>
                <w:webHidden/>
              </w:rPr>
              <w:fldChar w:fldCharType="begin"/>
            </w:r>
            <w:r>
              <w:rPr>
                <w:noProof/>
                <w:webHidden/>
              </w:rPr>
              <w:instrText xml:space="preserve"> PAGEREF _Toc202965682 \h </w:instrText>
            </w:r>
            <w:r>
              <w:rPr>
                <w:noProof/>
                <w:webHidden/>
              </w:rPr>
            </w:r>
            <w:r>
              <w:rPr>
                <w:noProof/>
                <w:webHidden/>
              </w:rPr>
              <w:fldChar w:fldCharType="separate"/>
            </w:r>
          </w:ins>
          <w:ins w:id="15" w:author="Andrew Instone-Cowie" w:date="2025-07-09T15:54:00Z" w16du:dateUtc="2025-07-09T14:54:00Z">
            <w:r w:rsidR="00DF32C4">
              <w:rPr>
                <w:noProof/>
                <w:webHidden/>
              </w:rPr>
              <w:t>7</w:t>
            </w:r>
          </w:ins>
          <w:ins w:id="16" w:author="Andrew Instone-Cowie" w:date="2025-07-09T15:01:00Z" w16du:dateUtc="2025-07-09T14:01:00Z">
            <w:r>
              <w:rPr>
                <w:noProof/>
                <w:webHidden/>
              </w:rPr>
              <w:fldChar w:fldCharType="end"/>
            </w:r>
            <w:r w:rsidRPr="00CC6F49">
              <w:rPr>
                <w:rStyle w:val="Hyperlink"/>
                <w:noProof/>
              </w:rPr>
              <w:fldChar w:fldCharType="end"/>
            </w:r>
          </w:ins>
        </w:p>
        <w:p w14:paraId="71F1385B" w14:textId="46AA1857" w:rsidR="0007558C" w:rsidRDefault="0007558C" w:rsidP="0007558C">
          <w:pPr>
            <w:pStyle w:val="TOC1"/>
            <w:rPr>
              <w:ins w:id="17" w:author="Andrew Instone-Cowie" w:date="2025-07-09T15:01:00Z" w16du:dateUtc="2025-07-09T14:01:00Z"/>
              <w:rFonts w:eastAsiaTheme="minorEastAsia"/>
              <w:noProof/>
              <w:kern w:val="2"/>
              <w:sz w:val="24"/>
              <w:szCs w:val="24"/>
              <w:lang w:eastAsia="en-GB"/>
              <w14:ligatures w14:val="standardContextual"/>
            </w:rPr>
            <w:pPrChange w:id="18" w:author="Andrew Instone-Cowie" w:date="2025-07-09T15:05:00Z" w16du:dateUtc="2025-07-09T14:05:00Z">
              <w:pPr>
                <w:pStyle w:val="TOC1"/>
                <w:tabs>
                  <w:tab w:val="right" w:leader="dot" w:pos="9016"/>
                </w:tabs>
              </w:pPr>
            </w:pPrChange>
          </w:pPr>
          <w:ins w:id="1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Document History</w:t>
            </w:r>
            <w:r>
              <w:rPr>
                <w:noProof/>
                <w:webHidden/>
              </w:rPr>
              <w:tab/>
            </w:r>
            <w:r>
              <w:rPr>
                <w:noProof/>
                <w:webHidden/>
              </w:rPr>
              <w:fldChar w:fldCharType="begin"/>
            </w:r>
            <w:r>
              <w:rPr>
                <w:noProof/>
                <w:webHidden/>
              </w:rPr>
              <w:instrText xml:space="preserve"> PAGEREF _Toc202965683 \h </w:instrText>
            </w:r>
            <w:r>
              <w:rPr>
                <w:noProof/>
                <w:webHidden/>
              </w:rPr>
            </w:r>
            <w:r>
              <w:rPr>
                <w:noProof/>
                <w:webHidden/>
              </w:rPr>
              <w:fldChar w:fldCharType="separate"/>
            </w:r>
          </w:ins>
          <w:ins w:id="20" w:author="Andrew Instone-Cowie" w:date="2025-07-09T15:54:00Z" w16du:dateUtc="2025-07-09T14:54:00Z">
            <w:r w:rsidR="00DF32C4">
              <w:rPr>
                <w:noProof/>
                <w:webHidden/>
              </w:rPr>
              <w:t>8</w:t>
            </w:r>
          </w:ins>
          <w:ins w:id="21" w:author="Andrew Instone-Cowie" w:date="2025-07-09T15:01:00Z" w16du:dateUtc="2025-07-09T14:01:00Z">
            <w:r>
              <w:rPr>
                <w:noProof/>
                <w:webHidden/>
              </w:rPr>
              <w:fldChar w:fldCharType="end"/>
            </w:r>
            <w:r w:rsidRPr="00CC6F49">
              <w:rPr>
                <w:rStyle w:val="Hyperlink"/>
                <w:noProof/>
              </w:rPr>
              <w:fldChar w:fldCharType="end"/>
            </w:r>
          </w:ins>
        </w:p>
        <w:p w14:paraId="4E0BEDEC" w14:textId="437EEA72" w:rsidR="0007558C" w:rsidRDefault="0007558C" w:rsidP="0007558C">
          <w:pPr>
            <w:pStyle w:val="TOC1"/>
            <w:rPr>
              <w:ins w:id="22" w:author="Andrew Instone-Cowie" w:date="2025-07-09T15:01:00Z" w16du:dateUtc="2025-07-09T14:01:00Z"/>
              <w:rFonts w:eastAsiaTheme="minorEastAsia"/>
              <w:noProof/>
              <w:kern w:val="2"/>
              <w:sz w:val="24"/>
              <w:szCs w:val="24"/>
              <w:lang w:eastAsia="en-GB"/>
              <w14:ligatures w14:val="standardContextual"/>
            </w:rPr>
            <w:pPrChange w:id="23" w:author="Andrew Instone-Cowie" w:date="2025-07-09T15:05:00Z" w16du:dateUtc="2025-07-09T14:05:00Z">
              <w:pPr>
                <w:pStyle w:val="TOC1"/>
                <w:tabs>
                  <w:tab w:val="right" w:leader="dot" w:pos="9016"/>
                </w:tabs>
              </w:pPr>
            </w:pPrChange>
          </w:pPr>
          <w:ins w:id="2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Licence</w:t>
            </w:r>
            <w:r>
              <w:rPr>
                <w:noProof/>
                <w:webHidden/>
              </w:rPr>
              <w:tab/>
            </w:r>
            <w:r>
              <w:rPr>
                <w:noProof/>
                <w:webHidden/>
              </w:rPr>
              <w:fldChar w:fldCharType="begin"/>
            </w:r>
            <w:r>
              <w:rPr>
                <w:noProof/>
                <w:webHidden/>
              </w:rPr>
              <w:instrText xml:space="preserve"> PAGEREF _Toc202965684 \h </w:instrText>
            </w:r>
            <w:r>
              <w:rPr>
                <w:noProof/>
                <w:webHidden/>
              </w:rPr>
            </w:r>
            <w:r>
              <w:rPr>
                <w:noProof/>
                <w:webHidden/>
              </w:rPr>
              <w:fldChar w:fldCharType="separate"/>
            </w:r>
          </w:ins>
          <w:ins w:id="25" w:author="Andrew Instone-Cowie" w:date="2025-07-09T15:54:00Z" w16du:dateUtc="2025-07-09T14:54:00Z">
            <w:r w:rsidR="00DF32C4">
              <w:rPr>
                <w:noProof/>
                <w:webHidden/>
              </w:rPr>
              <w:t>10</w:t>
            </w:r>
          </w:ins>
          <w:ins w:id="26" w:author="Andrew Instone-Cowie" w:date="2025-07-09T15:01:00Z" w16du:dateUtc="2025-07-09T14:01:00Z">
            <w:r>
              <w:rPr>
                <w:noProof/>
                <w:webHidden/>
              </w:rPr>
              <w:fldChar w:fldCharType="end"/>
            </w:r>
            <w:r w:rsidRPr="00CC6F49">
              <w:rPr>
                <w:rStyle w:val="Hyperlink"/>
                <w:noProof/>
              </w:rPr>
              <w:fldChar w:fldCharType="end"/>
            </w:r>
          </w:ins>
        </w:p>
        <w:p w14:paraId="3AB3621B" w14:textId="2FAF8714" w:rsidR="0007558C" w:rsidRDefault="0007558C" w:rsidP="0007558C">
          <w:pPr>
            <w:pStyle w:val="TOC1"/>
            <w:rPr>
              <w:ins w:id="27" w:author="Andrew Instone-Cowie" w:date="2025-07-09T15:01:00Z" w16du:dateUtc="2025-07-09T14:01:00Z"/>
              <w:rFonts w:eastAsiaTheme="minorEastAsia"/>
              <w:noProof/>
              <w:kern w:val="2"/>
              <w:sz w:val="24"/>
              <w:szCs w:val="24"/>
              <w:lang w:eastAsia="en-GB"/>
              <w14:ligatures w14:val="standardContextual"/>
            </w:rPr>
            <w:pPrChange w:id="28" w:author="Andrew Instone-Cowie" w:date="2025-07-09T15:05:00Z" w16du:dateUtc="2025-07-09T14:05:00Z">
              <w:pPr>
                <w:pStyle w:val="TOC1"/>
                <w:tabs>
                  <w:tab w:val="right" w:leader="dot" w:pos="9016"/>
                </w:tabs>
              </w:pPr>
            </w:pPrChange>
          </w:pPr>
          <w:ins w:id="2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lang w:eastAsia="en-GB"/>
              </w:rPr>
              <w:t>Attribution</w:t>
            </w:r>
            <w:r>
              <w:rPr>
                <w:noProof/>
                <w:webHidden/>
              </w:rPr>
              <w:tab/>
            </w:r>
            <w:r>
              <w:rPr>
                <w:noProof/>
                <w:webHidden/>
              </w:rPr>
              <w:fldChar w:fldCharType="begin"/>
            </w:r>
            <w:r>
              <w:rPr>
                <w:noProof/>
                <w:webHidden/>
              </w:rPr>
              <w:instrText xml:space="preserve"> PAGEREF _Toc202965685 \h </w:instrText>
            </w:r>
            <w:r>
              <w:rPr>
                <w:noProof/>
                <w:webHidden/>
              </w:rPr>
            </w:r>
            <w:r>
              <w:rPr>
                <w:noProof/>
                <w:webHidden/>
              </w:rPr>
              <w:fldChar w:fldCharType="separate"/>
            </w:r>
          </w:ins>
          <w:ins w:id="30" w:author="Andrew Instone-Cowie" w:date="2025-07-09T15:54:00Z" w16du:dateUtc="2025-07-09T14:54:00Z">
            <w:r w:rsidR="00DF32C4">
              <w:rPr>
                <w:noProof/>
                <w:webHidden/>
              </w:rPr>
              <w:t>10</w:t>
            </w:r>
          </w:ins>
          <w:ins w:id="31" w:author="Andrew Instone-Cowie" w:date="2025-07-09T15:01:00Z" w16du:dateUtc="2025-07-09T14:01:00Z">
            <w:r>
              <w:rPr>
                <w:noProof/>
                <w:webHidden/>
              </w:rPr>
              <w:fldChar w:fldCharType="end"/>
            </w:r>
            <w:r w:rsidRPr="00CC6F49">
              <w:rPr>
                <w:rStyle w:val="Hyperlink"/>
                <w:noProof/>
              </w:rPr>
              <w:fldChar w:fldCharType="end"/>
            </w:r>
          </w:ins>
        </w:p>
        <w:p w14:paraId="0EC78AD1" w14:textId="06ECDADE" w:rsidR="0007558C" w:rsidRDefault="0007558C" w:rsidP="0007558C">
          <w:pPr>
            <w:pStyle w:val="TOC1"/>
            <w:rPr>
              <w:ins w:id="32" w:author="Andrew Instone-Cowie" w:date="2025-07-09T15:01:00Z" w16du:dateUtc="2025-07-09T14:01:00Z"/>
              <w:rFonts w:eastAsiaTheme="minorEastAsia"/>
              <w:noProof/>
              <w:kern w:val="2"/>
              <w:sz w:val="24"/>
              <w:szCs w:val="24"/>
              <w:lang w:eastAsia="en-GB"/>
              <w14:ligatures w14:val="standardContextual"/>
            </w:rPr>
            <w:pPrChange w:id="33" w:author="Andrew Instone-Cowie" w:date="2025-07-09T15:05:00Z" w16du:dateUtc="2025-07-09T14:05:00Z">
              <w:pPr>
                <w:pStyle w:val="TOC1"/>
                <w:tabs>
                  <w:tab w:val="right" w:leader="dot" w:pos="9016"/>
                </w:tabs>
              </w:pPr>
            </w:pPrChange>
          </w:pPr>
          <w:ins w:id="3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Documentation Map</w:t>
            </w:r>
            <w:r>
              <w:rPr>
                <w:noProof/>
                <w:webHidden/>
              </w:rPr>
              <w:tab/>
            </w:r>
            <w:r>
              <w:rPr>
                <w:noProof/>
                <w:webHidden/>
              </w:rPr>
              <w:fldChar w:fldCharType="begin"/>
            </w:r>
            <w:r>
              <w:rPr>
                <w:noProof/>
                <w:webHidden/>
              </w:rPr>
              <w:instrText xml:space="preserve"> PAGEREF _Toc202965686 \h </w:instrText>
            </w:r>
            <w:r>
              <w:rPr>
                <w:noProof/>
                <w:webHidden/>
              </w:rPr>
            </w:r>
            <w:r>
              <w:rPr>
                <w:noProof/>
                <w:webHidden/>
              </w:rPr>
              <w:fldChar w:fldCharType="separate"/>
            </w:r>
          </w:ins>
          <w:ins w:id="35" w:author="Andrew Instone-Cowie" w:date="2025-07-09T15:54:00Z" w16du:dateUtc="2025-07-09T14:54:00Z">
            <w:r w:rsidR="00DF32C4">
              <w:rPr>
                <w:noProof/>
                <w:webHidden/>
              </w:rPr>
              <w:t>11</w:t>
            </w:r>
          </w:ins>
          <w:ins w:id="36" w:author="Andrew Instone-Cowie" w:date="2025-07-09T15:01:00Z" w16du:dateUtc="2025-07-09T14:01:00Z">
            <w:r>
              <w:rPr>
                <w:noProof/>
                <w:webHidden/>
              </w:rPr>
              <w:fldChar w:fldCharType="end"/>
            </w:r>
            <w:r w:rsidRPr="00CC6F49">
              <w:rPr>
                <w:rStyle w:val="Hyperlink"/>
                <w:noProof/>
              </w:rPr>
              <w:fldChar w:fldCharType="end"/>
            </w:r>
          </w:ins>
        </w:p>
        <w:p w14:paraId="182521B6" w14:textId="429A46FC" w:rsidR="0007558C" w:rsidRDefault="0007558C" w:rsidP="0007558C">
          <w:pPr>
            <w:pStyle w:val="TOC1"/>
            <w:rPr>
              <w:ins w:id="37" w:author="Andrew Instone-Cowie" w:date="2025-07-09T15:01:00Z" w16du:dateUtc="2025-07-09T14:01:00Z"/>
              <w:rFonts w:eastAsiaTheme="minorEastAsia"/>
              <w:noProof/>
              <w:kern w:val="2"/>
              <w:sz w:val="24"/>
              <w:szCs w:val="24"/>
              <w:lang w:eastAsia="en-GB"/>
              <w14:ligatures w14:val="standardContextual"/>
            </w:rPr>
            <w:pPrChange w:id="38" w:author="Andrew Instone-Cowie" w:date="2025-07-09T15:05:00Z" w16du:dateUtc="2025-07-09T14:05:00Z">
              <w:pPr>
                <w:pStyle w:val="TOC1"/>
                <w:tabs>
                  <w:tab w:val="right" w:leader="dot" w:pos="9016"/>
                </w:tabs>
              </w:pPr>
            </w:pPrChange>
          </w:pPr>
          <w:ins w:id="3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About This Guide</w:t>
            </w:r>
            <w:r>
              <w:rPr>
                <w:noProof/>
                <w:webHidden/>
              </w:rPr>
              <w:tab/>
            </w:r>
            <w:r>
              <w:rPr>
                <w:noProof/>
                <w:webHidden/>
              </w:rPr>
              <w:fldChar w:fldCharType="begin"/>
            </w:r>
            <w:r>
              <w:rPr>
                <w:noProof/>
                <w:webHidden/>
              </w:rPr>
              <w:instrText xml:space="preserve"> PAGEREF _Toc202965687 \h </w:instrText>
            </w:r>
            <w:r>
              <w:rPr>
                <w:noProof/>
                <w:webHidden/>
              </w:rPr>
            </w:r>
            <w:r>
              <w:rPr>
                <w:noProof/>
                <w:webHidden/>
              </w:rPr>
              <w:fldChar w:fldCharType="separate"/>
            </w:r>
          </w:ins>
          <w:ins w:id="40" w:author="Andrew Instone-Cowie" w:date="2025-07-09T15:54:00Z" w16du:dateUtc="2025-07-09T14:54:00Z">
            <w:r w:rsidR="00DF32C4">
              <w:rPr>
                <w:noProof/>
                <w:webHidden/>
              </w:rPr>
              <w:t>12</w:t>
            </w:r>
          </w:ins>
          <w:ins w:id="41" w:author="Andrew Instone-Cowie" w:date="2025-07-09T15:01:00Z" w16du:dateUtc="2025-07-09T14:01:00Z">
            <w:r>
              <w:rPr>
                <w:noProof/>
                <w:webHidden/>
              </w:rPr>
              <w:fldChar w:fldCharType="end"/>
            </w:r>
            <w:r w:rsidRPr="00CC6F49">
              <w:rPr>
                <w:rStyle w:val="Hyperlink"/>
                <w:noProof/>
              </w:rPr>
              <w:fldChar w:fldCharType="end"/>
            </w:r>
          </w:ins>
        </w:p>
        <w:p w14:paraId="638AF5EB" w14:textId="696AF458" w:rsidR="0007558C" w:rsidRDefault="0007558C" w:rsidP="0007558C">
          <w:pPr>
            <w:pStyle w:val="TOC1"/>
            <w:rPr>
              <w:ins w:id="42" w:author="Andrew Instone-Cowie" w:date="2025-07-09T15:01:00Z" w16du:dateUtc="2025-07-09T14:01:00Z"/>
              <w:rFonts w:eastAsiaTheme="minorEastAsia"/>
              <w:noProof/>
              <w:kern w:val="2"/>
              <w:sz w:val="24"/>
              <w:szCs w:val="24"/>
              <w:lang w:eastAsia="en-GB"/>
              <w14:ligatures w14:val="standardContextual"/>
            </w:rPr>
            <w:pPrChange w:id="43" w:author="Andrew Instone-Cowie" w:date="2025-07-09T15:05:00Z" w16du:dateUtc="2025-07-09T14:05:00Z">
              <w:pPr>
                <w:pStyle w:val="TOC1"/>
                <w:tabs>
                  <w:tab w:val="right" w:leader="dot" w:pos="9016"/>
                </w:tabs>
              </w:pPr>
            </w:pPrChange>
          </w:pPr>
          <w:ins w:id="4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Typical Simulator Installation</w:t>
            </w:r>
            <w:r>
              <w:rPr>
                <w:noProof/>
                <w:webHidden/>
              </w:rPr>
              <w:tab/>
            </w:r>
            <w:r>
              <w:rPr>
                <w:noProof/>
                <w:webHidden/>
              </w:rPr>
              <w:fldChar w:fldCharType="begin"/>
            </w:r>
            <w:r>
              <w:rPr>
                <w:noProof/>
                <w:webHidden/>
              </w:rPr>
              <w:instrText xml:space="preserve"> PAGEREF _Toc202965688 \h </w:instrText>
            </w:r>
            <w:r>
              <w:rPr>
                <w:noProof/>
                <w:webHidden/>
              </w:rPr>
            </w:r>
            <w:r>
              <w:rPr>
                <w:noProof/>
                <w:webHidden/>
              </w:rPr>
              <w:fldChar w:fldCharType="separate"/>
            </w:r>
          </w:ins>
          <w:ins w:id="45" w:author="Andrew Instone-Cowie" w:date="2025-07-09T15:54:00Z" w16du:dateUtc="2025-07-09T14:54:00Z">
            <w:r w:rsidR="00DF32C4">
              <w:rPr>
                <w:noProof/>
                <w:webHidden/>
              </w:rPr>
              <w:t>13</w:t>
            </w:r>
          </w:ins>
          <w:ins w:id="46" w:author="Andrew Instone-Cowie" w:date="2025-07-09T15:01:00Z" w16du:dateUtc="2025-07-09T14:01:00Z">
            <w:r>
              <w:rPr>
                <w:noProof/>
                <w:webHidden/>
              </w:rPr>
              <w:fldChar w:fldCharType="end"/>
            </w:r>
            <w:r w:rsidRPr="00CC6F49">
              <w:rPr>
                <w:rStyle w:val="Hyperlink"/>
                <w:noProof/>
              </w:rPr>
              <w:fldChar w:fldCharType="end"/>
            </w:r>
          </w:ins>
        </w:p>
        <w:p w14:paraId="6509180D" w14:textId="1A3C970B" w:rsidR="0007558C" w:rsidRDefault="0007558C" w:rsidP="0007558C">
          <w:pPr>
            <w:pStyle w:val="TOC1"/>
            <w:rPr>
              <w:ins w:id="47" w:author="Andrew Instone-Cowie" w:date="2025-07-09T15:01:00Z" w16du:dateUtc="2025-07-09T14:01:00Z"/>
              <w:rFonts w:eastAsiaTheme="minorEastAsia"/>
              <w:noProof/>
              <w:kern w:val="2"/>
              <w:sz w:val="24"/>
              <w:szCs w:val="24"/>
              <w:lang w:eastAsia="en-GB"/>
              <w14:ligatures w14:val="standardContextual"/>
            </w:rPr>
            <w:pPrChange w:id="48" w:author="Andrew Instone-Cowie" w:date="2025-07-09T15:05:00Z" w16du:dateUtc="2025-07-09T14:05:00Z">
              <w:pPr>
                <w:pStyle w:val="TOC1"/>
                <w:tabs>
                  <w:tab w:val="right" w:leader="dot" w:pos="9016"/>
                </w:tabs>
              </w:pPr>
            </w:pPrChange>
          </w:pPr>
          <w:ins w:id="4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"_Toc202965689"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What You Will Need</w:t>
            </w:r>
            <w:r>
              <w:rPr>
                <w:noProof/>
                <w:webHidden/>
              </w:rPr>
              <w:tab/>
            </w:r>
            <w:r>
              <w:rPr>
                <w:noProof/>
                <w:webHidden/>
              </w:rPr>
              <w:fldChar w:fldCharType="begin"/>
            </w:r>
            <w:r>
              <w:rPr>
                <w:noProof/>
                <w:webHidden/>
              </w:rPr>
              <w:instrText xml:space="preserve"> PAGEREF _Toc202965689 \h </w:instrText>
            </w:r>
            <w:r>
              <w:rPr>
                <w:noProof/>
                <w:webHidden/>
              </w:rPr>
            </w:r>
            <w:r>
              <w:rPr>
                <w:noProof/>
                <w:webHidden/>
              </w:rPr>
              <w:fldChar w:fldCharType="separate"/>
            </w:r>
          </w:ins>
          <w:ins w:id="50" w:author="Andrew Instone-Cowie" w:date="2025-07-09T15:54:00Z" w16du:dateUtc="2025-07-09T14:54:00Z">
            <w:r w:rsidR="00DF32C4">
              <w:rPr>
                <w:noProof/>
                <w:webHidden/>
              </w:rPr>
              <w:t>14</w:t>
            </w:r>
          </w:ins>
          <w:ins w:id="51" w:author="Andrew Instone-Cowie" w:date="2025-07-09T15:01:00Z" w16du:dateUtc="2025-07-09T14:01:00Z">
            <w:r>
              <w:rPr>
                <w:noProof/>
                <w:webHidden/>
              </w:rPr>
              <w:fldChar w:fldCharType="end"/>
            </w:r>
            <w:r w:rsidRPr="00CC6F49">
              <w:rPr>
                <w:rStyle w:val="Hyperlink"/>
                <w:noProof/>
              </w:rPr>
              <w:fldChar w:fldCharType="end"/>
            </w:r>
          </w:ins>
        </w:p>
        <w:p w14:paraId="28ECA934" w14:textId="10AF7F94" w:rsidR="0007558C" w:rsidRDefault="0007558C">
          <w:pPr>
            <w:pStyle w:val="TOC2"/>
            <w:tabs>
              <w:tab w:val="right" w:leader="dot" w:pos="9016"/>
            </w:tabs>
            <w:rPr>
              <w:ins w:id="52" w:author="Andrew Instone-Cowie" w:date="2025-07-09T15:01:00Z" w16du:dateUtc="2025-07-09T14:01:00Z"/>
              <w:rFonts w:eastAsiaTheme="minorEastAsia"/>
              <w:noProof/>
              <w:kern w:val="2"/>
              <w:sz w:val="24"/>
              <w:szCs w:val="24"/>
              <w:lang w:eastAsia="en-GB"/>
              <w14:ligatures w14:val="standardContextual"/>
            </w:rPr>
          </w:pPr>
          <w:ins w:id="53"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Skills</w:t>
            </w:r>
            <w:r>
              <w:rPr>
                <w:noProof/>
                <w:webHidden/>
              </w:rPr>
              <w:tab/>
            </w:r>
            <w:r>
              <w:rPr>
                <w:noProof/>
                <w:webHidden/>
              </w:rPr>
              <w:fldChar w:fldCharType="begin"/>
            </w:r>
            <w:r>
              <w:rPr>
                <w:noProof/>
                <w:webHidden/>
              </w:rPr>
              <w:instrText xml:space="preserve"> PAGEREF _Toc202965690 \h </w:instrText>
            </w:r>
            <w:r>
              <w:rPr>
                <w:noProof/>
                <w:webHidden/>
              </w:rPr>
            </w:r>
            <w:r>
              <w:rPr>
                <w:noProof/>
                <w:webHidden/>
              </w:rPr>
              <w:fldChar w:fldCharType="separate"/>
            </w:r>
          </w:ins>
          <w:ins w:id="54" w:author="Andrew Instone-Cowie" w:date="2025-07-09T15:54:00Z" w16du:dateUtc="2025-07-09T14:54:00Z">
            <w:r w:rsidR="00DF32C4">
              <w:rPr>
                <w:noProof/>
                <w:webHidden/>
              </w:rPr>
              <w:t>14</w:t>
            </w:r>
          </w:ins>
          <w:ins w:id="55" w:author="Andrew Instone-Cowie" w:date="2025-07-09T15:01:00Z" w16du:dateUtc="2025-07-09T14:01:00Z">
            <w:r>
              <w:rPr>
                <w:noProof/>
                <w:webHidden/>
              </w:rPr>
              <w:fldChar w:fldCharType="end"/>
            </w:r>
            <w:r w:rsidRPr="00CC6F49">
              <w:rPr>
                <w:rStyle w:val="Hyperlink"/>
                <w:noProof/>
              </w:rPr>
              <w:fldChar w:fldCharType="end"/>
            </w:r>
          </w:ins>
        </w:p>
        <w:p w14:paraId="1A23FABF" w14:textId="0FC10FAE" w:rsidR="0007558C" w:rsidRDefault="0007558C">
          <w:pPr>
            <w:pStyle w:val="TOC2"/>
            <w:tabs>
              <w:tab w:val="right" w:leader="dot" w:pos="9016"/>
            </w:tabs>
            <w:rPr>
              <w:ins w:id="56" w:author="Andrew Instone-Cowie" w:date="2025-07-09T15:01:00Z" w16du:dateUtc="2025-07-09T14:01:00Z"/>
              <w:rFonts w:eastAsiaTheme="minorEastAsia"/>
              <w:noProof/>
              <w:kern w:val="2"/>
              <w:sz w:val="24"/>
              <w:szCs w:val="24"/>
              <w:lang w:eastAsia="en-GB"/>
              <w14:ligatures w14:val="standardContextual"/>
            </w:rPr>
          </w:pPr>
          <w:ins w:id="5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Tools</w:t>
            </w:r>
            <w:r>
              <w:rPr>
                <w:noProof/>
                <w:webHidden/>
              </w:rPr>
              <w:tab/>
            </w:r>
            <w:r>
              <w:rPr>
                <w:noProof/>
                <w:webHidden/>
              </w:rPr>
              <w:fldChar w:fldCharType="begin"/>
            </w:r>
            <w:r>
              <w:rPr>
                <w:noProof/>
                <w:webHidden/>
              </w:rPr>
              <w:instrText xml:space="preserve"> PAGEREF _Toc202965691 \h </w:instrText>
            </w:r>
            <w:r>
              <w:rPr>
                <w:noProof/>
                <w:webHidden/>
              </w:rPr>
            </w:r>
            <w:r>
              <w:rPr>
                <w:noProof/>
                <w:webHidden/>
              </w:rPr>
              <w:fldChar w:fldCharType="separate"/>
            </w:r>
          </w:ins>
          <w:ins w:id="58" w:author="Andrew Instone-Cowie" w:date="2025-07-09T15:54:00Z" w16du:dateUtc="2025-07-09T14:54:00Z">
            <w:r w:rsidR="00DF32C4">
              <w:rPr>
                <w:noProof/>
                <w:webHidden/>
              </w:rPr>
              <w:t>14</w:t>
            </w:r>
          </w:ins>
          <w:ins w:id="59" w:author="Andrew Instone-Cowie" w:date="2025-07-09T15:01:00Z" w16du:dateUtc="2025-07-09T14:01:00Z">
            <w:r>
              <w:rPr>
                <w:noProof/>
                <w:webHidden/>
              </w:rPr>
              <w:fldChar w:fldCharType="end"/>
            </w:r>
            <w:r w:rsidRPr="00CC6F49">
              <w:rPr>
                <w:rStyle w:val="Hyperlink"/>
                <w:noProof/>
              </w:rPr>
              <w:fldChar w:fldCharType="end"/>
            </w:r>
          </w:ins>
        </w:p>
        <w:p w14:paraId="71573678" w14:textId="547F019F" w:rsidR="0007558C" w:rsidRDefault="0007558C">
          <w:pPr>
            <w:pStyle w:val="TOC2"/>
            <w:tabs>
              <w:tab w:val="right" w:leader="dot" w:pos="9016"/>
            </w:tabs>
            <w:rPr>
              <w:ins w:id="60" w:author="Andrew Instone-Cowie" w:date="2025-07-09T15:01:00Z" w16du:dateUtc="2025-07-09T14:01:00Z"/>
              <w:rFonts w:eastAsiaTheme="minorEastAsia"/>
              <w:noProof/>
              <w:kern w:val="2"/>
              <w:sz w:val="24"/>
              <w:szCs w:val="24"/>
              <w:lang w:eastAsia="en-GB"/>
              <w14:ligatures w14:val="standardContextual"/>
            </w:rPr>
          </w:pPr>
          <w:ins w:id="61"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w:t>
            </w:r>
            <w:r>
              <w:rPr>
                <w:noProof/>
                <w:webHidden/>
              </w:rPr>
              <w:tab/>
            </w:r>
            <w:r>
              <w:rPr>
                <w:noProof/>
                <w:webHidden/>
              </w:rPr>
              <w:fldChar w:fldCharType="begin"/>
            </w:r>
            <w:r>
              <w:rPr>
                <w:noProof/>
                <w:webHidden/>
              </w:rPr>
              <w:instrText xml:space="preserve"> PAGEREF _Toc202965692 \h </w:instrText>
            </w:r>
            <w:r>
              <w:rPr>
                <w:noProof/>
                <w:webHidden/>
              </w:rPr>
            </w:r>
            <w:r>
              <w:rPr>
                <w:noProof/>
                <w:webHidden/>
              </w:rPr>
              <w:fldChar w:fldCharType="separate"/>
            </w:r>
          </w:ins>
          <w:ins w:id="62" w:author="Andrew Instone-Cowie" w:date="2025-07-09T15:54:00Z" w16du:dateUtc="2025-07-09T14:54:00Z">
            <w:r w:rsidR="00DF32C4">
              <w:rPr>
                <w:noProof/>
                <w:webHidden/>
              </w:rPr>
              <w:t>14</w:t>
            </w:r>
          </w:ins>
          <w:ins w:id="63" w:author="Andrew Instone-Cowie" w:date="2025-07-09T15:01:00Z" w16du:dateUtc="2025-07-09T14:01:00Z">
            <w:r>
              <w:rPr>
                <w:noProof/>
                <w:webHidden/>
              </w:rPr>
              <w:fldChar w:fldCharType="end"/>
            </w:r>
            <w:r w:rsidRPr="00CC6F49">
              <w:rPr>
                <w:rStyle w:val="Hyperlink"/>
                <w:noProof/>
              </w:rPr>
              <w:fldChar w:fldCharType="end"/>
            </w:r>
          </w:ins>
        </w:p>
        <w:p w14:paraId="39D18591" w14:textId="45207607" w:rsidR="0007558C" w:rsidRDefault="0007558C">
          <w:pPr>
            <w:pStyle w:val="TOC2"/>
            <w:tabs>
              <w:tab w:val="right" w:leader="dot" w:pos="9016"/>
            </w:tabs>
            <w:rPr>
              <w:ins w:id="64" w:author="Andrew Instone-Cowie" w:date="2025-07-09T15:01:00Z" w16du:dateUtc="2025-07-09T14:01:00Z"/>
              <w:rFonts w:eastAsiaTheme="minorEastAsia"/>
              <w:noProof/>
              <w:kern w:val="2"/>
              <w:sz w:val="24"/>
              <w:szCs w:val="24"/>
              <w:lang w:eastAsia="en-GB"/>
              <w14:ligatures w14:val="standardContextual"/>
            </w:rPr>
          </w:pPr>
          <w:ins w:id="65"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PCBs</w:t>
            </w:r>
            <w:r>
              <w:rPr>
                <w:noProof/>
                <w:webHidden/>
              </w:rPr>
              <w:tab/>
            </w:r>
            <w:r>
              <w:rPr>
                <w:noProof/>
                <w:webHidden/>
              </w:rPr>
              <w:fldChar w:fldCharType="begin"/>
            </w:r>
            <w:r>
              <w:rPr>
                <w:noProof/>
                <w:webHidden/>
              </w:rPr>
              <w:instrText xml:space="preserve"> PAGEREF _Toc202965693 \h </w:instrText>
            </w:r>
            <w:r>
              <w:rPr>
                <w:noProof/>
                <w:webHidden/>
              </w:rPr>
            </w:r>
            <w:r>
              <w:rPr>
                <w:noProof/>
                <w:webHidden/>
              </w:rPr>
              <w:fldChar w:fldCharType="separate"/>
            </w:r>
          </w:ins>
          <w:ins w:id="66" w:author="Andrew Instone-Cowie" w:date="2025-07-09T15:54:00Z" w16du:dateUtc="2025-07-09T14:54:00Z">
            <w:r w:rsidR="00DF32C4">
              <w:rPr>
                <w:noProof/>
                <w:webHidden/>
              </w:rPr>
              <w:t>15</w:t>
            </w:r>
          </w:ins>
          <w:ins w:id="67" w:author="Andrew Instone-Cowie" w:date="2025-07-09T15:01:00Z" w16du:dateUtc="2025-07-09T14:01:00Z">
            <w:r>
              <w:rPr>
                <w:noProof/>
                <w:webHidden/>
              </w:rPr>
              <w:fldChar w:fldCharType="end"/>
            </w:r>
            <w:r w:rsidRPr="00CC6F49">
              <w:rPr>
                <w:rStyle w:val="Hyperlink"/>
                <w:noProof/>
              </w:rPr>
              <w:fldChar w:fldCharType="end"/>
            </w:r>
          </w:ins>
        </w:p>
        <w:p w14:paraId="35FDDBC6" w14:textId="49145C2F" w:rsidR="0007558C" w:rsidRDefault="0007558C">
          <w:pPr>
            <w:pStyle w:val="TOC3"/>
            <w:tabs>
              <w:tab w:val="right" w:leader="dot" w:pos="9016"/>
            </w:tabs>
            <w:rPr>
              <w:ins w:id="68" w:author="Andrew Instone-Cowie" w:date="2025-07-09T15:01:00Z" w16du:dateUtc="2025-07-09T14:01:00Z"/>
              <w:noProof/>
              <w:kern w:val="2"/>
              <w:sz w:val="24"/>
              <w:szCs w:val="24"/>
              <w:lang w:val="en-GB" w:eastAsia="en-GB"/>
              <w14:ligatures w14:val="standardContextual"/>
            </w:rPr>
          </w:pPr>
          <w:ins w:id="6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JLCPCB or SeeedStudio</w:t>
            </w:r>
            <w:r>
              <w:rPr>
                <w:noProof/>
                <w:webHidden/>
              </w:rPr>
              <w:tab/>
            </w:r>
            <w:r>
              <w:rPr>
                <w:noProof/>
                <w:webHidden/>
              </w:rPr>
              <w:fldChar w:fldCharType="begin"/>
            </w:r>
            <w:r>
              <w:rPr>
                <w:noProof/>
                <w:webHidden/>
              </w:rPr>
              <w:instrText xml:space="preserve"> PAGEREF _Toc202965694 \h </w:instrText>
            </w:r>
            <w:r>
              <w:rPr>
                <w:noProof/>
                <w:webHidden/>
              </w:rPr>
            </w:r>
            <w:r>
              <w:rPr>
                <w:noProof/>
                <w:webHidden/>
              </w:rPr>
              <w:fldChar w:fldCharType="separate"/>
            </w:r>
          </w:ins>
          <w:ins w:id="70" w:author="Andrew Instone-Cowie" w:date="2025-07-09T15:54:00Z" w16du:dateUtc="2025-07-09T14:54:00Z">
            <w:r w:rsidR="00DF32C4">
              <w:rPr>
                <w:noProof/>
                <w:webHidden/>
              </w:rPr>
              <w:t>15</w:t>
            </w:r>
          </w:ins>
          <w:ins w:id="71" w:author="Andrew Instone-Cowie" w:date="2025-07-09T15:01:00Z" w16du:dateUtc="2025-07-09T14:01:00Z">
            <w:r>
              <w:rPr>
                <w:noProof/>
                <w:webHidden/>
              </w:rPr>
              <w:fldChar w:fldCharType="end"/>
            </w:r>
            <w:r w:rsidRPr="00CC6F49">
              <w:rPr>
                <w:rStyle w:val="Hyperlink"/>
                <w:noProof/>
              </w:rPr>
              <w:fldChar w:fldCharType="end"/>
            </w:r>
          </w:ins>
        </w:p>
        <w:p w14:paraId="66E51B6F" w14:textId="730468D9" w:rsidR="0007558C" w:rsidRDefault="0007558C">
          <w:pPr>
            <w:pStyle w:val="TOC3"/>
            <w:tabs>
              <w:tab w:val="right" w:leader="dot" w:pos="9016"/>
            </w:tabs>
            <w:rPr>
              <w:ins w:id="72" w:author="Andrew Instone-Cowie" w:date="2025-07-09T15:01:00Z" w16du:dateUtc="2025-07-09T14:01:00Z"/>
              <w:noProof/>
              <w:kern w:val="2"/>
              <w:sz w:val="24"/>
              <w:szCs w:val="24"/>
              <w:lang w:val="en-GB" w:eastAsia="en-GB"/>
              <w14:ligatures w14:val="standardContextual"/>
            </w:rPr>
          </w:pPr>
          <w:ins w:id="73"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OSH Park</w:t>
            </w:r>
            <w:r>
              <w:rPr>
                <w:noProof/>
                <w:webHidden/>
              </w:rPr>
              <w:tab/>
            </w:r>
            <w:r>
              <w:rPr>
                <w:noProof/>
                <w:webHidden/>
              </w:rPr>
              <w:fldChar w:fldCharType="begin"/>
            </w:r>
            <w:r>
              <w:rPr>
                <w:noProof/>
                <w:webHidden/>
              </w:rPr>
              <w:instrText xml:space="preserve"> PAGEREF _Toc202965695 \h </w:instrText>
            </w:r>
            <w:r>
              <w:rPr>
                <w:noProof/>
                <w:webHidden/>
              </w:rPr>
            </w:r>
            <w:r>
              <w:rPr>
                <w:noProof/>
                <w:webHidden/>
              </w:rPr>
              <w:fldChar w:fldCharType="separate"/>
            </w:r>
          </w:ins>
          <w:ins w:id="74" w:author="Andrew Instone-Cowie" w:date="2025-07-09T15:54:00Z" w16du:dateUtc="2025-07-09T14:54:00Z">
            <w:r w:rsidR="00DF32C4">
              <w:rPr>
                <w:noProof/>
                <w:webHidden/>
              </w:rPr>
              <w:t>19</w:t>
            </w:r>
          </w:ins>
          <w:ins w:id="75" w:author="Andrew Instone-Cowie" w:date="2025-07-09T15:01:00Z" w16du:dateUtc="2025-07-09T14:01:00Z">
            <w:r>
              <w:rPr>
                <w:noProof/>
                <w:webHidden/>
              </w:rPr>
              <w:fldChar w:fldCharType="end"/>
            </w:r>
            <w:r w:rsidRPr="00CC6F49">
              <w:rPr>
                <w:rStyle w:val="Hyperlink"/>
                <w:noProof/>
              </w:rPr>
              <w:fldChar w:fldCharType="end"/>
            </w:r>
          </w:ins>
        </w:p>
        <w:p w14:paraId="7E5A6FBA" w14:textId="62906FA7" w:rsidR="0007558C" w:rsidRDefault="0007558C">
          <w:pPr>
            <w:pStyle w:val="TOC3"/>
            <w:tabs>
              <w:tab w:val="right" w:leader="dot" w:pos="9016"/>
            </w:tabs>
            <w:rPr>
              <w:ins w:id="76" w:author="Andrew Instone-Cowie" w:date="2025-07-09T15:01:00Z" w16du:dateUtc="2025-07-09T14:01:00Z"/>
              <w:noProof/>
              <w:kern w:val="2"/>
              <w:sz w:val="24"/>
              <w:szCs w:val="24"/>
              <w:lang w:val="en-GB" w:eastAsia="en-GB"/>
              <w14:ligatures w14:val="standardContextual"/>
            </w:rPr>
          </w:pPr>
          <w:ins w:id="7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Design Software Change</w:t>
            </w:r>
            <w:r>
              <w:rPr>
                <w:noProof/>
                <w:webHidden/>
              </w:rPr>
              <w:tab/>
            </w:r>
            <w:r>
              <w:rPr>
                <w:noProof/>
                <w:webHidden/>
              </w:rPr>
              <w:fldChar w:fldCharType="begin"/>
            </w:r>
            <w:r>
              <w:rPr>
                <w:noProof/>
                <w:webHidden/>
              </w:rPr>
              <w:instrText xml:space="preserve"> PAGEREF _Toc202965696 \h </w:instrText>
            </w:r>
            <w:r>
              <w:rPr>
                <w:noProof/>
                <w:webHidden/>
              </w:rPr>
            </w:r>
            <w:r>
              <w:rPr>
                <w:noProof/>
                <w:webHidden/>
              </w:rPr>
              <w:fldChar w:fldCharType="separate"/>
            </w:r>
          </w:ins>
          <w:ins w:id="78" w:author="Andrew Instone-Cowie" w:date="2025-07-09T15:54:00Z" w16du:dateUtc="2025-07-09T14:54:00Z">
            <w:r w:rsidR="00DF32C4">
              <w:rPr>
                <w:noProof/>
                <w:webHidden/>
              </w:rPr>
              <w:t>19</w:t>
            </w:r>
          </w:ins>
          <w:ins w:id="79" w:author="Andrew Instone-Cowie" w:date="2025-07-09T15:01:00Z" w16du:dateUtc="2025-07-09T14:01:00Z">
            <w:r>
              <w:rPr>
                <w:noProof/>
                <w:webHidden/>
              </w:rPr>
              <w:fldChar w:fldCharType="end"/>
            </w:r>
            <w:r w:rsidRPr="00CC6F49">
              <w:rPr>
                <w:rStyle w:val="Hyperlink"/>
                <w:noProof/>
              </w:rPr>
              <w:fldChar w:fldCharType="end"/>
            </w:r>
          </w:ins>
        </w:p>
        <w:p w14:paraId="6E7D1CD1" w14:textId="724DFC6A" w:rsidR="0007558C" w:rsidRDefault="0007558C" w:rsidP="0007558C">
          <w:pPr>
            <w:pStyle w:val="TOC1"/>
            <w:rPr>
              <w:ins w:id="80" w:author="Andrew Instone-Cowie" w:date="2025-07-09T15:01:00Z" w16du:dateUtc="2025-07-09T14:01:00Z"/>
              <w:rFonts w:eastAsiaTheme="minorEastAsia"/>
              <w:noProof/>
              <w:kern w:val="2"/>
              <w:sz w:val="24"/>
              <w:szCs w:val="24"/>
              <w:lang w:eastAsia="en-GB"/>
              <w14:ligatures w14:val="standardContextual"/>
            </w:rPr>
            <w:pPrChange w:id="81" w:author="Andrew Instone-Cowie" w:date="2025-07-09T15:05:00Z" w16du:dateUtc="2025-07-09T14:05:00Z">
              <w:pPr>
                <w:pStyle w:val="TOC1"/>
                <w:tabs>
                  <w:tab w:val="right" w:leader="dot" w:pos="9016"/>
                </w:tabs>
              </w:pPr>
            </w:pPrChange>
          </w:pPr>
          <w:ins w:id="8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Assembly</w:t>
            </w:r>
            <w:r>
              <w:rPr>
                <w:noProof/>
                <w:webHidden/>
              </w:rPr>
              <w:tab/>
            </w:r>
            <w:r>
              <w:rPr>
                <w:noProof/>
                <w:webHidden/>
              </w:rPr>
              <w:fldChar w:fldCharType="begin"/>
            </w:r>
            <w:r>
              <w:rPr>
                <w:noProof/>
                <w:webHidden/>
              </w:rPr>
              <w:instrText xml:space="preserve"> PAGEREF _Toc202965697 \h </w:instrText>
            </w:r>
            <w:r>
              <w:rPr>
                <w:noProof/>
                <w:webHidden/>
              </w:rPr>
            </w:r>
            <w:r>
              <w:rPr>
                <w:noProof/>
                <w:webHidden/>
              </w:rPr>
              <w:fldChar w:fldCharType="separate"/>
            </w:r>
          </w:ins>
          <w:ins w:id="83" w:author="Andrew Instone-Cowie" w:date="2025-07-09T15:54:00Z" w16du:dateUtc="2025-07-09T14:54:00Z">
            <w:r w:rsidR="00DF32C4">
              <w:rPr>
                <w:noProof/>
                <w:webHidden/>
              </w:rPr>
              <w:t>20</w:t>
            </w:r>
          </w:ins>
          <w:ins w:id="84" w:author="Andrew Instone-Cowie" w:date="2025-07-09T15:01:00Z" w16du:dateUtc="2025-07-09T14:01:00Z">
            <w:r>
              <w:rPr>
                <w:noProof/>
                <w:webHidden/>
              </w:rPr>
              <w:fldChar w:fldCharType="end"/>
            </w:r>
            <w:r w:rsidRPr="00CC6F49">
              <w:rPr>
                <w:rStyle w:val="Hyperlink"/>
                <w:noProof/>
              </w:rPr>
              <w:fldChar w:fldCharType="end"/>
            </w:r>
          </w:ins>
        </w:p>
        <w:p w14:paraId="50C76DA5" w14:textId="13EC3447" w:rsidR="0007558C" w:rsidRDefault="0007558C">
          <w:pPr>
            <w:pStyle w:val="TOC2"/>
            <w:tabs>
              <w:tab w:val="right" w:leader="dot" w:pos="9016"/>
            </w:tabs>
            <w:rPr>
              <w:ins w:id="85" w:author="Andrew Instone-Cowie" w:date="2025-07-09T15:01:00Z" w16du:dateUtc="2025-07-09T14:01:00Z"/>
              <w:rFonts w:eastAsiaTheme="minorEastAsia"/>
              <w:noProof/>
              <w:kern w:val="2"/>
              <w:sz w:val="24"/>
              <w:szCs w:val="24"/>
              <w:lang w:eastAsia="en-GB"/>
              <w14:ligatures w14:val="standardContextual"/>
            </w:rPr>
          </w:pPr>
          <w:ins w:id="8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Polarised Components</w:t>
            </w:r>
            <w:r>
              <w:rPr>
                <w:noProof/>
                <w:webHidden/>
              </w:rPr>
              <w:tab/>
            </w:r>
            <w:r>
              <w:rPr>
                <w:noProof/>
                <w:webHidden/>
              </w:rPr>
              <w:fldChar w:fldCharType="begin"/>
            </w:r>
            <w:r>
              <w:rPr>
                <w:noProof/>
                <w:webHidden/>
              </w:rPr>
              <w:instrText xml:space="preserve"> PAGEREF _Toc202965698 \h </w:instrText>
            </w:r>
            <w:r>
              <w:rPr>
                <w:noProof/>
                <w:webHidden/>
              </w:rPr>
            </w:r>
            <w:r>
              <w:rPr>
                <w:noProof/>
                <w:webHidden/>
              </w:rPr>
              <w:fldChar w:fldCharType="separate"/>
            </w:r>
          </w:ins>
          <w:ins w:id="87" w:author="Andrew Instone-Cowie" w:date="2025-07-09T15:54:00Z" w16du:dateUtc="2025-07-09T14:54:00Z">
            <w:r w:rsidR="00DF32C4">
              <w:rPr>
                <w:noProof/>
                <w:webHidden/>
              </w:rPr>
              <w:t>20</w:t>
            </w:r>
          </w:ins>
          <w:ins w:id="88" w:author="Andrew Instone-Cowie" w:date="2025-07-09T15:01:00Z" w16du:dateUtc="2025-07-09T14:01:00Z">
            <w:r>
              <w:rPr>
                <w:noProof/>
                <w:webHidden/>
              </w:rPr>
              <w:fldChar w:fldCharType="end"/>
            </w:r>
            <w:r w:rsidRPr="00CC6F49">
              <w:rPr>
                <w:rStyle w:val="Hyperlink"/>
                <w:noProof/>
              </w:rPr>
              <w:fldChar w:fldCharType="end"/>
            </w:r>
          </w:ins>
        </w:p>
        <w:p w14:paraId="0DC62631" w14:textId="3FDE0F00" w:rsidR="0007558C" w:rsidRDefault="0007558C">
          <w:pPr>
            <w:pStyle w:val="TOC3"/>
            <w:tabs>
              <w:tab w:val="right" w:leader="dot" w:pos="9016"/>
            </w:tabs>
            <w:rPr>
              <w:ins w:id="89" w:author="Andrew Instone-Cowie" w:date="2025-07-09T15:01:00Z" w16du:dateUtc="2025-07-09T14:01:00Z"/>
              <w:noProof/>
              <w:kern w:val="2"/>
              <w:sz w:val="24"/>
              <w:szCs w:val="24"/>
              <w:lang w:val="en-GB" w:eastAsia="en-GB"/>
              <w14:ligatures w14:val="standardContextual"/>
            </w:rPr>
          </w:pPr>
          <w:ins w:id="9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"_Toc202965699"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Voltage Regulators</w:t>
            </w:r>
            <w:r>
              <w:rPr>
                <w:noProof/>
                <w:webHidden/>
              </w:rPr>
              <w:tab/>
            </w:r>
            <w:r>
              <w:rPr>
                <w:noProof/>
                <w:webHidden/>
              </w:rPr>
              <w:fldChar w:fldCharType="begin"/>
            </w:r>
            <w:r>
              <w:rPr>
                <w:noProof/>
                <w:webHidden/>
              </w:rPr>
              <w:instrText xml:space="preserve"> PAGEREF _Toc202965699 \h </w:instrText>
            </w:r>
            <w:r>
              <w:rPr>
                <w:noProof/>
                <w:webHidden/>
              </w:rPr>
            </w:r>
            <w:r>
              <w:rPr>
                <w:noProof/>
                <w:webHidden/>
              </w:rPr>
              <w:fldChar w:fldCharType="separate"/>
            </w:r>
          </w:ins>
          <w:ins w:id="91" w:author="Andrew Instone-Cowie" w:date="2025-07-09T15:54:00Z" w16du:dateUtc="2025-07-09T14:54:00Z">
            <w:r w:rsidR="00DF32C4">
              <w:rPr>
                <w:noProof/>
                <w:webHidden/>
              </w:rPr>
              <w:t>20</w:t>
            </w:r>
          </w:ins>
          <w:ins w:id="92" w:author="Andrew Instone-Cowie" w:date="2025-07-09T15:01:00Z" w16du:dateUtc="2025-07-09T14:01:00Z">
            <w:r>
              <w:rPr>
                <w:noProof/>
                <w:webHidden/>
              </w:rPr>
              <w:fldChar w:fldCharType="end"/>
            </w:r>
            <w:r w:rsidRPr="00CC6F49">
              <w:rPr>
                <w:rStyle w:val="Hyperlink"/>
                <w:noProof/>
              </w:rPr>
              <w:fldChar w:fldCharType="end"/>
            </w:r>
          </w:ins>
        </w:p>
        <w:p w14:paraId="05B3D1B6" w14:textId="1F57FBD2" w:rsidR="0007558C" w:rsidRDefault="0007558C">
          <w:pPr>
            <w:pStyle w:val="TOC3"/>
            <w:tabs>
              <w:tab w:val="right" w:leader="dot" w:pos="9016"/>
            </w:tabs>
            <w:rPr>
              <w:ins w:id="93" w:author="Andrew Instone-Cowie" w:date="2025-07-09T15:01:00Z" w16du:dateUtc="2025-07-09T14:01:00Z"/>
              <w:noProof/>
              <w:kern w:val="2"/>
              <w:sz w:val="24"/>
              <w:szCs w:val="24"/>
              <w:lang w:val="en-GB" w:eastAsia="en-GB"/>
              <w14:ligatures w14:val="standardContextual"/>
            </w:rPr>
          </w:pPr>
          <w:ins w:id="9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Diodes</w:t>
            </w:r>
            <w:r>
              <w:rPr>
                <w:noProof/>
                <w:webHidden/>
              </w:rPr>
              <w:tab/>
            </w:r>
            <w:r>
              <w:rPr>
                <w:noProof/>
                <w:webHidden/>
              </w:rPr>
              <w:fldChar w:fldCharType="begin"/>
            </w:r>
            <w:r>
              <w:rPr>
                <w:noProof/>
                <w:webHidden/>
              </w:rPr>
              <w:instrText xml:space="preserve"> PAGEREF _Toc202965700 \h </w:instrText>
            </w:r>
            <w:r>
              <w:rPr>
                <w:noProof/>
                <w:webHidden/>
              </w:rPr>
            </w:r>
            <w:r>
              <w:rPr>
                <w:noProof/>
                <w:webHidden/>
              </w:rPr>
              <w:fldChar w:fldCharType="separate"/>
            </w:r>
          </w:ins>
          <w:ins w:id="95" w:author="Andrew Instone-Cowie" w:date="2025-07-09T15:54:00Z" w16du:dateUtc="2025-07-09T14:54:00Z">
            <w:r w:rsidR="00DF32C4">
              <w:rPr>
                <w:noProof/>
                <w:webHidden/>
              </w:rPr>
              <w:t>21</w:t>
            </w:r>
          </w:ins>
          <w:ins w:id="96" w:author="Andrew Instone-Cowie" w:date="2025-07-09T15:01:00Z" w16du:dateUtc="2025-07-09T14:01:00Z">
            <w:r>
              <w:rPr>
                <w:noProof/>
                <w:webHidden/>
              </w:rPr>
              <w:fldChar w:fldCharType="end"/>
            </w:r>
            <w:r w:rsidRPr="00CC6F49">
              <w:rPr>
                <w:rStyle w:val="Hyperlink"/>
                <w:noProof/>
              </w:rPr>
              <w:fldChar w:fldCharType="end"/>
            </w:r>
          </w:ins>
        </w:p>
        <w:p w14:paraId="5E80F786" w14:textId="6219D369" w:rsidR="0007558C" w:rsidRDefault="0007558C">
          <w:pPr>
            <w:pStyle w:val="TOC3"/>
            <w:tabs>
              <w:tab w:val="right" w:leader="dot" w:pos="9016"/>
            </w:tabs>
            <w:rPr>
              <w:ins w:id="97" w:author="Andrew Instone-Cowie" w:date="2025-07-09T15:01:00Z" w16du:dateUtc="2025-07-09T14:01:00Z"/>
              <w:noProof/>
              <w:kern w:val="2"/>
              <w:sz w:val="24"/>
              <w:szCs w:val="24"/>
              <w:lang w:val="en-GB" w:eastAsia="en-GB"/>
              <w14:ligatures w14:val="standardContextual"/>
            </w:rPr>
          </w:pPr>
          <w:ins w:id="9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Electrolytic Capacitors</w:t>
            </w:r>
            <w:r>
              <w:rPr>
                <w:noProof/>
                <w:webHidden/>
              </w:rPr>
              <w:tab/>
            </w:r>
            <w:r>
              <w:rPr>
                <w:noProof/>
                <w:webHidden/>
              </w:rPr>
              <w:fldChar w:fldCharType="begin"/>
            </w:r>
            <w:r>
              <w:rPr>
                <w:noProof/>
                <w:webHidden/>
              </w:rPr>
              <w:instrText xml:space="preserve"> PAGEREF _Toc202965701 \h </w:instrText>
            </w:r>
            <w:r>
              <w:rPr>
                <w:noProof/>
                <w:webHidden/>
              </w:rPr>
            </w:r>
            <w:r>
              <w:rPr>
                <w:noProof/>
                <w:webHidden/>
              </w:rPr>
              <w:fldChar w:fldCharType="separate"/>
            </w:r>
          </w:ins>
          <w:ins w:id="99" w:author="Andrew Instone-Cowie" w:date="2025-07-09T15:54:00Z" w16du:dateUtc="2025-07-09T14:54:00Z">
            <w:r w:rsidR="00DF32C4">
              <w:rPr>
                <w:noProof/>
                <w:webHidden/>
              </w:rPr>
              <w:t>21</w:t>
            </w:r>
          </w:ins>
          <w:ins w:id="100" w:author="Andrew Instone-Cowie" w:date="2025-07-09T15:01:00Z" w16du:dateUtc="2025-07-09T14:01:00Z">
            <w:r>
              <w:rPr>
                <w:noProof/>
                <w:webHidden/>
              </w:rPr>
              <w:fldChar w:fldCharType="end"/>
            </w:r>
            <w:r w:rsidRPr="00CC6F49">
              <w:rPr>
                <w:rStyle w:val="Hyperlink"/>
                <w:noProof/>
              </w:rPr>
              <w:fldChar w:fldCharType="end"/>
            </w:r>
          </w:ins>
        </w:p>
        <w:p w14:paraId="14A4C9AA" w14:textId="39FF1BD8" w:rsidR="0007558C" w:rsidRDefault="0007558C">
          <w:pPr>
            <w:pStyle w:val="TOC3"/>
            <w:tabs>
              <w:tab w:val="right" w:leader="dot" w:pos="9016"/>
            </w:tabs>
            <w:rPr>
              <w:ins w:id="101" w:author="Andrew Instone-Cowie" w:date="2025-07-09T15:01:00Z" w16du:dateUtc="2025-07-09T14:01:00Z"/>
              <w:noProof/>
              <w:kern w:val="2"/>
              <w:sz w:val="24"/>
              <w:szCs w:val="24"/>
              <w:lang w:val="en-GB" w:eastAsia="en-GB"/>
              <w14:ligatures w14:val="standardContextual"/>
            </w:rPr>
          </w:pPr>
          <w:ins w:id="10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Integrated Circuits</w:t>
            </w:r>
            <w:r>
              <w:rPr>
                <w:noProof/>
                <w:webHidden/>
              </w:rPr>
              <w:tab/>
            </w:r>
            <w:r>
              <w:rPr>
                <w:noProof/>
                <w:webHidden/>
              </w:rPr>
              <w:fldChar w:fldCharType="begin"/>
            </w:r>
            <w:r>
              <w:rPr>
                <w:noProof/>
                <w:webHidden/>
              </w:rPr>
              <w:instrText xml:space="preserve"> PAGEREF _Toc202965702 \h </w:instrText>
            </w:r>
            <w:r>
              <w:rPr>
                <w:noProof/>
                <w:webHidden/>
              </w:rPr>
            </w:r>
            <w:r>
              <w:rPr>
                <w:noProof/>
                <w:webHidden/>
              </w:rPr>
              <w:fldChar w:fldCharType="separate"/>
            </w:r>
          </w:ins>
          <w:ins w:id="103" w:author="Andrew Instone-Cowie" w:date="2025-07-09T15:54:00Z" w16du:dateUtc="2025-07-09T14:54:00Z">
            <w:r w:rsidR="00DF32C4">
              <w:rPr>
                <w:noProof/>
                <w:webHidden/>
              </w:rPr>
              <w:t>22</w:t>
            </w:r>
          </w:ins>
          <w:ins w:id="104" w:author="Andrew Instone-Cowie" w:date="2025-07-09T15:01:00Z" w16du:dateUtc="2025-07-09T14:01:00Z">
            <w:r>
              <w:rPr>
                <w:noProof/>
                <w:webHidden/>
              </w:rPr>
              <w:fldChar w:fldCharType="end"/>
            </w:r>
            <w:r w:rsidRPr="00CC6F49">
              <w:rPr>
                <w:rStyle w:val="Hyperlink"/>
                <w:noProof/>
              </w:rPr>
              <w:fldChar w:fldCharType="end"/>
            </w:r>
          </w:ins>
        </w:p>
        <w:p w14:paraId="10D94D83" w14:textId="35BDD71F" w:rsidR="0007558C" w:rsidRDefault="0007558C">
          <w:pPr>
            <w:pStyle w:val="TOC3"/>
            <w:tabs>
              <w:tab w:val="right" w:leader="dot" w:pos="9016"/>
            </w:tabs>
            <w:rPr>
              <w:ins w:id="105" w:author="Andrew Instone-Cowie" w:date="2025-07-09T15:01:00Z" w16du:dateUtc="2025-07-09T14:01:00Z"/>
              <w:noProof/>
              <w:kern w:val="2"/>
              <w:sz w:val="24"/>
              <w:szCs w:val="24"/>
              <w:lang w:val="en-GB" w:eastAsia="en-GB"/>
              <w14:ligatures w14:val="standardContextual"/>
            </w:rPr>
          </w:pPr>
          <w:ins w:id="10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LEDs</w:t>
            </w:r>
            <w:r>
              <w:rPr>
                <w:noProof/>
                <w:webHidden/>
              </w:rPr>
              <w:tab/>
            </w:r>
            <w:r>
              <w:rPr>
                <w:noProof/>
                <w:webHidden/>
              </w:rPr>
              <w:fldChar w:fldCharType="begin"/>
            </w:r>
            <w:r>
              <w:rPr>
                <w:noProof/>
                <w:webHidden/>
              </w:rPr>
              <w:instrText xml:space="preserve"> PAGEREF _Toc202965703 \h </w:instrText>
            </w:r>
            <w:r>
              <w:rPr>
                <w:noProof/>
                <w:webHidden/>
              </w:rPr>
            </w:r>
            <w:r>
              <w:rPr>
                <w:noProof/>
                <w:webHidden/>
              </w:rPr>
              <w:fldChar w:fldCharType="separate"/>
            </w:r>
          </w:ins>
          <w:ins w:id="107" w:author="Andrew Instone-Cowie" w:date="2025-07-09T15:54:00Z" w16du:dateUtc="2025-07-09T14:54:00Z">
            <w:r w:rsidR="00DF32C4">
              <w:rPr>
                <w:noProof/>
                <w:webHidden/>
              </w:rPr>
              <w:t>22</w:t>
            </w:r>
          </w:ins>
          <w:ins w:id="108" w:author="Andrew Instone-Cowie" w:date="2025-07-09T15:01:00Z" w16du:dateUtc="2025-07-09T14:01:00Z">
            <w:r>
              <w:rPr>
                <w:noProof/>
                <w:webHidden/>
              </w:rPr>
              <w:fldChar w:fldCharType="end"/>
            </w:r>
            <w:r w:rsidRPr="00CC6F49">
              <w:rPr>
                <w:rStyle w:val="Hyperlink"/>
                <w:noProof/>
              </w:rPr>
              <w:fldChar w:fldCharType="end"/>
            </w:r>
          </w:ins>
        </w:p>
        <w:p w14:paraId="7B7F4A64" w14:textId="4CA70243" w:rsidR="0007558C" w:rsidRDefault="0007558C">
          <w:pPr>
            <w:pStyle w:val="TOC3"/>
            <w:tabs>
              <w:tab w:val="right" w:leader="dot" w:pos="9016"/>
            </w:tabs>
            <w:rPr>
              <w:ins w:id="109" w:author="Andrew Instone-Cowie" w:date="2025-07-09T15:01:00Z" w16du:dateUtc="2025-07-09T14:01:00Z"/>
              <w:noProof/>
              <w:kern w:val="2"/>
              <w:sz w:val="24"/>
              <w:szCs w:val="24"/>
              <w:lang w:val="en-GB" w:eastAsia="en-GB"/>
              <w14:ligatures w14:val="standardContextual"/>
            </w:rPr>
          </w:pPr>
          <w:ins w:id="11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Magneto-Resistive Sensors</w:t>
            </w:r>
            <w:r>
              <w:rPr>
                <w:noProof/>
                <w:webHidden/>
              </w:rPr>
              <w:tab/>
            </w:r>
            <w:r>
              <w:rPr>
                <w:noProof/>
                <w:webHidden/>
              </w:rPr>
              <w:fldChar w:fldCharType="begin"/>
            </w:r>
            <w:r>
              <w:rPr>
                <w:noProof/>
                <w:webHidden/>
              </w:rPr>
              <w:instrText xml:space="preserve"> PAGEREF _Toc202965704 \h </w:instrText>
            </w:r>
            <w:r>
              <w:rPr>
                <w:noProof/>
                <w:webHidden/>
              </w:rPr>
            </w:r>
            <w:r>
              <w:rPr>
                <w:noProof/>
                <w:webHidden/>
              </w:rPr>
              <w:fldChar w:fldCharType="separate"/>
            </w:r>
          </w:ins>
          <w:ins w:id="111" w:author="Andrew Instone-Cowie" w:date="2025-07-09T15:54:00Z" w16du:dateUtc="2025-07-09T14:54:00Z">
            <w:r w:rsidR="00DF32C4">
              <w:rPr>
                <w:noProof/>
                <w:webHidden/>
              </w:rPr>
              <w:t>23</w:t>
            </w:r>
          </w:ins>
          <w:ins w:id="112" w:author="Andrew Instone-Cowie" w:date="2025-07-09T15:01:00Z" w16du:dateUtc="2025-07-09T14:01:00Z">
            <w:r>
              <w:rPr>
                <w:noProof/>
                <w:webHidden/>
              </w:rPr>
              <w:fldChar w:fldCharType="end"/>
            </w:r>
            <w:r w:rsidRPr="00CC6F49">
              <w:rPr>
                <w:rStyle w:val="Hyperlink"/>
                <w:noProof/>
              </w:rPr>
              <w:fldChar w:fldCharType="end"/>
            </w:r>
          </w:ins>
        </w:p>
        <w:p w14:paraId="5D55DA2F" w14:textId="538928DB" w:rsidR="0007558C" w:rsidRDefault="0007558C">
          <w:pPr>
            <w:pStyle w:val="TOC3"/>
            <w:tabs>
              <w:tab w:val="right" w:leader="dot" w:pos="9016"/>
            </w:tabs>
            <w:rPr>
              <w:ins w:id="113" w:author="Andrew Instone-Cowie" w:date="2025-07-09T15:01:00Z" w16du:dateUtc="2025-07-09T14:01:00Z"/>
              <w:noProof/>
              <w:kern w:val="2"/>
              <w:sz w:val="24"/>
              <w:szCs w:val="24"/>
              <w:lang w:val="en-GB" w:eastAsia="en-GB"/>
              <w14:ligatures w14:val="standardContextual"/>
            </w:rPr>
          </w:pPr>
          <w:ins w:id="11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Hall Effect Sensors</w:t>
            </w:r>
            <w:r>
              <w:rPr>
                <w:noProof/>
                <w:webHidden/>
              </w:rPr>
              <w:tab/>
            </w:r>
            <w:r>
              <w:rPr>
                <w:noProof/>
                <w:webHidden/>
              </w:rPr>
              <w:fldChar w:fldCharType="begin"/>
            </w:r>
            <w:r>
              <w:rPr>
                <w:noProof/>
                <w:webHidden/>
              </w:rPr>
              <w:instrText xml:space="preserve"> PAGEREF _Toc202965705 \h </w:instrText>
            </w:r>
            <w:r>
              <w:rPr>
                <w:noProof/>
                <w:webHidden/>
              </w:rPr>
            </w:r>
            <w:r>
              <w:rPr>
                <w:noProof/>
                <w:webHidden/>
              </w:rPr>
              <w:fldChar w:fldCharType="separate"/>
            </w:r>
          </w:ins>
          <w:ins w:id="115" w:author="Andrew Instone-Cowie" w:date="2025-07-09T15:54:00Z" w16du:dateUtc="2025-07-09T14:54:00Z">
            <w:r w:rsidR="00DF32C4">
              <w:rPr>
                <w:noProof/>
                <w:webHidden/>
              </w:rPr>
              <w:t>23</w:t>
            </w:r>
          </w:ins>
          <w:ins w:id="116" w:author="Andrew Instone-Cowie" w:date="2025-07-09T15:01:00Z" w16du:dateUtc="2025-07-09T14:01:00Z">
            <w:r>
              <w:rPr>
                <w:noProof/>
                <w:webHidden/>
              </w:rPr>
              <w:fldChar w:fldCharType="end"/>
            </w:r>
            <w:r w:rsidRPr="00CC6F49">
              <w:rPr>
                <w:rStyle w:val="Hyperlink"/>
                <w:noProof/>
              </w:rPr>
              <w:fldChar w:fldCharType="end"/>
            </w:r>
          </w:ins>
        </w:p>
        <w:p w14:paraId="41A020A7" w14:textId="71F7911D" w:rsidR="0007558C" w:rsidRDefault="0007558C">
          <w:pPr>
            <w:pStyle w:val="TOC2"/>
            <w:tabs>
              <w:tab w:val="right" w:leader="dot" w:pos="9016"/>
            </w:tabs>
            <w:rPr>
              <w:ins w:id="117" w:author="Andrew Instone-Cowie" w:date="2025-07-09T15:01:00Z" w16du:dateUtc="2025-07-09T14:01:00Z"/>
              <w:rFonts w:eastAsiaTheme="minorEastAsia"/>
              <w:noProof/>
              <w:kern w:val="2"/>
              <w:sz w:val="24"/>
              <w:szCs w:val="24"/>
              <w:lang w:eastAsia="en-GB"/>
              <w14:ligatures w14:val="standardContextual"/>
            </w:rPr>
          </w:pPr>
          <w:ins w:id="11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Interface Module</w:t>
            </w:r>
            <w:r>
              <w:rPr>
                <w:noProof/>
                <w:webHidden/>
              </w:rPr>
              <w:tab/>
            </w:r>
            <w:r>
              <w:rPr>
                <w:noProof/>
                <w:webHidden/>
              </w:rPr>
              <w:fldChar w:fldCharType="begin"/>
            </w:r>
            <w:r>
              <w:rPr>
                <w:noProof/>
                <w:webHidden/>
              </w:rPr>
              <w:instrText xml:space="preserve"> PAGEREF _Toc202965706 \h </w:instrText>
            </w:r>
            <w:r>
              <w:rPr>
                <w:noProof/>
                <w:webHidden/>
              </w:rPr>
            </w:r>
            <w:r>
              <w:rPr>
                <w:noProof/>
                <w:webHidden/>
              </w:rPr>
              <w:fldChar w:fldCharType="separate"/>
            </w:r>
          </w:ins>
          <w:ins w:id="119" w:author="Andrew Instone-Cowie" w:date="2025-07-09T15:54:00Z" w16du:dateUtc="2025-07-09T14:54:00Z">
            <w:r w:rsidR="00DF32C4">
              <w:rPr>
                <w:noProof/>
                <w:webHidden/>
              </w:rPr>
              <w:t>24</w:t>
            </w:r>
          </w:ins>
          <w:ins w:id="120" w:author="Andrew Instone-Cowie" w:date="2025-07-09T15:01:00Z" w16du:dateUtc="2025-07-09T14:01:00Z">
            <w:r>
              <w:rPr>
                <w:noProof/>
                <w:webHidden/>
              </w:rPr>
              <w:fldChar w:fldCharType="end"/>
            </w:r>
            <w:r w:rsidRPr="00CC6F49">
              <w:rPr>
                <w:rStyle w:val="Hyperlink"/>
                <w:noProof/>
              </w:rPr>
              <w:fldChar w:fldCharType="end"/>
            </w:r>
          </w:ins>
        </w:p>
        <w:p w14:paraId="37118FDE" w14:textId="72A3A49C" w:rsidR="0007558C" w:rsidRDefault="0007558C">
          <w:pPr>
            <w:pStyle w:val="TOC3"/>
            <w:tabs>
              <w:tab w:val="right" w:leader="dot" w:pos="9016"/>
            </w:tabs>
            <w:rPr>
              <w:ins w:id="121" w:author="Andrew Instone-Cowie" w:date="2025-07-09T15:01:00Z" w16du:dateUtc="2025-07-09T14:01:00Z"/>
              <w:noProof/>
              <w:kern w:val="2"/>
              <w:sz w:val="24"/>
              <w:szCs w:val="24"/>
              <w:lang w:val="en-GB" w:eastAsia="en-GB"/>
              <w14:ligatures w14:val="standardContextual"/>
            </w:rPr>
          </w:pPr>
          <w:ins w:id="12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 List</w:t>
            </w:r>
            <w:r>
              <w:rPr>
                <w:noProof/>
                <w:webHidden/>
              </w:rPr>
              <w:tab/>
            </w:r>
            <w:r>
              <w:rPr>
                <w:noProof/>
                <w:webHidden/>
              </w:rPr>
              <w:fldChar w:fldCharType="begin"/>
            </w:r>
            <w:r>
              <w:rPr>
                <w:noProof/>
                <w:webHidden/>
              </w:rPr>
              <w:instrText xml:space="preserve"> PAGEREF _Toc202965707 \h </w:instrText>
            </w:r>
            <w:r>
              <w:rPr>
                <w:noProof/>
                <w:webHidden/>
              </w:rPr>
            </w:r>
            <w:r>
              <w:rPr>
                <w:noProof/>
                <w:webHidden/>
              </w:rPr>
              <w:fldChar w:fldCharType="separate"/>
            </w:r>
          </w:ins>
          <w:ins w:id="123" w:author="Andrew Instone-Cowie" w:date="2025-07-09T15:54:00Z" w16du:dateUtc="2025-07-09T14:54:00Z">
            <w:r w:rsidR="00DF32C4">
              <w:rPr>
                <w:noProof/>
                <w:webHidden/>
              </w:rPr>
              <w:t>24</w:t>
            </w:r>
          </w:ins>
          <w:ins w:id="124" w:author="Andrew Instone-Cowie" w:date="2025-07-09T15:01:00Z" w16du:dateUtc="2025-07-09T14:01:00Z">
            <w:r>
              <w:rPr>
                <w:noProof/>
                <w:webHidden/>
              </w:rPr>
              <w:fldChar w:fldCharType="end"/>
            </w:r>
            <w:r w:rsidRPr="00CC6F49">
              <w:rPr>
                <w:rStyle w:val="Hyperlink"/>
                <w:noProof/>
              </w:rPr>
              <w:fldChar w:fldCharType="end"/>
            </w:r>
          </w:ins>
        </w:p>
        <w:p w14:paraId="37C91263" w14:textId="0BBF2C81" w:rsidR="0007558C" w:rsidRDefault="0007558C">
          <w:pPr>
            <w:pStyle w:val="TOC3"/>
            <w:tabs>
              <w:tab w:val="right" w:leader="dot" w:pos="9016"/>
            </w:tabs>
            <w:rPr>
              <w:ins w:id="125" w:author="Andrew Instone-Cowie" w:date="2025-07-09T15:01:00Z" w16du:dateUtc="2025-07-09T14:01:00Z"/>
              <w:noProof/>
              <w:kern w:val="2"/>
              <w:sz w:val="24"/>
              <w:szCs w:val="24"/>
              <w:lang w:val="en-GB" w:eastAsia="en-GB"/>
              <w14:ligatures w14:val="standardContextual"/>
            </w:rPr>
          </w:pPr>
          <w:ins w:id="12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Schematic</w:t>
            </w:r>
            <w:r>
              <w:rPr>
                <w:noProof/>
                <w:webHidden/>
              </w:rPr>
              <w:tab/>
            </w:r>
            <w:r>
              <w:rPr>
                <w:noProof/>
                <w:webHidden/>
              </w:rPr>
              <w:fldChar w:fldCharType="begin"/>
            </w:r>
            <w:r>
              <w:rPr>
                <w:noProof/>
                <w:webHidden/>
              </w:rPr>
              <w:instrText xml:space="preserve"> PAGEREF _Toc202965708 \h </w:instrText>
            </w:r>
            <w:r>
              <w:rPr>
                <w:noProof/>
                <w:webHidden/>
              </w:rPr>
            </w:r>
            <w:r>
              <w:rPr>
                <w:noProof/>
                <w:webHidden/>
              </w:rPr>
              <w:fldChar w:fldCharType="separate"/>
            </w:r>
          </w:ins>
          <w:ins w:id="127" w:author="Andrew Instone-Cowie" w:date="2025-07-09T15:54:00Z" w16du:dateUtc="2025-07-09T14:54:00Z">
            <w:r w:rsidR="00DF32C4">
              <w:rPr>
                <w:noProof/>
                <w:webHidden/>
              </w:rPr>
              <w:t>25</w:t>
            </w:r>
          </w:ins>
          <w:ins w:id="128" w:author="Andrew Instone-Cowie" w:date="2025-07-09T15:01:00Z" w16du:dateUtc="2025-07-09T14:01:00Z">
            <w:r>
              <w:rPr>
                <w:noProof/>
                <w:webHidden/>
              </w:rPr>
              <w:fldChar w:fldCharType="end"/>
            </w:r>
            <w:r w:rsidRPr="00CC6F49">
              <w:rPr>
                <w:rStyle w:val="Hyperlink"/>
                <w:noProof/>
              </w:rPr>
              <w:fldChar w:fldCharType="end"/>
            </w:r>
          </w:ins>
        </w:p>
        <w:p w14:paraId="37D33888" w14:textId="661AFF71" w:rsidR="0007558C" w:rsidRDefault="0007558C">
          <w:pPr>
            <w:pStyle w:val="TOC3"/>
            <w:tabs>
              <w:tab w:val="right" w:leader="dot" w:pos="9016"/>
            </w:tabs>
            <w:rPr>
              <w:ins w:id="129" w:author="Andrew Instone-Cowie" w:date="2025-07-09T15:01:00Z" w16du:dateUtc="2025-07-09T14:01:00Z"/>
              <w:noProof/>
              <w:kern w:val="2"/>
              <w:sz w:val="24"/>
              <w:szCs w:val="24"/>
              <w:lang w:val="en-GB" w:eastAsia="en-GB"/>
              <w14:ligatures w14:val="standardContextual"/>
            </w:rPr>
          </w:pPr>
          <w:ins w:id="13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"_Toc202965709"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w:t>
            </w:r>
            <w:r>
              <w:rPr>
                <w:noProof/>
                <w:webHidden/>
              </w:rPr>
              <w:tab/>
            </w:r>
            <w:r>
              <w:rPr>
                <w:noProof/>
                <w:webHidden/>
              </w:rPr>
              <w:fldChar w:fldCharType="begin"/>
            </w:r>
            <w:r>
              <w:rPr>
                <w:noProof/>
                <w:webHidden/>
              </w:rPr>
              <w:instrText xml:space="preserve"> PAGEREF _Toc202965709 \h </w:instrText>
            </w:r>
            <w:r>
              <w:rPr>
                <w:noProof/>
                <w:webHidden/>
              </w:rPr>
            </w:r>
            <w:r>
              <w:rPr>
                <w:noProof/>
                <w:webHidden/>
              </w:rPr>
              <w:fldChar w:fldCharType="separate"/>
            </w:r>
          </w:ins>
          <w:ins w:id="131" w:author="Andrew Instone-Cowie" w:date="2025-07-09T15:54:00Z" w16du:dateUtc="2025-07-09T14:54:00Z">
            <w:r w:rsidR="00DF32C4">
              <w:rPr>
                <w:noProof/>
                <w:webHidden/>
              </w:rPr>
              <w:t>26</w:t>
            </w:r>
          </w:ins>
          <w:ins w:id="132" w:author="Andrew Instone-Cowie" w:date="2025-07-09T15:01:00Z" w16du:dateUtc="2025-07-09T14:01:00Z">
            <w:r>
              <w:rPr>
                <w:noProof/>
                <w:webHidden/>
              </w:rPr>
              <w:fldChar w:fldCharType="end"/>
            </w:r>
            <w:r w:rsidRPr="00CC6F49">
              <w:rPr>
                <w:rStyle w:val="Hyperlink"/>
                <w:noProof/>
              </w:rPr>
              <w:fldChar w:fldCharType="end"/>
            </w:r>
          </w:ins>
        </w:p>
        <w:p w14:paraId="3D2C87B5" w14:textId="3D8A1FF4" w:rsidR="0007558C" w:rsidRDefault="0007558C">
          <w:pPr>
            <w:pStyle w:val="TOC3"/>
            <w:tabs>
              <w:tab w:val="right" w:leader="dot" w:pos="9016"/>
            </w:tabs>
            <w:rPr>
              <w:ins w:id="133" w:author="Andrew Instone-Cowie" w:date="2025-07-09T15:01:00Z" w16du:dateUtc="2025-07-09T14:01:00Z"/>
              <w:noProof/>
              <w:kern w:val="2"/>
              <w:sz w:val="24"/>
              <w:szCs w:val="24"/>
              <w:lang w:val="en-GB" w:eastAsia="en-GB"/>
              <w14:ligatures w14:val="standardContextual"/>
            </w:rPr>
          </w:pPr>
          <w:ins w:id="13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Layout</w:t>
            </w:r>
            <w:r>
              <w:rPr>
                <w:noProof/>
                <w:webHidden/>
              </w:rPr>
              <w:tab/>
            </w:r>
            <w:r>
              <w:rPr>
                <w:noProof/>
                <w:webHidden/>
              </w:rPr>
              <w:fldChar w:fldCharType="begin"/>
            </w:r>
            <w:r>
              <w:rPr>
                <w:noProof/>
                <w:webHidden/>
              </w:rPr>
              <w:instrText xml:space="preserve"> PAGEREF _Toc202965710 \h </w:instrText>
            </w:r>
            <w:r>
              <w:rPr>
                <w:noProof/>
                <w:webHidden/>
              </w:rPr>
            </w:r>
            <w:r>
              <w:rPr>
                <w:noProof/>
                <w:webHidden/>
              </w:rPr>
              <w:fldChar w:fldCharType="separate"/>
            </w:r>
          </w:ins>
          <w:ins w:id="135" w:author="Andrew Instone-Cowie" w:date="2025-07-09T15:54:00Z" w16du:dateUtc="2025-07-09T14:54:00Z">
            <w:r w:rsidR="00DF32C4">
              <w:rPr>
                <w:noProof/>
                <w:webHidden/>
              </w:rPr>
              <w:t>26</w:t>
            </w:r>
          </w:ins>
          <w:ins w:id="136" w:author="Andrew Instone-Cowie" w:date="2025-07-09T15:01:00Z" w16du:dateUtc="2025-07-09T14:01:00Z">
            <w:r>
              <w:rPr>
                <w:noProof/>
                <w:webHidden/>
              </w:rPr>
              <w:fldChar w:fldCharType="end"/>
            </w:r>
            <w:r w:rsidRPr="00CC6F49">
              <w:rPr>
                <w:rStyle w:val="Hyperlink"/>
                <w:noProof/>
              </w:rPr>
              <w:fldChar w:fldCharType="end"/>
            </w:r>
          </w:ins>
        </w:p>
        <w:p w14:paraId="705EFD79" w14:textId="3DC2323E" w:rsidR="0007558C" w:rsidRDefault="0007558C">
          <w:pPr>
            <w:pStyle w:val="TOC3"/>
            <w:tabs>
              <w:tab w:val="right" w:leader="dot" w:pos="9016"/>
            </w:tabs>
            <w:rPr>
              <w:ins w:id="137" w:author="Andrew Instone-Cowie" w:date="2025-07-09T15:01:00Z" w16du:dateUtc="2025-07-09T14:01:00Z"/>
              <w:noProof/>
              <w:kern w:val="2"/>
              <w:sz w:val="24"/>
              <w:szCs w:val="24"/>
              <w:lang w:val="en-GB" w:eastAsia="en-GB"/>
              <w14:ligatures w14:val="standardContextual"/>
            </w:rPr>
          </w:pPr>
          <w:ins w:id="13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Construction</w:t>
            </w:r>
            <w:r>
              <w:rPr>
                <w:noProof/>
                <w:webHidden/>
              </w:rPr>
              <w:tab/>
            </w:r>
            <w:r>
              <w:rPr>
                <w:noProof/>
                <w:webHidden/>
              </w:rPr>
              <w:fldChar w:fldCharType="begin"/>
            </w:r>
            <w:r>
              <w:rPr>
                <w:noProof/>
                <w:webHidden/>
              </w:rPr>
              <w:instrText xml:space="preserve"> PAGEREF _Toc202965711 \h </w:instrText>
            </w:r>
            <w:r>
              <w:rPr>
                <w:noProof/>
                <w:webHidden/>
              </w:rPr>
            </w:r>
            <w:r>
              <w:rPr>
                <w:noProof/>
                <w:webHidden/>
              </w:rPr>
              <w:fldChar w:fldCharType="separate"/>
            </w:r>
          </w:ins>
          <w:ins w:id="139" w:author="Andrew Instone-Cowie" w:date="2025-07-09T15:54:00Z" w16du:dateUtc="2025-07-09T14:54:00Z">
            <w:r w:rsidR="00DF32C4">
              <w:rPr>
                <w:noProof/>
                <w:webHidden/>
              </w:rPr>
              <w:t>27</w:t>
            </w:r>
          </w:ins>
          <w:ins w:id="140" w:author="Andrew Instone-Cowie" w:date="2025-07-09T15:01:00Z" w16du:dateUtc="2025-07-09T14:01:00Z">
            <w:r>
              <w:rPr>
                <w:noProof/>
                <w:webHidden/>
              </w:rPr>
              <w:fldChar w:fldCharType="end"/>
            </w:r>
            <w:r w:rsidRPr="00CC6F49">
              <w:rPr>
                <w:rStyle w:val="Hyperlink"/>
                <w:noProof/>
              </w:rPr>
              <w:fldChar w:fldCharType="end"/>
            </w:r>
          </w:ins>
        </w:p>
        <w:p w14:paraId="072EF92E" w14:textId="6659D206" w:rsidR="0007558C" w:rsidRDefault="0007558C">
          <w:pPr>
            <w:pStyle w:val="TOC3"/>
            <w:tabs>
              <w:tab w:val="right" w:leader="dot" w:pos="9016"/>
            </w:tabs>
            <w:rPr>
              <w:ins w:id="141" w:author="Andrew Instone-Cowie" w:date="2025-07-09T15:01:00Z" w16du:dateUtc="2025-07-09T14:01:00Z"/>
              <w:noProof/>
              <w:kern w:val="2"/>
              <w:sz w:val="24"/>
              <w:szCs w:val="24"/>
              <w:lang w:val="en-GB" w:eastAsia="en-GB"/>
              <w14:ligatures w14:val="standardContextual"/>
            </w:rPr>
          </w:pPr>
          <w:ins w:id="14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Voltage Regulator</w:t>
            </w:r>
            <w:r>
              <w:rPr>
                <w:noProof/>
                <w:webHidden/>
              </w:rPr>
              <w:tab/>
            </w:r>
            <w:r>
              <w:rPr>
                <w:noProof/>
                <w:webHidden/>
              </w:rPr>
              <w:fldChar w:fldCharType="begin"/>
            </w:r>
            <w:r>
              <w:rPr>
                <w:noProof/>
                <w:webHidden/>
              </w:rPr>
              <w:instrText xml:space="preserve"> PAGEREF _Toc202965712 \h </w:instrText>
            </w:r>
            <w:r>
              <w:rPr>
                <w:noProof/>
                <w:webHidden/>
              </w:rPr>
            </w:r>
            <w:r>
              <w:rPr>
                <w:noProof/>
                <w:webHidden/>
              </w:rPr>
              <w:fldChar w:fldCharType="separate"/>
            </w:r>
          </w:ins>
          <w:ins w:id="143" w:author="Andrew Instone-Cowie" w:date="2025-07-09T15:54:00Z" w16du:dateUtc="2025-07-09T14:54:00Z">
            <w:r w:rsidR="00DF32C4">
              <w:rPr>
                <w:noProof/>
                <w:webHidden/>
              </w:rPr>
              <w:t>28</w:t>
            </w:r>
          </w:ins>
          <w:ins w:id="144" w:author="Andrew Instone-Cowie" w:date="2025-07-09T15:01:00Z" w16du:dateUtc="2025-07-09T14:01:00Z">
            <w:r>
              <w:rPr>
                <w:noProof/>
                <w:webHidden/>
              </w:rPr>
              <w:fldChar w:fldCharType="end"/>
            </w:r>
            <w:r w:rsidRPr="00CC6F49">
              <w:rPr>
                <w:rStyle w:val="Hyperlink"/>
                <w:noProof/>
              </w:rPr>
              <w:fldChar w:fldCharType="end"/>
            </w:r>
          </w:ins>
        </w:p>
        <w:p w14:paraId="301A14AE" w14:textId="56D993EF" w:rsidR="0007558C" w:rsidRDefault="0007558C">
          <w:pPr>
            <w:pStyle w:val="TOC2"/>
            <w:tabs>
              <w:tab w:val="right" w:leader="dot" w:pos="9016"/>
            </w:tabs>
            <w:rPr>
              <w:ins w:id="145" w:author="Andrew Instone-Cowie" w:date="2025-07-09T15:01:00Z" w16du:dateUtc="2025-07-09T14:01:00Z"/>
              <w:rFonts w:eastAsiaTheme="minorEastAsia"/>
              <w:noProof/>
              <w:kern w:val="2"/>
              <w:sz w:val="24"/>
              <w:szCs w:val="24"/>
              <w:lang w:eastAsia="en-GB"/>
              <w14:ligatures w14:val="standardContextual"/>
            </w:rPr>
          </w:pPr>
          <w:ins w:id="14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Power Module</w:t>
            </w:r>
            <w:r>
              <w:rPr>
                <w:noProof/>
                <w:webHidden/>
              </w:rPr>
              <w:tab/>
            </w:r>
            <w:r>
              <w:rPr>
                <w:noProof/>
                <w:webHidden/>
              </w:rPr>
              <w:fldChar w:fldCharType="begin"/>
            </w:r>
            <w:r>
              <w:rPr>
                <w:noProof/>
                <w:webHidden/>
              </w:rPr>
              <w:instrText xml:space="preserve"> PAGEREF _Toc202965713 \h </w:instrText>
            </w:r>
            <w:r>
              <w:rPr>
                <w:noProof/>
                <w:webHidden/>
              </w:rPr>
            </w:r>
            <w:r>
              <w:rPr>
                <w:noProof/>
                <w:webHidden/>
              </w:rPr>
              <w:fldChar w:fldCharType="separate"/>
            </w:r>
          </w:ins>
          <w:ins w:id="147" w:author="Andrew Instone-Cowie" w:date="2025-07-09T15:54:00Z" w16du:dateUtc="2025-07-09T14:54:00Z">
            <w:r w:rsidR="00DF32C4">
              <w:rPr>
                <w:noProof/>
                <w:webHidden/>
              </w:rPr>
              <w:t>31</w:t>
            </w:r>
          </w:ins>
          <w:ins w:id="148" w:author="Andrew Instone-Cowie" w:date="2025-07-09T15:01:00Z" w16du:dateUtc="2025-07-09T14:01:00Z">
            <w:r>
              <w:rPr>
                <w:noProof/>
                <w:webHidden/>
              </w:rPr>
              <w:fldChar w:fldCharType="end"/>
            </w:r>
            <w:r w:rsidRPr="00CC6F49">
              <w:rPr>
                <w:rStyle w:val="Hyperlink"/>
                <w:noProof/>
              </w:rPr>
              <w:fldChar w:fldCharType="end"/>
            </w:r>
          </w:ins>
        </w:p>
        <w:p w14:paraId="73982F2D" w14:textId="3323C72D" w:rsidR="0007558C" w:rsidRDefault="0007558C">
          <w:pPr>
            <w:pStyle w:val="TOC3"/>
            <w:tabs>
              <w:tab w:val="right" w:leader="dot" w:pos="9016"/>
            </w:tabs>
            <w:rPr>
              <w:ins w:id="149" w:author="Andrew Instone-Cowie" w:date="2025-07-09T15:01:00Z" w16du:dateUtc="2025-07-09T14:01:00Z"/>
              <w:noProof/>
              <w:kern w:val="2"/>
              <w:sz w:val="24"/>
              <w:szCs w:val="24"/>
              <w:lang w:val="en-GB" w:eastAsia="en-GB"/>
              <w14:ligatures w14:val="standardContextual"/>
            </w:rPr>
          </w:pPr>
          <w:ins w:id="15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 List</w:t>
            </w:r>
            <w:r>
              <w:rPr>
                <w:noProof/>
                <w:webHidden/>
              </w:rPr>
              <w:tab/>
            </w:r>
            <w:r>
              <w:rPr>
                <w:noProof/>
                <w:webHidden/>
              </w:rPr>
              <w:fldChar w:fldCharType="begin"/>
            </w:r>
            <w:r>
              <w:rPr>
                <w:noProof/>
                <w:webHidden/>
              </w:rPr>
              <w:instrText xml:space="preserve"> PAGEREF _Toc202965714 \h </w:instrText>
            </w:r>
            <w:r>
              <w:rPr>
                <w:noProof/>
                <w:webHidden/>
              </w:rPr>
            </w:r>
            <w:r>
              <w:rPr>
                <w:noProof/>
                <w:webHidden/>
              </w:rPr>
              <w:fldChar w:fldCharType="separate"/>
            </w:r>
          </w:ins>
          <w:ins w:id="151" w:author="Andrew Instone-Cowie" w:date="2025-07-09T15:54:00Z" w16du:dateUtc="2025-07-09T14:54:00Z">
            <w:r w:rsidR="00DF32C4">
              <w:rPr>
                <w:noProof/>
                <w:webHidden/>
              </w:rPr>
              <w:t>31</w:t>
            </w:r>
          </w:ins>
          <w:ins w:id="152" w:author="Andrew Instone-Cowie" w:date="2025-07-09T15:01:00Z" w16du:dateUtc="2025-07-09T14:01:00Z">
            <w:r>
              <w:rPr>
                <w:noProof/>
                <w:webHidden/>
              </w:rPr>
              <w:fldChar w:fldCharType="end"/>
            </w:r>
            <w:r w:rsidRPr="00CC6F49">
              <w:rPr>
                <w:rStyle w:val="Hyperlink"/>
                <w:noProof/>
              </w:rPr>
              <w:fldChar w:fldCharType="end"/>
            </w:r>
          </w:ins>
        </w:p>
        <w:p w14:paraId="3056B4A1" w14:textId="5F5DACCE" w:rsidR="0007558C" w:rsidRDefault="0007558C">
          <w:pPr>
            <w:pStyle w:val="TOC3"/>
            <w:tabs>
              <w:tab w:val="right" w:leader="dot" w:pos="9016"/>
            </w:tabs>
            <w:rPr>
              <w:ins w:id="153" w:author="Andrew Instone-Cowie" w:date="2025-07-09T15:01:00Z" w16du:dateUtc="2025-07-09T14:01:00Z"/>
              <w:noProof/>
              <w:kern w:val="2"/>
              <w:sz w:val="24"/>
              <w:szCs w:val="24"/>
              <w:lang w:val="en-GB" w:eastAsia="en-GB"/>
              <w14:ligatures w14:val="standardContextual"/>
            </w:rPr>
          </w:pPr>
          <w:ins w:id="15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Schematic</w:t>
            </w:r>
            <w:r>
              <w:rPr>
                <w:noProof/>
                <w:webHidden/>
              </w:rPr>
              <w:tab/>
            </w:r>
            <w:r>
              <w:rPr>
                <w:noProof/>
                <w:webHidden/>
              </w:rPr>
              <w:fldChar w:fldCharType="begin"/>
            </w:r>
            <w:r>
              <w:rPr>
                <w:noProof/>
                <w:webHidden/>
              </w:rPr>
              <w:instrText xml:space="preserve"> PAGEREF _Toc202965715 \h </w:instrText>
            </w:r>
            <w:r>
              <w:rPr>
                <w:noProof/>
                <w:webHidden/>
              </w:rPr>
            </w:r>
            <w:r>
              <w:rPr>
                <w:noProof/>
                <w:webHidden/>
              </w:rPr>
              <w:fldChar w:fldCharType="separate"/>
            </w:r>
          </w:ins>
          <w:ins w:id="155" w:author="Andrew Instone-Cowie" w:date="2025-07-09T15:54:00Z" w16du:dateUtc="2025-07-09T14:54:00Z">
            <w:r w:rsidR="00DF32C4">
              <w:rPr>
                <w:noProof/>
                <w:webHidden/>
              </w:rPr>
              <w:t>32</w:t>
            </w:r>
          </w:ins>
          <w:ins w:id="156" w:author="Andrew Instone-Cowie" w:date="2025-07-09T15:01:00Z" w16du:dateUtc="2025-07-09T14:01:00Z">
            <w:r>
              <w:rPr>
                <w:noProof/>
                <w:webHidden/>
              </w:rPr>
              <w:fldChar w:fldCharType="end"/>
            </w:r>
            <w:r w:rsidRPr="00CC6F49">
              <w:rPr>
                <w:rStyle w:val="Hyperlink"/>
                <w:noProof/>
              </w:rPr>
              <w:fldChar w:fldCharType="end"/>
            </w:r>
          </w:ins>
        </w:p>
        <w:p w14:paraId="095C51E5" w14:textId="54761BCB" w:rsidR="0007558C" w:rsidRDefault="0007558C">
          <w:pPr>
            <w:pStyle w:val="TOC3"/>
            <w:tabs>
              <w:tab w:val="right" w:leader="dot" w:pos="9016"/>
            </w:tabs>
            <w:rPr>
              <w:ins w:id="157" w:author="Andrew Instone-Cowie" w:date="2025-07-09T15:01:00Z" w16du:dateUtc="2025-07-09T14:01:00Z"/>
              <w:noProof/>
              <w:kern w:val="2"/>
              <w:sz w:val="24"/>
              <w:szCs w:val="24"/>
              <w:lang w:val="en-GB" w:eastAsia="en-GB"/>
              <w14:ligatures w14:val="standardContextual"/>
            </w:rPr>
          </w:pPr>
          <w:ins w:id="158" w:author="Andrew Instone-Cowie" w:date="2025-07-09T15:01:00Z" w16du:dateUtc="2025-07-09T14:01:00Z">
            <w:r w:rsidRPr="00CC6F49">
              <w:rPr>
                <w:rStyle w:val="Hyperlink"/>
                <w:noProof/>
              </w:rPr>
              <w:lastRenderedPageBreak/>
              <w:fldChar w:fldCharType="begin"/>
            </w:r>
            <w:r w:rsidRPr="00CC6F49">
              <w:rPr>
                <w:rStyle w:val="Hyperlink"/>
                <w:noProof/>
              </w:rPr>
              <w:instrText xml:space="preserve"> </w:instrText>
            </w:r>
            <w:r>
              <w:rPr>
                <w:noProof/>
              </w:rPr>
              <w:instrText>HYPERLINK \l "_Toc202965716"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w:t>
            </w:r>
            <w:r>
              <w:rPr>
                <w:noProof/>
                <w:webHidden/>
              </w:rPr>
              <w:tab/>
            </w:r>
            <w:r>
              <w:rPr>
                <w:noProof/>
                <w:webHidden/>
              </w:rPr>
              <w:fldChar w:fldCharType="begin"/>
            </w:r>
            <w:r>
              <w:rPr>
                <w:noProof/>
                <w:webHidden/>
              </w:rPr>
              <w:instrText xml:space="preserve"> PAGEREF _Toc202965716 \h </w:instrText>
            </w:r>
            <w:r>
              <w:rPr>
                <w:noProof/>
                <w:webHidden/>
              </w:rPr>
            </w:r>
            <w:r>
              <w:rPr>
                <w:noProof/>
                <w:webHidden/>
              </w:rPr>
              <w:fldChar w:fldCharType="separate"/>
            </w:r>
          </w:ins>
          <w:ins w:id="159" w:author="Andrew Instone-Cowie" w:date="2025-07-09T15:54:00Z" w16du:dateUtc="2025-07-09T14:54:00Z">
            <w:r w:rsidR="00DF32C4">
              <w:rPr>
                <w:noProof/>
                <w:webHidden/>
              </w:rPr>
              <w:t>33</w:t>
            </w:r>
          </w:ins>
          <w:ins w:id="160" w:author="Andrew Instone-Cowie" w:date="2025-07-09T15:01:00Z" w16du:dateUtc="2025-07-09T14:01:00Z">
            <w:r>
              <w:rPr>
                <w:noProof/>
                <w:webHidden/>
              </w:rPr>
              <w:fldChar w:fldCharType="end"/>
            </w:r>
            <w:r w:rsidRPr="00CC6F49">
              <w:rPr>
                <w:rStyle w:val="Hyperlink"/>
                <w:noProof/>
              </w:rPr>
              <w:fldChar w:fldCharType="end"/>
            </w:r>
          </w:ins>
        </w:p>
        <w:p w14:paraId="35BE63A8" w14:textId="1013B587" w:rsidR="0007558C" w:rsidRDefault="0007558C">
          <w:pPr>
            <w:pStyle w:val="TOC3"/>
            <w:tabs>
              <w:tab w:val="right" w:leader="dot" w:pos="9016"/>
            </w:tabs>
            <w:rPr>
              <w:ins w:id="161" w:author="Andrew Instone-Cowie" w:date="2025-07-09T15:01:00Z" w16du:dateUtc="2025-07-09T14:01:00Z"/>
              <w:noProof/>
              <w:kern w:val="2"/>
              <w:sz w:val="24"/>
              <w:szCs w:val="24"/>
              <w:lang w:val="en-GB" w:eastAsia="en-GB"/>
              <w14:ligatures w14:val="standardContextual"/>
            </w:rPr>
          </w:pPr>
          <w:ins w:id="16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Layout</w:t>
            </w:r>
            <w:r>
              <w:rPr>
                <w:noProof/>
                <w:webHidden/>
              </w:rPr>
              <w:tab/>
            </w:r>
            <w:r>
              <w:rPr>
                <w:noProof/>
                <w:webHidden/>
              </w:rPr>
              <w:fldChar w:fldCharType="begin"/>
            </w:r>
            <w:r>
              <w:rPr>
                <w:noProof/>
                <w:webHidden/>
              </w:rPr>
              <w:instrText xml:space="preserve"> PAGEREF _Toc202965717 \h </w:instrText>
            </w:r>
            <w:r>
              <w:rPr>
                <w:noProof/>
                <w:webHidden/>
              </w:rPr>
            </w:r>
            <w:r>
              <w:rPr>
                <w:noProof/>
                <w:webHidden/>
              </w:rPr>
              <w:fldChar w:fldCharType="separate"/>
            </w:r>
          </w:ins>
          <w:ins w:id="163" w:author="Andrew Instone-Cowie" w:date="2025-07-09T15:54:00Z" w16du:dateUtc="2025-07-09T14:54:00Z">
            <w:r w:rsidR="00DF32C4">
              <w:rPr>
                <w:noProof/>
                <w:webHidden/>
              </w:rPr>
              <w:t>33</w:t>
            </w:r>
          </w:ins>
          <w:ins w:id="164" w:author="Andrew Instone-Cowie" w:date="2025-07-09T15:01:00Z" w16du:dateUtc="2025-07-09T14:01:00Z">
            <w:r>
              <w:rPr>
                <w:noProof/>
                <w:webHidden/>
              </w:rPr>
              <w:fldChar w:fldCharType="end"/>
            </w:r>
            <w:r w:rsidRPr="00CC6F49">
              <w:rPr>
                <w:rStyle w:val="Hyperlink"/>
                <w:noProof/>
              </w:rPr>
              <w:fldChar w:fldCharType="end"/>
            </w:r>
          </w:ins>
        </w:p>
        <w:p w14:paraId="6401F6FA" w14:textId="0FB65C4E" w:rsidR="0007558C" w:rsidRDefault="0007558C">
          <w:pPr>
            <w:pStyle w:val="TOC3"/>
            <w:tabs>
              <w:tab w:val="right" w:leader="dot" w:pos="9016"/>
            </w:tabs>
            <w:rPr>
              <w:ins w:id="165" w:author="Andrew Instone-Cowie" w:date="2025-07-09T15:01:00Z" w16du:dateUtc="2025-07-09T14:01:00Z"/>
              <w:noProof/>
              <w:kern w:val="2"/>
              <w:sz w:val="24"/>
              <w:szCs w:val="24"/>
              <w:lang w:val="en-GB" w:eastAsia="en-GB"/>
              <w14:ligatures w14:val="standardContextual"/>
            </w:rPr>
          </w:pPr>
          <w:ins w:id="16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Construction</w:t>
            </w:r>
            <w:r>
              <w:rPr>
                <w:noProof/>
                <w:webHidden/>
              </w:rPr>
              <w:tab/>
            </w:r>
            <w:r>
              <w:rPr>
                <w:noProof/>
                <w:webHidden/>
              </w:rPr>
              <w:fldChar w:fldCharType="begin"/>
            </w:r>
            <w:r>
              <w:rPr>
                <w:noProof/>
                <w:webHidden/>
              </w:rPr>
              <w:instrText xml:space="preserve"> PAGEREF _Toc202965718 \h </w:instrText>
            </w:r>
            <w:r>
              <w:rPr>
                <w:noProof/>
                <w:webHidden/>
              </w:rPr>
            </w:r>
            <w:r>
              <w:rPr>
                <w:noProof/>
                <w:webHidden/>
              </w:rPr>
              <w:fldChar w:fldCharType="separate"/>
            </w:r>
          </w:ins>
          <w:ins w:id="167" w:author="Andrew Instone-Cowie" w:date="2025-07-09T15:54:00Z" w16du:dateUtc="2025-07-09T14:54:00Z">
            <w:r w:rsidR="00DF32C4">
              <w:rPr>
                <w:noProof/>
                <w:webHidden/>
              </w:rPr>
              <w:t>33</w:t>
            </w:r>
          </w:ins>
          <w:ins w:id="168" w:author="Andrew Instone-Cowie" w:date="2025-07-09T15:01:00Z" w16du:dateUtc="2025-07-09T14:01:00Z">
            <w:r>
              <w:rPr>
                <w:noProof/>
                <w:webHidden/>
              </w:rPr>
              <w:fldChar w:fldCharType="end"/>
            </w:r>
            <w:r w:rsidRPr="00CC6F49">
              <w:rPr>
                <w:rStyle w:val="Hyperlink"/>
                <w:noProof/>
              </w:rPr>
              <w:fldChar w:fldCharType="end"/>
            </w:r>
          </w:ins>
        </w:p>
        <w:p w14:paraId="3A6CB195" w14:textId="2C3C029A" w:rsidR="0007558C" w:rsidRDefault="0007558C">
          <w:pPr>
            <w:pStyle w:val="TOC2"/>
            <w:tabs>
              <w:tab w:val="right" w:leader="dot" w:pos="9016"/>
            </w:tabs>
            <w:rPr>
              <w:ins w:id="169" w:author="Andrew Instone-Cowie" w:date="2025-07-09T15:01:00Z" w16du:dateUtc="2025-07-09T14:01:00Z"/>
              <w:rFonts w:eastAsiaTheme="minorEastAsia"/>
              <w:noProof/>
              <w:kern w:val="2"/>
              <w:sz w:val="24"/>
              <w:szCs w:val="24"/>
              <w:lang w:eastAsia="en-GB"/>
              <w14:ligatures w14:val="standardContextual"/>
            </w:rPr>
          </w:pPr>
          <w:ins w:id="17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"_Toc202965719"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Magnetic Sensor Module</w:t>
            </w:r>
            <w:r>
              <w:rPr>
                <w:noProof/>
                <w:webHidden/>
              </w:rPr>
              <w:tab/>
            </w:r>
            <w:r>
              <w:rPr>
                <w:noProof/>
                <w:webHidden/>
              </w:rPr>
              <w:fldChar w:fldCharType="begin"/>
            </w:r>
            <w:r>
              <w:rPr>
                <w:noProof/>
                <w:webHidden/>
              </w:rPr>
              <w:instrText xml:space="preserve"> PAGEREF _Toc202965719 \h </w:instrText>
            </w:r>
            <w:r>
              <w:rPr>
                <w:noProof/>
                <w:webHidden/>
              </w:rPr>
            </w:r>
            <w:r>
              <w:rPr>
                <w:noProof/>
                <w:webHidden/>
              </w:rPr>
              <w:fldChar w:fldCharType="separate"/>
            </w:r>
          </w:ins>
          <w:ins w:id="171" w:author="Andrew Instone-Cowie" w:date="2025-07-09T15:54:00Z" w16du:dateUtc="2025-07-09T14:54:00Z">
            <w:r w:rsidR="00DF32C4">
              <w:rPr>
                <w:noProof/>
                <w:webHidden/>
              </w:rPr>
              <w:t>35</w:t>
            </w:r>
          </w:ins>
          <w:ins w:id="172" w:author="Andrew Instone-Cowie" w:date="2025-07-09T15:01:00Z" w16du:dateUtc="2025-07-09T14:01:00Z">
            <w:r>
              <w:rPr>
                <w:noProof/>
                <w:webHidden/>
              </w:rPr>
              <w:fldChar w:fldCharType="end"/>
            </w:r>
            <w:r w:rsidRPr="00CC6F49">
              <w:rPr>
                <w:rStyle w:val="Hyperlink"/>
                <w:noProof/>
              </w:rPr>
              <w:fldChar w:fldCharType="end"/>
            </w:r>
          </w:ins>
        </w:p>
        <w:p w14:paraId="76E57605" w14:textId="4EA24DDF" w:rsidR="0007558C" w:rsidRDefault="0007558C">
          <w:pPr>
            <w:pStyle w:val="TOC3"/>
            <w:tabs>
              <w:tab w:val="right" w:leader="dot" w:pos="9016"/>
            </w:tabs>
            <w:rPr>
              <w:ins w:id="173" w:author="Andrew Instone-Cowie" w:date="2025-07-09T15:01:00Z" w16du:dateUtc="2025-07-09T14:01:00Z"/>
              <w:noProof/>
              <w:kern w:val="2"/>
              <w:sz w:val="24"/>
              <w:szCs w:val="24"/>
              <w:lang w:val="en-GB" w:eastAsia="en-GB"/>
              <w14:ligatures w14:val="standardContextual"/>
            </w:rPr>
          </w:pPr>
          <w:ins w:id="17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 List</w:t>
            </w:r>
            <w:r>
              <w:rPr>
                <w:noProof/>
                <w:webHidden/>
              </w:rPr>
              <w:tab/>
            </w:r>
            <w:r>
              <w:rPr>
                <w:noProof/>
                <w:webHidden/>
              </w:rPr>
              <w:fldChar w:fldCharType="begin"/>
            </w:r>
            <w:r>
              <w:rPr>
                <w:noProof/>
                <w:webHidden/>
              </w:rPr>
              <w:instrText xml:space="preserve"> PAGEREF _Toc202965720 \h </w:instrText>
            </w:r>
            <w:r>
              <w:rPr>
                <w:noProof/>
                <w:webHidden/>
              </w:rPr>
            </w:r>
            <w:r>
              <w:rPr>
                <w:noProof/>
                <w:webHidden/>
              </w:rPr>
              <w:fldChar w:fldCharType="separate"/>
            </w:r>
          </w:ins>
          <w:ins w:id="175" w:author="Andrew Instone-Cowie" w:date="2025-07-09T15:54:00Z" w16du:dateUtc="2025-07-09T14:54:00Z">
            <w:r w:rsidR="00DF32C4">
              <w:rPr>
                <w:noProof/>
                <w:webHidden/>
              </w:rPr>
              <w:t>36</w:t>
            </w:r>
          </w:ins>
          <w:ins w:id="176" w:author="Andrew Instone-Cowie" w:date="2025-07-09T15:01:00Z" w16du:dateUtc="2025-07-09T14:01:00Z">
            <w:r>
              <w:rPr>
                <w:noProof/>
                <w:webHidden/>
              </w:rPr>
              <w:fldChar w:fldCharType="end"/>
            </w:r>
            <w:r w:rsidRPr="00CC6F49">
              <w:rPr>
                <w:rStyle w:val="Hyperlink"/>
                <w:noProof/>
              </w:rPr>
              <w:fldChar w:fldCharType="end"/>
            </w:r>
          </w:ins>
        </w:p>
        <w:p w14:paraId="5BED964D" w14:textId="5A72FBDA" w:rsidR="0007558C" w:rsidRDefault="0007558C">
          <w:pPr>
            <w:pStyle w:val="TOC3"/>
            <w:tabs>
              <w:tab w:val="right" w:leader="dot" w:pos="9016"/>
            </w:tabs>
            <w:rPr>
              <w:ins w:id="177" w:author="Andrew Instone-Cowie" w:date="2025-07-09T15:01:00Z" w16du:dateUtc="2025-07-09T14:01:00Z"/>
              <w:noProof/>
              <w:kern w:val="2"/>
              <w:sz w:val="24"/>
              <w:szCs w:val="24"/>
              <w:lang w:val="en-GB" w:eastAsia="en-GB"/>
              <w14:ligatures w14:val="standardContextual"/>
            </w:rPr>
          </w:pPr>
          <w:ins w:id="17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Schematic</w:t>
            </w:r>
            <w:r>
              <w:rPr>
                <w:noProof/>
                <w:webHidden/>
              </w:rPr>
              <w:tab/>
            </w:r>
            <w:r>
              <w:rPr>
                <w:noProof/>
                <w:webHidden/>
              </w:rPr>
              <w:fldChar w:fldCharType="begin"/>
            </w:r>
            <w:r>
              <w:rPr>
                <w:noProof/>
                <w:webHidden/>
              </w:rPr>
              <w:instrText xml:space="preserve"> PAGEREF _Toc202965721 \h </w:instrText>
            </w:r>
            <w:r>
              <w:rPr>
                <w:noProof/>
                <w:webHidden/>
              </w:rPr>
            </w:r>
            <w:r>
              <w:rPr>
                <w:noProof/>
                <w:webHidden/>
              </w:rPr>
              <w:fldChar w:fldCharType="separate"/>
            </w:r>
          </w:ins>
          <w:ins w:id="179" w:author="Andrew Instone-Cowie" w:date="2025-07-09T15:54:00Z" w16du:dateUtc="2025-07-09T14:54:00Z">
            <w:r w:rsidR="00DF32C4">
              <w:rPr>
                <w:noProof/>
                <w:webHidden/>
              </w:rPr>
              <w:t>37</w:t>
            </w:r>
          </w:ins>
          <w:ins w:id="180" w:author="Andrew Instone-Cowie" w:date="2025-07-09T15:01:00Z" w16du:dateUtc="2025-07-09T14:01:00Z">
            <w:r>
              <w:rPr>
                <w:noProof/>
                <w:webHidden/>
              </w:rPr>
              <w:fldChar w:fldCharType="end"/>
            </w:r>
            <w:r w:rsidRPr="00CC6F49">
              <w:rPr>
                <w:rStyle w:val="Hyperlink"/>
                <w:noProof/>
              </w:rPr>
              <w:fldChar w:fldCharType="end"/>
            </w:r>
          </w:ins>
        </w:p>
        <w:p w14:paraId="44ABE4CF" w14:textId="6A5B7E63" w:rsidR="0007558C" w:rsidRDefault="0007558C">
          <w:pPr>
            <w:pStyle w:val="TOC3"/>
            <w:tabs>
              <w:tab w:val="right" w:leader="dot" w:pos="9016"/>
            </w:tabs>
            <w:rPr>
              <w:ins w:id="181" w:author="Andrew Instone-Cowie" w:date="2025-07-09T15:01:00Z" w16du:dateUtc="2025-07-09T14:01:00Z"/>
              <w:noProof/>
              <w:kern w:val="2"/>
              <w:sz w:val="24"/>
              <w:szCs w:val="24"/>
              <w:lang w:val="en-GB" w:eastAsia="en-GB"/>
              <w14:ligatures w14:val="standardContextual"/>
            </w:rPr>
          </w:pPr>
          <w:ins w:id="18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w:t>
            </w:r>
            <w:r>
              <w:rPr>
                <w:noProof/>
                <w:webHidden/>
              </w:rPr>
              <w:tab/>
            </w:r>
            <w:r>
              <w:rPr>
                <w:noProof/>
                <w:webHidden/>
              </w:rPr>
              <w:fldChar w:fldCharType="begin"/>
            </w:r>
            <w:r>
              <w:rPr>
                <w:noProof/>
                <w:webHidden/>
              </w:rPr>
              <w:instrText xml:space="preserve"> PAGEREF _Toc202965722 \h </w:instrText>
            </w:r>
            <w:r>
              <w:rPr>
                <w:noProof/>
                <w:webHidden/>
              </w:rPr>
            </w:r>
            <w:r>
              <w:rPr>
                <w:noProof/>
                <w:webHidden/>
              </w:rPr>
              <w:fldChar w:fldCharType="separate"/>
            </w:r>
          </w:ins>
          <w:ins w:id="183" w:author="Andrew Instone-Cowie" w:date="2025-07-09T15:54:00Z" w16du:dateUtc="2025-07-09T14:54:00Z">
            <w:r w:rsidR="00DF32C4">
              <w:rPr>
                <w:noProof/>
                <w:webHidden/>
              </w:rPr>
              <w:t>38</w:t>
            </w:r>
          </w:ins>
          <w:ins w:id="184" w:author="Andrew Instone-Cowie" w:date="2025-07-09T15:01:00Z" w16du:dateUtc="2025-07-09T14:01:00Z">
            <w:r>
              <w:rPr>
                <w:noProof/>
                <w:webHidden/>
              </w:rPr>
              <w:fldChar w:fldCharType="end"/>
            </w:r>
            <w:r w:rsidRPr="00CC6F49">
              <w:rPr>
                <w:rStyle w:val="Hyperlink"/>
                <w:noProof/>
              </w:rPr>
              <w:fldChar w:fldCharType="end"/>
            </w:r>
          </w:ins>
        </w:p>
        <w:p w14:paraId="1175B511" w14:textId="216EE1BB" w:rsidR="0007558C" w:rsidRDefault="0007558C">
          <w:pPr>
            <w:pStyle w:val="TOC3"/>
            <w:tabs>
              <w:tab w:val="right" w:leader="dot" w:pos="9016"/>
            </w:tabs>
            <w:rPr>
              <w:ins w:id="185" w:author="Andrew Instone-Cowie" w:date="2025-07-09T15:01:00Z" w16du:dateUtc="2025-07-09T14:01:00Z"/>
              <w:noProof/>
              <w:kern w:val="2"/>
              <w:sz w:val="24"/>
              <w:szCs w:val="24"/>
              <w:lang w:val="en-GB" w:eastAsia="en-GB"/>
              <w14:ligatures w14:val="standardContextual"/>
            </w:rPr>
          </w:pPr>
          <w:ins w:id="18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Layout</w:t>
            </w:r>
            <w:r>
              <w:rPr>
                <w:noProof/>
                <w:webHidden/>
              </w:rPr>
              <w:tab/>
            </w:r>
            <w:r>
              <w:rPr>
                <w:noProof/>
                <w:webHidden/>
              </w:rPr>
              <w:fldChar w:fldCharType="begin"/>
            </w:r>
            <w:r>
              <w:rPr>
                <w:noProof/>
                <w:webHidden/>
              </w:rPr>
              <w:instrText xml:space="preserve"> PAGEREF _Toc202965723 \h </w:instrText>
            </w:r>
            <w:r>
              <w:rPr>
                <w:noProof/>
                <w:webHidden/>
              </w:rPr>
            </w:r>
            <w:r>
              <w:rPr>
                <w:noProof/>
                <w:webHidden/>
              </w:rPr>
              <w:fldChar w:fldCharType="separate"/>
            </w:r>
          </w:ins>
          <w:ins w:id="187" w:author="Andrew Instone-Cowie" w:date="2025-07-09T15:54:00Z" w16du:dateUtc="2025-07-09T14:54:00Z">
            <w:r w:rsidR="00DF32C4">
              <w:rPr>
                <w:noProof/>
                <w:webHidden/>
              </w:rPr>
              <w:t>38</w:t>
            </w:r>
          </w:ins>
          <w:ins w:id="188" w:author="Andrew Instone-Cowie" w:date="2025-07-09T15:01:00Z" w16du:dateUtc="2025-07-09T14:01:00Z">
            <w:r>
              <w:rPr>
                <w:noProof/>
                <w:webHidden/>
              </w:rPr>
              <w:fldChar w:fldCharType="end"/>
            </w:r>
            <w:r w:rsidRPr="00CC6F49">
              <w:rPr>
                <w:rStyle w:val="Hyperlink"/>
                <w:noProof/>
              </w:rPr>
              <w:fldChar w:fldCharType="end"/>
            </w:r>
          </w:ins>
        </w:p>
        <w:p w14:paraId="6BAFF4CF" w14:textId="049CB15D" w:rsidR="0007558C" w:rsidRDefault="0007558C">
          <w:pPr>
            <w:pStyle w:val="TOC3"/>
            <w:tabs>
              <w:tab w:val="right" w:leader="dot" w:pos="9016"/>
            </w:tabs>
            <w:rPr>
              <w:ins w:id="189" w:author="Andrew Instone-Cowie" w:date="2025-07-09T15:01:00Z" w16du:dateUtc="2025-07-09T14:01:00Z"/>
              <w:noProof/>
              <w:kern w:val="2"/>
              <w:sz w:val="24"/>
              <w:szCs w:val="24"/>
              <w:lang w:val="en-GB" w:eastAsia="en-GB"/>
              <w14:ligatures w14:val="standardContextual"/>
            </w:rPr>
          </w:pPr>
          <w:ins w:id="19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Construction</w:t>
            </w:r>
            <w:r>
              <w:rPr>
                <w:noProof/>
                <w:webHidden/>
              </w:rPr>
              <w:tab/>
            </w:r>
            <w:r>
              <w:rPr>
                <w:noProof/>
                <w:webHidden/>
              </w:rPr>
              <w:fldChar w:fldCharType="begin"/>
            </w:r>
            <w:r>
              <w:rPr>
                <w:noProof/>
                <w:webHidden/>
              </w:rPr>
              <w:instrText xml:space="preserve"> PAGEREF _Toc202965724 \h </w:instrText>
            </w:r>
            <w:r>
              <w:rPr>
                <w:noProof/>
                <w:webHidden/>
              </w:rPr>
            </w:r>
            <w:r>
              <w:rPr>
                <w:noProof/>
                <w:webHidden/>
              </w:rPr>
              <w:fldChar w:fldCharType="separate"/>
            </w:r>
          </w:ins>
          <w:ins w:id="191" w:author="Andrew Instone-Cowie" w:date="2025-07-09T15:54:00Z" w16du:dateUtc="2025-07-09T14:54:00Z">
            <w:r w:rsidR="00DF32C4">
              <w:rPr>
                <w:noProof/>
                <w:webHidden/>
              </w:rPr>
              <w:t>39</w:t>
            </w:r>
          </w:ins>
          <w:ins w:id="192" w:author="Andrew Instone-Cowie" w:date="2025-07-09T15:01:00Z" w16du:dateUtc="2025-07-09T14:01:00Z">
            <w:r>
              <w:rPr>
                <w:noProof/>
                <w:webHidden/>
              </w:rPr>
              <w:fldChar w:fldCharType="end"/>
            </w:r>
            <w:r w:rsidRPr="00CC6F49">
              <w:rPr>
                <w:rStyle w:val="Hyperlink"/>
                <w:noProof/>
              </w:rPr>
              <w:fldChar w:fldCharType="end"/>
            </w:r>
          </w:ins>
        </w:p>
        <w:p w14:paraId="584FACC6" w14:textId="47282F4D" w:rsidR="0007558C" w:rsidRDefault="0007558C">
          <w:pPr>
            <w:pStyle w:val="TOC3"/>
            <w:tabs>
              <w:tab w:val="right" w:leader="dot" w:pos="9016"/>
            </w:tabs>
            <w:rPr>
              <w:ins w:id="193" w:author="Andrew Instone-Cowie" w:date="2025-07-09T15:01:00Z" w16du:dateUtc="2025-07-09T14:01:00Z"/>
              <w:noProof/>
              <w:kern w:val="2"/>
              <w:sz w:val="24"/>
              <w:szCs w:val="24"/>
              <w:lang w:val="en-GB" w:eastAsia="en-GB"/>
              <w14:ligatures w14:val="standardContextual"/>
            </w:rPr>
          </w:pPr>
          <w:ins w:id="19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Sensor Device Choice</w:t>
            </w:r>
            <w:r>
              <w:rPr>
                <w:noProof/>
                <w:webHidden/>
              </w:rPr>
              <w:tab/>
            </w:r>
            <w:r>
              <w:rPr>
                <w:noProof/>
                <w:webHidden/>
              </w:rPr>
              <w:fldChar w:fldCharType="begin"/>
            </w:r>
            <w:r>
              <w:rPr>
                <w:noProof/>
                <w:webHidden/>
              </w:rPr>
              <w:instrText xml:space="preserve"> PAGEREF _Toc202965725 \h </w:instrText>
            </w:r>
            <w:r>
              <w:rPr>
                <w:noProof/>
                <w:webHidden/>
              </w:rPr>
            </w:r>
            <w:r>
              <w:rPr>
                <w:noProof/>
                <w:webHidden/>
              </w:rPr>
              <w:fldChar w:fldCharType="separate"/>
            </w:r>
          </w:ins>
          <w:ins w:id="195" w:author="Andrew Instone-Cowie" w:date="2025-07-09T15:54:00Z" w16du:dateUtc="2025-07-09T14:54:00Z">
            <w:r w:rsidR="00DF32C4">
              <w:rPr>
                <w:noProof/>
                <w:webHidden/>
              </w:rPr>
              <w:t>40</w:t>
            </w:r>
          </w:ins>
          <w:ins w:id="196" w:author="Andrew Instone-Cowie" w:date="2025-07-09T15:01:00Z" w16du:dateUtc="2025-07-09T14:01:00Z">
            <w:r>
              <w:rPr>
                <w:noProof/>
                <w:webHidden/>
              </w:rPr>
              <w:fldChar w:fldCharType="end"/>
            </w:r>
            <w:r w:rsidRPr="00CC6F49">
              <w:rPr>
                <w:rStyle w:val="Hyperlink"/>
                <w:noProof/>
              </w:rPr>
              <w:fldChar w:fldCharType="end"/>
            </w:r>
          </w:ins>
        </w:p>
        <w:p w14:paraId="03A40046" w14:textId="2CC8D1ED" w:rsidR="0007558C" w:rsidRDefault="0007558C">
          <w:pPr>
            <w:pStyle w:val="TOC2"/>
            <w:tabs>
              <w:tab w:val="right" w:leader="dot" w:pos="9016"/>
            </w:tabs>
            <w:rPr>
              <w:ins w:id="197" w:author="Andrew Instone-Cowie" w:date="2025-07-09T15:01:00Z" w16du:dateUtc="2025-07-09T14:01:00Z"/>
              <w:rFonts w:eastAsiaTheme="minorEastAsia"/>
              <w:noProof/>
              <w:kern w:val="2"/>
              <w:sz w:val="24"/>
              <w:szCs w:val="24"/>
              <w:lang w:eastAsia="en-GB"/>
              <w14:ligatures w14:val="standardContextual"/>
            </w:rPr>
          </w:pPr>
          <w:ins w:id="19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Infra-Red &amp; Other Sensor Modules</w:t>
            </w:r>
            <w:r>
              <w:rPr>
                <w:noProof/>
                <w:webHidden/>
              </w:rPr>
              <w:tab/>
            </w:r>
            <w:r>
              <w:rPr>
                <w:noProof/>
                <w:webHidden/>
              </w:rPr>
              <w:fldChar w:fldCharType="begin"/>
            </w:r>
            <w:r>
              <w:rPr>
                <w:noProof/>
                <w:webHidden/>
              </w:rPr>
              <w:instrText xml:space="preserve"> PAGEREF _Toc202965726 \h </w:instrText>
            </w:r>
            <w:r>
              <w:rPr>
                <w:noProof/>
                <w:webHidden/>
              </w:rPr>
            </w:r>
            <w:r>
              <w:rPr>
                <w:noProof/>
                <w:webHidden/>
              </w:rPr>
              <w:fldChar w:fldCharType="separate"/>
            </w:r>
          </w:ins>
          <w:ins w:id="199" w:author="Andrew Instone-Cowie" w:date="2025-07-09T15:54:00Z" w16du:dateUtc="2025-07-09T14:54:00Z">
            <w:r w:rsidR="00DF32C4">
              <w:rPr>
                <w:noProof/>
                <w:webHidden/>
              </w:rPr>
              <w:t>41</w:t>
            </w:r>
          </w:ins>
          <w:ins w:id="200" w:author="Andrew Instone-Cowie" w:date="2025-07-09T15:01:00Z" w16du:dateUtc="2025-07-09T14:01:00Z">
            <w:r>
              <w:rPr>
                <w:noProof/>
                <w:webHidden/>
              </w:rPr>
              <w:fldChar w:fldCharType="end"/>
            </w:r>
            <w:r w:rsidRPr="00CC6F49">
              <w:rPr>
                <w:rStyle w:val="Hyperlink"/>
                <w:noProof/>
              </w:rPr>
              <w:fldChar w:fldCharType="end"/>
            </w:r>
          </w:ins>
        </w:p>
        <w:p w14:paraId="45AB36D3" w14:textId="00455C02" w:rsidR="0007558C" w:rsidRDefault="0007558C">
          <w:pPr>
            <w:pStyle w:val="TOC3"/>
            <w:tabs>
              <w:tab w:val="right" w:leader="dot" w:pos="9016"/>
            </w:tabs>
            <w:rPr>
              <w:ins w:id="201" w:author="Andrew Instone-Cowie" w:date="2025-07-09T15:01:00Z" w16du:dateUtc="2025-07-09T14:01:00Z"/>
              <w:noProof/>
              <w:kern w:val="2"/>
              <w:sz w:val="24"/>
              <w:szCs w:val="24"/>
              <w:lang w:val="en-GB" w:eastAsia="en-GB"/>
              <w14:ligatures w14:val="standardContextual"/>
            </w:rPr>
          </w:pPr>
          <w:ins w:id="20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 List</w:t>
            </w:r>
            <w:r>
              <w:rPr>
                <w:noProof/>
                <w:webHidden/>
              </w:rPr>
              <w:tab/>
            </w:r>
            <w:r>
              <w:rPr>
                <w:noProof/>
                <w:webHidden/>
              </w:rPr>
              <w:fldChar w:fldCharType="begin"/>
            </w:r>
            <w:r>
              <w:rPr>
                <w:noProof/>
                <w:webHidden/>
              </w:rPr>
              <w:instrText xml:space="preserve"> PAGEREF _Toc202965727 \h </w:instrText>
            </w:r>
            <w:r>
              <w:rPr>
                <w:noProof/>
                <w:webHidden/>
              </w:rPr>
            </w:r>
            <w:r>
              <w:rPr>
                <w:noProof/>
                <w:webHidden/>
              </w:rPr>
              <w:fldChar w:fldCharType="separate"/>
            </w:r>
          </w:ins>
          <w:ins w:id="203" w:author="Andrew Instone-Cowie" w:date="2025-07-09T15:54:00Z" w16du:dateUtc="2025-07-09T14:54:00Z">
            <w:r w:rsidR="00DF32C4">
              <w:rPr>
                <w:noProof/>
                <w:webHidden/>
              </w:rPr>
              <w:t>41</w:t>
            </w:r>
          </w:ins>
          <w:ins w:id="204" w:author="Andrew Instone-Cowie" w:date="2025-07-09T15:01:00Z" w16du:dateUtc="2025-07-09T14:01:00Z">
            <w:r>
              <w:rPr>
                <w:noProof/>
                <w:webHidden/>
              </w:rPr>
              <w:fldChar w:fldCharType="end"/>
            </w:r>
            <w:r w:rsidRPr="00CC6F49">
              <w:rPr>
                <w:rStyle w:val="Hyperlink"/>
                <w:noProof/>
              </w:rPr>
              <w:fldChar w:fldCharType="end"/>
            </w:r>
          </w:ins>
        </w:p>
        <w:p w14:paraId="54631BBC" w14:textId="6B15253C" w:rsidR="0007558C" w:rsidRDefault="0007558C">
          <w:pPr>
            <w:pStyle w:val="TOC3"/>
            <w:tabs>
              <w:tab w:val="right" w:leader="dot" w:pos="9016"/>
            </w:tabs>
            <w:rPr>
              <w:ins w:id="205" w:author="Andrew Instone-Cowie" w:date="2025-07-09T15:01:00Z" w16du:dateUtc="2025-07-09T14:01:00Z"/>
              <w:noProof/>
              <w:kern w:val="2"/>
              <w:sz w:val="24"/>
              <w:szCs w:val="24"/>
              <w:lang w:val="en-GB" w:eastAsia="en-GB"/>
              <w14:ligatures w14:val="standardContextual"/>
            </w:rPr>
          </w:pPr>
          <w:ins w:id="20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Schematic</w:t>
            </w:r>
            <w:r>
              <w:rPr>
                <w:noProof/>
                <w:webHidden/>
              </w:rPr>
              <w:tab/>
            </w:r>
            <w:r>
              <w:rPr>
                <w:noProof/>
                <w:webHidden/>
              </w:rPr>
              <w:fldChar w:fldCharType="begin"/>
            </w:r>
            <w:r>
              <w:rPr>
                <w:noProof/>
                <w:webHidden/>
              </w:rPr>
              <w:instrText xml:space="preserve"> PAGEREF _Toc202965728 \h </w:instrText>
            </w:r>
            <w:r>
              <w:rPr>
                <w:noProof/>
                <w:webHidden/>
              </w:rPr>
            </w:r>
            <w:r>
              <w:rPr>
                <w:noProof/>
                <w:webHidden/>
              </w:rPr>
              <w:fldChar w:fldCharType="separate"/>
            </w:r>
          </w:ins>
          <w:ins w:id="207" w:author="Andrew Instone-Cowie" w:date="2025-07-09T15:54:00Z" w16du:dateUtc="2025-07-09T14:54:00Z">
            <w:r w:rsidR="00DF32C4">
              <w:rPr>
                <w:noProof/>
                <w:webHidden/>
              </w:rPr>
              <w:t>42</w:t>
            </w:r>
          </w:ins>
          <w:ins w:id="208" w:author="Andrew Instone-Cowie" w:date="2025-07-09T15:01:00Z" w16du:dateUtc="2025-07-09T14:01:00Z">
            <w:r>
              <w:rPr>
                <w:noProof/>
                <w:webHidden/>
              </w:rPr>
              <w:fldChar w:fldCharType="end"/>
            </w:r>
            <w:r w:rsidRPr="00CC6F49">
              <w:rPr>
                <w:rStyle w:val="Hyperlink"/>
                <w:noProof/>
              </w:rPr>
              <w:fldChar w:fldCharType="end"/>
            </w:r>
          </w:ins>
        </w:p>
        <w:p w14:paraId="792BE864" w14:textId="00082BFE" w:rsidR="0007558C" w:rsidRDefault="0007558C">
          <w:pPr>
            <w:pStyle w:val="TOC3"/>
            <w:tabs>
              <w:tab w:val="right" w:leader="dot" w:pos="9016"/>
            </w:tabs>
            <w:rPr>
              <w:ins w:id="209" w:author="Andrew Instone-Cowie" w:date="2025-07-09T15:01:00Z" w16du:dateUtc="2025-07-09T14:01:00Z"/>
              <w:noProof/>
              <w:kern w:val="2"/>
              <w:sz w:val="24"/>
              <w:szCs w:val="24"/>
              <w:lang w:val="en-GB" w:eastAsia="en-GB"/>
              <w14:ligatures w14:val="standardContextual"/>
            </w:rPr>
          </w:pPr>
          <w:ins w:id="21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"_Toc202965729"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Layout</w:t>
            </w:r>
            <w:r>
              <w:rPr>
                <w:noProof/>
                <w:webHidden/>
              </w:rPr>
              <w:tab/>
            </w:r>
            <w:r>
              <w:rPr>
                <w:noProof/>
                <w:webHidden/>
              </w:rPr>
              <w:fldChar w:fldCharType="begin"/>
            </w:r>
            <w:r>
              <w:rPr>
                <w:noProof/>
                <w:webHidden/>
              </w:rPr>
              <w:instrText xml:space="preserve"> PAGEREF _Toc202965729 \h </w:instrText>
            </w:r>
            <w:r>
              <w:rPr>
                <w:noProof/>
                <w:webHidden/>
              </w:rPr>
            </w:r>
            <w:r>
              <w:rPr>
                <w:noProof/>
                <w:webHidden/>
              </w:rPr>
              <w:fldChar w:fldCharType="separate"/>
            </w:r>
          </w:ins>
          <w:ins w:id="211" w:author="Andrew Instone-Cowie" w:date="2025-07-09T15:54:00Z" w16du:dateUtc="2025-07-09T14:54:00Z">
            <w:r w:rsidR="00DF32C4">
              <w:rPr>
                <w:noProof/>
                <w:webHidden/>
              </w:rPr>
              <w:t>43</w:t>
            </w:r>
          </w:ins>
          <w:ins w:id="212" w:author="Andrew Instone-Cowie" w:date="2025-07-09T15:01:00Z" w16du:dateUtc="2025-07-09T14:01:00Z">
            <w:r>
              <w:rPr>
                <w:noProof/>
                <w:webHidden/>
              </w:rPr>
              <w:fldChar w:fldCharType="end"/>
            </w:r>
            <w:r w:rsidRPr="00CC6F49">
              <w:rPr>
                <w:rStyle w:val="Hyperlink"/>
                <w:noProof/>
              </w:rPr>
              <w:fldChar w:fldCharType="end"/>
            </w:r>
          </w:ins>
        </w:p>
        <w:p w14:paraId="247F3027" w14:textId="29C64524" w:rsidR="0007558C" w:rsidRDefault="0007558C">
          <w:pPr>
            <w:pStyle w:val="TOC3"/>
            <w:tabs>
              <w:tab w:val="right" w:leader="dot" w:pos="9016"/>
            </w:tabs>
            <w:rPr>
              <w:ins w:id="213" w:author="Andrew Instone-Cowie" w:date="2025-07-09T15:01:00Z" w16du:dateUtc="2025-07-09T14:01:00Z"/>
              <w:noProof/>
              <w:kern w:val="2"/>
              <w:sz w:val="24"/>
              <w:szCs w:val="24"/>
              <w:lang w:val="en-GB" w:eastAsia="en-GB"/>
              <w14:ligatures w14:val="standardContextual"/>
            </w:rPr>
          </w:pPr>
          <w:ins w:id="21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Construction</w:t>
            </w:r>
            <w:r>
              <w:rPr>
                <w:noProof/>
                <w:webHidden/>
              </w:rPr>
              <w:tab/>
            </w:r>
            <w:r>
              <w:rPr>
                <w:noProof/>
                <w:webHidden/>
              </w:rPr>
              <w:fldChar w:fldCharType="begin"/>
            </w:r>
            <w:r>
              <w:rPr>
                <w:noProof/>
                <w:webHidden/>
              </w:rPr>
              <w:instrText xml:space="preserve"> PAGEREF _Toc202965730 \h </w:instrText>
            </w:r>
            <w:r>
              <w:rPr>
                <w:noProof/>
                <w:webHidden/>
              </w:rPr>
            </w:r>
            <w:r>
              <w:rPr>
                <w:noProof/>
                <w:webHidden/>
              </w:rPr>
              <w:fldChar w:fldCharType="separate"/>
            </w:r>
          </w:ins>
          <w:ins w:id="215" w:author="Andrew Instone-Cowie" w:date="2025-07-09T15:54:00Z" w16du:dateUtc="2025-07-09T14:54:00Z">
            <w:r w:rsidR="00DF32C4">
              <w:rPr>
                <w:noProof/>
                <w:webHidden/>
              </w:rPr>
              <w:t>43</w:t>
            </w:r>
          </w:ins>
          <w:ins w:id="216" w:author="Andrew Instone-Cowie" w:date="2025-07-09T15:01:00Z" w16du:dateUtc="2025-07-09T14:01:00Z">
            <w:r>
              <w:rPr>
                <w:noProof/>
                <w:webHidden/>
              </w:rPr>
              <w:fldChar w:fldCharType="end"/>
            </w:r>
            <w:r w:rsidRPr="00CC6F49">
              <w:rPr>
                <w:rStyle w:val="Hyperlink"/>
                <w:noProof/>
              </w:rPr>
              <w:fldChar w:fldCharType="end"/>
            </w:r>
          </w:ins>
        </w:p>
        <w:p w14:paraId="3E670A54" w14:textId="49AE1513" w:rsidR="0007558C" w:rsidRDefault="0007558C">
          <w:pPr>
            <w:pStyle w:val="TOC3"/>
            <w:tabs>
              <w:tab w:val="right" w:leader="dot" w:pos="9016"/>
            </w:tabs>
            <w:rPr>
              <w:ins w:id="217" w:author="Andrew Instone-Cowie" w:date="2025-07-09T15:01:00Z" w16du:dateUtc="2025-07-09T14:01:00Z"/>
              <w:noProof/>
              <w:kern w:val="2"/>
              <w:sz w:val="24"/>
              <w:szCs w:val="24"/>
              <w:lang w:val="en-GB" w:eastAsia="en-GB"/>
              <w14:ligatures w14:val="standardContextual"/>
            </w:rPr>
          </w:pPr>
          <w:ins w:id="21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Infra-Red Sensor</w:t>
            </w:r>
            <w:r>
              <w:rPr>
                <w:noProof/>
                <w:webHidden/>
              </w:rPr>
              <w:tab/>
            </w:r>
            <w:r>
              <w:rPr>
                <w:noProof/>
                <w:webHidden/>
              </w:rPr>
              <w:fldChar w:fldCharType="begin"/>
            </w:r>
            <w:r>
              <w:rPr>
                <w:noProof/>
                <w:webHidden/>
              </w:rPr>
              <w:instrText xml:space="preserve"> PAGEREF _Toc202965731 \h </w:instrText>
            </w:r>
            <w:r>
              <w:rPr>
                <w:noProof/>
                <w:webHidden/>
              </w:rPr>
            </w:r>
            <w:r>
              <w:rPr>
                <w:noProof/>
                <w:webHidden/>
              </w:rPr>
              <w:fldChar w:fldCharType="separate"/>
            </w:r>
          </w:ins>
          <w:ins w:id="219" w:author="Andrew Instone-Cowie" w:date="2025-07-09T15:54:00Z" w16du:dateUtc="2025-07-09T14:54:00Z">
            <w:r w:rsidR="00DF32C4">
              <w:rPr>
                <w:noProof/>
                <w:webHidden/>
              </w:rPr>
              <w:t>45</w:t>
            </w:r>
          </w:ins>
          <w:ins w:id="220" w:author="Andrew Instone-Cowie" w:date="2025-07-09T15:01:00Z" w16du:dateUtc="2025-07-09T14:01:00Z">
            <w:r>
              <w:rPr>
                <w:noProof/>
                <w:webHidden/>
              </w:rPr>
              <w:fldChar w:fldCharType="end"/>
            </w:r>
            <w:r w:rsidRPr="00CC6F49">
              <w:rPr>
                <w:rStyle w:val="Hyperlink"/>
                <w:noProof/>
              </w:rPr>
              <w:fldChar w:fldCharType="end"/>
            </w:r>
          </w:ins>
        </w:p>
        <w:p w14:paraId="12042145" w14:textId="508C39C5" w:rsidR="0007558C" w:rsidRDefault="0007558C">
          <w:pPr>
            <w:pStyle w:val="TOC2"/>
            <w:tabs>
              <w:tab w:val="right" w:leader="dot" w:pos="9016"/>
            </w:tabs>
            <w:rPr>
              <w:ins w:id="221" w:author="Andrew Instone-Cowie" w:date="2025-07-09T15:01:00Z" w16du:dateUtc="2025-07-09T14:01:00Z"/>
              <w:rFonts w:eastAsiaTheme="minorEastAsia"/>
              <w:noProof/>
              <w:kern w:val="2"/>
              <w:sz w:val="24"/>
              <w:szCs w:val="24"/>
              <w:lang w:eastAsia="en-GB"/>
              <w14:ligatures w14:val="standardContextual"/>
            </w:rPr>
          </w:pPr>
          <w:ins w:id="22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Enclosures</w:t>
            </w:r>
            <w:r>
              <w:rPr>
                <w:noProof/>
                <w:webHidden/>
              </w:rPr>
              <w:tab/>
            </w:r>
            <w:r>
              <w:rPr>
                <w:noProof/>
                <w:webHidden/>
              </w:rPr>
              <w:fldChar w:fldCharType="begin"/>
            </w:r>
            <w:r>
              <w:rPr>
                <w:noProof/>
                <w:webHidden/>
              </w:rPr>
              <w:instrText xml:space="preserve"> PAGEREF _Toc202965732 \h </w:instrText>
            </w:r>
            <w:r>
              <w:rPr>
                <w:noProof/>
                <w:webHidden/>
              </w:rPr>
            </w:r>
            <w:r>
              <w:rPr>
                <w:noProof/>
                <w:webHidden/>
              </w:rPr>
              <w:fldChar w:fldCharType="separate"/>
            </w:r>
          </w:ins>
          <w:ins w:id="223" w:author="Andrew Instone-Cowie" w:date="2025-07-09T15:54:00Z" w16du:dateUtc="2025-07-09T14:54:00Z">
            <w:r w:rsidR="00DF32C4">
              <w:rPr>
                <w:noProof/>
                <w:webHidden/>
              </w:rPr>
              <w:t>46</w:t>
            </w:r>
          </w:ins>
          <w:ins w:id="224" w:author="Andrew Instone-Cowie" w:date="2025-07-09T15:01:00Z" w16du:dateUtc="2025-07-09T14:01:00Z">
            <w:r>
              <w:rPr>
                <w:noProof/>
                <w:webHidden/>
              </w:rPr>
              <w:fldChar w:fldCharType="end"/>
            </w:r>
            <w:r w:rsidRPr="00CC6F49">
              <w:rPr>
                <w:rStyle w:val="Hyperlink"/>
                <w:noProof/>
              </w:rPr>
              <w:fldChar w:fldCharType="end"/>
            </w:r>
          </w:ins>
        </w:p>
        <w:p w14:paraId="437D04FF" w14:textId="0F7243D3" w:rsidR="0007558C" w:rsidRDefault="0007558C">
          <w:pPr>
            <w:pStyle w:val="TOC3"/>
            <w:tabs>
              <w:tab w:val="right" w:leader="dot" w:pos="9016"/>
            </w:tabs>
            <w:rPr>
              <w:ins w:id="225" w:author="Andrew Instone-Cowie" w:date="2025-07-09T15:01:00Z" w16du:dateUtc="2025-07-09T14:01:00Z"/>
              <w:noProof/>
              <w:kern w:val="2"/>
              <w:sz w:val="24"/>
              <w:szCs w:val="24"/>
              <w:lang w:val="en-GB" w:eastAsia="en-GB"/>
              <w14:ligatures w14:val="standardContextual"/>
            </w:rPr>
          </w:pPr>
          <w:ins w:id="22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Parts List</w:t>
            </w:r>
            <w:r>
              <w:rPr>
                <w:noProof/>
                <w:webHidden/>
              </w:rPr>
              <w:tab/>
            </w:r>
            <w:r>
              <w:rPr>
                <w:noProof/>
                <w:webHidden/>
              </w:rPr>
              <w:fldChar w:fldCharType="begin"/>
            </w:r>
            <w:r>
              <w:rPr>
                <w:noProof/>
                <w:webHidden/>
              </w:rPr>
              <w:instrText xml:space="preserve"> PAGEREF _Toc202965733 \h </w:instrText>
            </w:r>
            <w:r>
              <w:rPr>
                <w:noProof/>
                <w:webHidden/>
              </w:rPr>
            </w:r>
            <w:r>
              <w:rPr>
                <w:noProof/>
                <w:webHidden/>
              </w:rPr>
              <w:fldChar w:fldCharType="separate"/>
            </w:r>
          </w:ins>
          <w:ins w:id="227" w:author="Andrew Instone-Cowie" w:date="2025-07-09T15:54:00Z" w16du:dateUtc="2025-07-09T14:54:00Z">
            <w:r w:rsidR="00DF32C4">
              <w:rPr>
                <w:noProof/>
                <w:webHidden/>
              </w:rPr>
              <w:t>46</w:t>
            </w:r>
          </w:ins>
          <w:ins w:id="228" w:author="Andrew Instone-Cowie" w:date="2025-07-09T15:01:00Z" w16du:dateUtc="2025-07-09T14:01:00Z">
            <w:r>
              <w:rPr>
                <w:noProof/>
                <w:webHidden/>
              </w:rPr>
              <w:fldChar w:fldCharType="end"/>
            </w:r>
            <w:r w:rsidRPr="00CC6F49">
              <w:rPr>
                <w:rStyle w:val="Hyperlink"/>
                <w:noProof/>
              </w:rPr>
              <w:fldChar w:fldCharType="end"/>
            </w:r>
          </w:ins>
        </w:p>
        <w:p w14:paraId="2E357591" w14:textId="0B425D99" w:rsidR="0007558C" w:rsidRDefault="0007558C">
          <w:pPr>
            <w:pStyle w:val="TOC3"/>
            <w:tabs>
              <w:tab w:val="right" w:leader="dot" w:pos="9016"/>
            </w:tabs>
            <w:rPr>
              <w:ins w:id="229" w:author="Andrew Instone-Cowie" w:date="2025-07-09T15:01:00Z" w16du:dateUtc="2025-07-09T14:01:00Z"/>
              <w:noProof/>
              <w:kern w:val="2"/>
              <w:sz w:val="24"/>
              <w:szCs w:val="24"/>
              <w:lang w:val="en-GB" w:eastAsia="en-GB"/>
              <w14:ligatures w14:val="standardContextual"/>
            </w:rPr>
          </w:pPr>
          <w:ins w:id="23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Interface &amp; Power Modules Enclosure</w:t>
            </w:r>
            <w:r>
              <w:rPr>
                <w:noProof/>
                <w:webHidden/>
              </w:rPr>
              <w:tab/>
            </w:r>
            <w:r>
              <w:rPr>
                <w:noProof/>
                <w:webHidden/>
              </w:rPr>
              <w:fldChar w:fldCharType="begin"/>
            </w:r>
            <w:r>
              <w:rPr>
                <w:noProof/>
                <w:webHidden/>
              </w:rPr>
              <w:instrText xml:space="preserve"> PAGEREF _Toc202965734 \h </w:instrText>
            </w:r>
            <w:r>
              <w:rPr>
                <w:noProof/>
                <w:webHidden/>
              </w:rPr>
            </w:r>
            <w:r>
              <w:rPr>
                <w:noProof/>
                <w:webHidden/>
              </w:rPr>
              <w:fldChar w:fldCharType="separate"/>
            </w:r>
          </w:ins>
          <w:ins w:id="231" w:author="Andrew Instone-Cowie" w:date="2025-07-09T15:54:00Z" w16du:dateUtc="2025-07-09T14:54:00Z">
            <w:r w:rsidR="00DF32C4">
              <w:rPr>
                <w:noProof/>
                <w:webHidden/>
              </w:rPr>
              <w:t>47</w:t>
            </w:r>
          </w:ins>
          <w:ins w:id="232" w:author="Andrew Instone-Cowie" w:date="2025-07-09T15:01:00Z" w16du:dateUtc="2025-07-09T14:01:00Z">
            <w:r>
              <w:rPr>
                <w:noProof/>
                <w:webHidden/>
              </w:rPr>
              <w:fldChar w:fldCharType="end"/>
            </w:r>
            <w:r w:rsidRPr="00CC6F49">
              <w:rPr>
                <w:rStyle w:val="Hyperlink"/>
                <w:noProof/>
              </w:rPr>
              <w:fldChar w:fldCharType="end"/>
            </w:r>
          </w:ins>
        </w:p>
        <w:p w14:paraId="53EC07BA" w14:textId="7AE9A4C3" w:rsidR="0007558C" w:rsidRDefault="0007558C">
          <w:pPr>
            <w:pStyle w:val="TOC3"/>
            <w:tabs>
              <w:tab w:val="right" w:leader="dot" w:pos="9016"/>
            </w:tabs>
            <w:rPr>
              <w:ins w:id="233" w:author="Andrew Instone-Cowie" w:date="2025-07-09T15:01:00Z" w16du:dateUtc="2025-07-09T14:01:00Z"/>
              <w:noProof/>
              <w:kern w:val="2"/>
              <w:sz w:val="24"/>
              <w:szCs w:val="24"/>
              <w:lang w:val="en-GB" w:eastAsia="en-GB"/>
              <w14:ligatures w14:val="standardContextual"/>
            </w:rPr>
          </w:pPr>
          <w:ins w:id="23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 Sub Serial Connector Alternative Drilling</w:t>
            </w:r>
            <w:r>
              <w:rPr>
                <w:noProof/>
                <w:webHidden/>
              </w:rPr>
              <w:tab/>
            </w:r>
            <w:r>
              <w:rPr>
                <w:noProof/>
                <w:webHidden/>
              </w:rPr>
              <w:fldChar w:fldCharType="begin"/>
            </w:r>
            <w:r>
              <w:rPr>
                <w:noProof/>
                <w:webHidden/>
              </w:rPr>
              <w:instrText xml:space="preserve"> PAGEREF _Toc202965735 \h </w:instrText>
            </w:r>
            <w:r>
              <w:rPr>
                <w:noProof/>
                <w:webHidden/>
              </w:rPr>
            </w:r>
            <w:r>
              <w:rPr>
                <w:noProof/>
                <w:webHidden/>
              </w:rPr>
              <w:fldChar w:fldCharType="separate"/>
            </w:r>
          </w:ins>
          <w:ins w:id="235" w:author="Andrew Instone-Cowie" w:date="2025-07-09T15:54:00Z" w16du:dateUtc="2025-07-09T14:54:00Z">
            <w:r w:rsidR="00DF32C4">
              <w:rPr>
                <w:noProof/>
                <w:webHidden/>
              </w:rPr>
              <w:t>48</w:t>
            </w:r>
          </w:ins>
          <w:ins w:id="236" w:author="Andrew Instone-Cowie" w:date="2025-07-09T15:01:00Z" w16du:dateUtc="2025-07-09T14:01:00Z">
            <w:r>
              <w:rPr>
                <w:noProof/>
                <w:webHidden/>
              </w:rPr>
              <w:fldChar w:fldCharType="end"/>
            </w:r>
            <w:r w:rsidRPr="00CC6F49">
              <w:rPr>
                <w:rStyle w:val="Hyperlink"/>
                <w:noProof/>
              </w:rPr>
              <w:fldChar w:fldCharType="end"/>
            </w:r>
          </w:ins>
        </w:p>
        <w:p w14:paraId="20F1526C" w14:textId="19BFCC67" w:rsidR="0007558C" w:rsidRDefault="0007558C">
          <w:pPr>
            <w:pStyle w:val="TOC3"/>
            <w:tabs>
              <w:tab w:val="right" w:leader="dot" w:pos="9016"/>
            </w:tabs>
            <w:rPr>
              <w:ins w:id="237" w:author="Andrew Instone-Cowie" w:date="2025-07-09T15:01:00Z" w16du:dateUtc="2025-07-09T14:01:00Z"/>
              <w:noProof/>
              <w:kern w:val="2"/>
              <w:sz w:val="24"/>
              <w:szCs w:val="24"/>
              <w:lang w:val="en-GB" w:eastAsia="en-GB"/>
              <w14:ligatures w14:val="standardContextual"/>
            </w:rPr>
          </w:pPr>
          <w:ins w:id="23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Magnetic Sensor Module Enclosure</w:t>
            </w:r>
            <w:r>
              <w:rPr>
                <w:noProof/>
                <w:webHidden/>
              </w:rPr>
              <w:tab/>
            </w:r>
            <w:r>
              <w:rPr>
                <w:noProof/>
                <w:webHidden/>
              </w:rPr>
              <w:fldChar w:fldCharType="begin"/>
            </w:r>
            <w:r>
              <w:rPr>
                <w:noProof/>
                <w:webHidden/>
              </w:rPr>
              <w:instrText xml:space="preserve"> PAGEREF _Toc202965736 \h </w:instrText>
            </w:r>
            <w:r>
              <w:rPr>
                <w:noProof/>
                <w:webHidden/>
              </w:rPr>
            </w:r>
            <w:r>
              <w:rPr>
                <w:noProof/>
                <w:webHidden/>
              </w:rPr>
              <w:fldChar w:fldCharType="separate"/>
            </w:r>
          </w:ins>
          <w:ins w:id="239" w:author="Andrew Instone-Cowie" w:date="2025-07-09T15:54:00Z" w16du:dateUtc="2025-07-09T14:54:00Z">
            <w:r w:rsidR="00DF32C4">
              <w:rPr>
                <w:noProof/>
                <w:webHidden/>
              </w:rPr>
              <w:t>48</w:t>
            </w:r>
          </w:ins>
          <w:ins w:id="240" w:author="Andrew Instone-Cowie" w:date="2025-07-09T15:01:00Z" w16du:dateUtc="2025-07-09T14:01:00Z">
            <w:r>
              <w:rPr>
                <w:noProof/>
                <w:webHidden/>
              </w:rPr>
              <w:fldChar w:fldCharType="end"/>
            </w:r>
            <w:r w:rsidRPr="00CC6F49">
              <w:rPr>
                <w:rStyle w:val="Hyperlink"/>
                <w:noProof/>
              </w:rPr>
              <w:fldChar w:fldCharType="end"/>
            </w:r>
          </w:ins>
        </w:p>
        <w:p w14:paraId="64F3C9A1" w14:textId="29360B61" w:rsidR="0007558C" w:rsidRDefault="0007558C">
          <w:pPr>
            <w:pStyle w:val="TOC3"/>
            <w:tabs>
              <w:tab w:val="right" w:leader="dot" w:pos="9016"/>
            </w:tabs>
            <w:rPr>
              <w:ins w:id="241" w:author="Andrew Instone-Cowie" w:date="2025-07-09T15:01:00Z" w16du:dateUtc="2025-07-09T14:01:00Z"/>
              <w:noProof/>
              <w:kern w:val="2"/>
              <w:sz w:val="24"/>
              <w:szCs w:val="24"/>
              <w:lang w:val="en-GB" w:eastAsia="en-GB"/>
              <w14:ligatures w14:val="standardContextual"/>
            </w:rPr>
          </w:pPr>
          <w:ins w:id="24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Infra-Red Sensor Module Enclosure</w:t>
            </w:r>
            <w:r>
              <w:rPr>
                <w:noProof/>
                <w:webHidden/>
              </w:rPr>
              <w:tab/>
            </w:r>
            <w:r>
              <w:rPr>
                <w:noProof/>
                <w:webHidden/>
              </w:rPr>
              <w:fldChar w:fldCharType="begin"/>
            </w:r>
            <w:r>
              <w:rPr>
                <w:noProof/>
                <w:webHidden/>
              </w:rPr>
              <w:instrText xml:space="preserve"> PAGEREF _Toc202965737 \h </w:instrText>
            </w:r>
            <w:r>
              <w:rPr>
                <w:noProof/>
                <w:webHidden/>
              </w:rPr>
            </w:r>
            <w:r>
              <w:rPr>
                <w:noProof/>
                <w:webHidden/>
              </w:rPr>
              <w:fldChar w:fldCharType="separate"/>
            </w:r>
          </w:ins>
          <w:ins w:id="243" w:author="Andrew Instone-Cowie" w:date="2025-07-09T15:54:00Z" w16du:dateUtc="2025-07-09T14:54:00Z">
            <w:r w:rsidR="00DF32C4">
              <w:rPr>
                <w:noProof/>
                <w:webHidden/>
              </w:rPr>
              <w:t>49</w:t>
            </w:r>
          </w:ins>
          <w:ins w:id="244" w:author="Andrew Instone-Cowie" w:date="2025-07-09T15:01:00Z" w16du:dateUtc="2025-07-09T14:01:00Z">
            <w:r>
              <w:rPr>
                <w:noProof/>
                <w:webHidden/>
              </w:rPr>
              <w:fldChar w:fldCharType="end"/>
            </w:r>
            <w:r w:rsidRPr="00CC6F49">
              <w:rPr>
                <w:rStyle w:val="Hyperlink"/>
                <w:noProof/>
              </w:rPr>
              <w:fldChar w:fldCharType="end"/>
            </w:r>
          </w:ins>
        </w:p>
        <w:p w14:paraId="778B21DE" w14:textId="78628C0B" w:rsidR="0007558C" w:rsidRDefault="0007558C">
          <w:pPr>
            <w:pStyle w:val="TOC3"/>
            <w:tabs>
              <w:tab w:val="right" w:leader="dot" w:pos="9016"/>
            </w:tabs>
            <w:rPr>
              <w:ins w:id="245" w:author="Andrew Instone-Cowie" w:date="2025-07-09T15:01:00Z" w16du:dateUtc="2025-07-09T14:01:00Z"/>
              <w:noProof/>
              <w:kern w:val="2"/>
              <w:sz w:val="24"/>
              <w:szCs w:val="24"/>
              <w:lang w:val="en-GB" w:eastAsia="en-GB"/>
              <w14:ligatures w14:val="standardContextual"/>
            </w:rPr>
          </w:pPr>
          <w:ins w:id="24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PCB Mounting Hardware</w:t>
            </w:r>
            <w:r>
              <w:rPr>
                <w:noProof/>
                <w:webHidden/>
              </w:rPr>
              <w:tab/>
            </w:r>
            <w:r>
              <w:rPr>
                <w:noProof/>
                <w:webHidden/>
              </w:rPr>
              <w:fldChar w:fldCharType="begin"/>
            </w:r>
            <w:r>
              <w:rPr>
                <w:noProof/>
                <w:webHidden/>
              </w:rPr>
              <w:instrText xml:space="preserve"> PAGEREF _Toc202965738 \h </w:instrText>
            </w:r>
            <w:r>
              <w:rPr>
                <w:noProof/>
                <w:webHidden/>
              </w:rPr>
            </w:r>
            <w:r>
              <w:rPr>
                <w:noProof/>
                <w:webHidden/>
              </w:rPr>
              <w:fldChar w:fldCharType="separate"/>
            </w:r>
          </w:ins>
          <w:ins w:id="247" w:author="Andrew Instone-Cowie" w:date="2025-07-09T15:54:00Z" w16du:dateUtc="2025-07-09T14:54:00Z">
            <w:r w:rsidR="00DF32C4">
              <w:rPr>
                <w:noProof/>
                <w:webHidden/>
              </w:rPr>
              <w:t>49</w:t>
            </w:r>
          </w:ins>
          <w:ins w:id="248" w:author="Andrew Instone-Cowie" w:date="2025-07-09T15:01:00Z" w16du:dateUtc="2025-07-09T14:01:00Z">
            <w:r>
              <w:rPr>
                <w:noProof/>
                <w:webHidden/>
              </w:rPr>
              <w:fldChar w:fldCharType="end"/>
            </w:r>
            <w:r w:rsidRPr="00CC6F49">
              <w:rPr>
                <w:rStyle w:val="Hyperlink"/>
                <w:noProof/>
              </w:rPr>
              <w:fldChar w:fldCharType="end"/>
            </w:r>
          </w:ins>
        </w:p>
        <w:p w14:paraId="2F9F2F92" w14:textId="53D59228" w:rsidR="0007558C" w:rsidRDefault="0007558C">
          <w:pPr>
            <w:pStyle w:val="TOC3"/>
            <w:tabs>
              <w:tab w:val="right" w:leader="dot" w:pos="9016"/>
            </w:tabs>
            <w:rPr>
              <w:ins w:id="249" w:author="Andrew Instone-Cowie" w:date="2025-07-09T15:01:00Z" w16du:dateUtc="2025-07-09T14:01:00Z"/>
              <w:noProof/>
              <w:kern w:val="2"/>
              <w:sz w:val="24"/>
              <w:szCs w:val="24"/>
              <w:lang w:val="en-GB" w:eastAsia="en-GB"/>
              <w14:ligatures w14:val="standardContextual"/>
            </w:rPr>
          </w:pPr>
          <w:ins w:id="25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"_Toc202965739"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Grommets</w:t>
            </w:r>
            <w:r>
              <w:rPr>
                <w:noProof/>
                <w:webHidden/>
              </w:rPr>
              <w:tab/>
            </w:r>
            <w:r>
              <w:rPr>
                <w:noProof/>
                <w:webHidden/>
              </w:rPr>
              <w:fldChar w:fldCharType="begin"/>
            </w:r>
            <w:r>
              <w:rPr>
                <w:noProof/>
                <w:webHidden/>
              </w:rPr>
              <w:instrText xml:space="preserve"> PAGEREF _Toc202965739 \h </w:instrText>
            </w:r>
            <w:r>
              <w:rPr>
                <w:noProof/>
                <w:webHidden/>
              </w:rPr>
            </w:r>
            <w:r>
              <w:rPr>
                <w:noProof/>
                <w:webHidden/>
              </w:rPr>
              <w:fldChar w:fldCharType="separate"/>
            </w:r>
          </w:ins>
          <w:ins w:id="251" w:author="Andrew Instone-Cowie" w:date="2025-07-09T15:54:00Z" w16du:dateUtc="2025-07-09T14:54:00Z">
            <w:r w:rsidR="00DF32C4">
              <w:rPr>
                <w:noProof/>
                <w:webHidden/>
              </w:rPr>
              <w:t>50</w:t>
            </w:r>
          </w:ins>
          <w:ins w:id="252" w:author="Andrew Instone-Cowie" w:date="2025-07-09T15:01:00Z" w16du:dateUtc="2025-07-09T14:01:00Z">
            <w:r>
              <w:rPr>
                <w:noProof/>
                <w:webHidden/>
              </w:rPr>
              <w:fldChar w:fldCharType="end"/>
            </w:r>
            <w:r w:rsidRPr="00CC6F49">
              <w:rPr>
                <w:rStyle w:val="Hyperlink"/>
                <w:noProof/>
              </w:rPr>
              <w:fldChar w:fldCharType="end"/>
            </w:r>
          </w:ins>
        </w:p>
        <w:p w14:paraId="08F0B980" w14:textId="2C4ED33C" w:rsidR="0007558C" w:rsidRDefault="0007558C">
          <w:pPr>
            <w:pStyle w:val="TOC2"/>
            <w:tabs>
              <w:tab w:val="right" w:leader="dot" w:pos="9016"/>
            </w:tabs>
            <w:rPr>
              <w:ins w:id="253" w:author="Andrew Instone-Cowie" w:date="2025-07-09T15:01:00Z" w16du:dateUtc="2025-07-09T14:01:00Z"/>
              <w:rFonts w:eastAsiaTheme="minorEastAsia"/>
              <w:noProof/>
              <w:kern w:val="2"/>
              <w:sz w:val="24"/>
              <w:szCs w:val="24"/>
              <w:lang w:eastAsia="en-GB"/>
              <w14:ligatures w14:val="standardContextual"/>
            </w:rPr>
          </w:pPr>
          <w:ins w:id="25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Completed Assemblies</w:t>
            </w:r>
            <w:r>
              <w:rPr>
                <w:noProof/>
                <w:webHidden/>
              </w:rPr>
              <w:tab/>
            </w:r>
            <w:r>
              <w:rPr>
                <w:noProof/>
                <w:webHidden/>
              </w:rPr>
              <w:fldChar w:fldCharType="begin"/>
            </w:r>
            <w:r>
              <w:rPr>
                <w:noProof/>
                <w:webHidden/>
              </w:rPr>
              <w:instrText xml:space="preserve"> PAGEREF _Toc202965740 \h </w:instrText>
            </w:r>
            <w:r>
              <w:rPr>
                <w:noProof/>
                <w:webHidden/>
              </w:rPr>
            </w:r>
            <w:r>
              <w:rPr>
                <w:noProof/>
                <w:webHidden/>
              </w:rPr>
              <w:fldChar w:fldCharType="separate"/>
            </w:r>
          </w:ins>
          <w:ins w:id="255" w:author="Andrew Instone-Cowie" w:date="2025-07-09T15:54:00Z" w16du:dateUtc="2025-07-09T14:54:00Z">
            <w:r w:rsidR="00DF32C4">
              <w:rPr>
                <w:noProof/>
                <w:webHidden/>
              </w:rPr>
              <w:t>51</w:t>
            </w:r>
          </w:ins>
          <w:ins w:id="256" w:author="Andrew Instone-Cowie" w:date="2025-07-09T15:01:00Z" w16du:dateUtc="2025-07-09T14:01:00Z">
            <w:r>
              <w:rPr>
                <w:noProof/>
                <w:webHidden/>
              </w:rPr>
              <w:fldChar w:fldCharType="end"/>
            </w:r>
            <w:r w:rsidRPr="00CC6F49">
              <w:rPr>
                <w:rStyle w:val="Hyperlink"/>
                <w:noProof/>
              </w:rPr>
              <w:fldChar w:fldCharType="end"/>
            </w:r>
          </w:ins>
        </w:p>
        <w:p w14:paraId="16092597" w14:textId="1647A04E" w:rsidR="0007558C" w:rsidRDefault="0007558C">
          <w:pPr>
            <w:pStyle w:val="TOC3"/>
            <w:tabs>
              <w:tab w:val="right" w:leader="dot" w:pos="9016"/>
            </w:tabs>
            <w:rPr>
              <w:ins w:id="257" w:author="Andrew Instone-Cowie" w:date="2025-07-09T15:01:00Z" w16du:dateUtc="2025-07-09T14:01:00Z"/>
              <w:noProof/>
              <w:kern w:val="2"/>
              <w:sz w:val="24"/>
              <w:szCs w:val="24"/>
              <w:lang w:val="en-GB" w:eastAsia="en-GB"/>
              <w14:ligatures w14:val="standardContextual"/>
            </w:rPr>
          </w:pPr>
          <w:ins w:id="25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Interface Module</w:t>
            </w:r>
            <w:r>
              <w:rPr>
                <w:noProof/>
                <w:webHidden/>
              </w:rPr>
              <w:tab/>
            </w:r>
            <w:r>
              <w:rPr>
                <w:noProof/>
                <w:webHidden/>
              </w:rPr>
              <w:fldChar w:fldCharType="begin"/>
            </w:r>
            <w:r>
              <w:rPr>
                <w:noProof/>
                <w:webHidden/>
              </w:rPr>
              <w:instrText xml:space="preserve"> PAGEREF _Toc202965741 \h </w:instrText>
            </w:r>
            <w:r>
              <w:rPr>
                <w:noProof/>
                <w:webHidden/>
              </w:rPr>
            </w:r>
            <w:r>
              <w:rPr>
                <w:noProof/>
                <w:webHidden/>
              </w:rPr>
              <w:fldChar w:fldCharType="separate"/>
            </w:r>
          </w:ins>
          <w:ins w:id="259" w:author="Andrew Instone-Cowie" w:date="2025-07-09T15:54:00Z" w16du:dateUtc="2025-07-09T14:54:00Z">
            <w:r w:rsidR="00DF32C4">
              <w:rPr>
                <w:noProof/>
                <w:webHidden/>
              </w:rPr>
              <w:t>51</w:t>
            </w:r>
          </w:ins>
          <w:ins w:id="260" w:author="Andrew Instone-Cowie" w:date="2025-07-09T15:01:00Z" w16du:dateUtc="2025-07-09T14:01:00Z">
            <w:r>
              <w:rPr>
                <w:noProof/>
                <w:webHidden/>
              </w:rPr>
              <w:fldChar w:fldCharType="end"/>
            </w:r>
            <w:r w:rsidRPr="00CC6F49">
              <w:rPr>
                <w:rStyle w:val="Hyperlink"/>
                <w:noProof/>
              </w:rPr>
              <w:fldChar w:fldCharType="end"/>
            </w:r>
          </w:ins>
        </w:p>
        <w:p w14:paraId="77F3CD45" w14:textId="5577A1CC" w:rsidR="0007558C" w:rsidRDefault="0007558C">
          <w:pPr>
            <w:pStyle w:val="TOC3"/>
            <w:tabs>
              <w:tab w:val="right" w:leader="dot" w:pos="9016"/>
            </w:tabs>
            <w:rPr>
              <w:ins w:id="261" w:author="Andrew Instone-Cowie" w:date="2025-07-09T15:01:00Z" w16du:dateUtc="2025-07-09T14:01:00Z"/>
              <w:noProof/>
              <w:kern w:val="2"/>
              <w:sz w:val="24"/>
              <w:szCs w:val="24"/>
              <w:lang w:val="en-GB" w:eastAsia="en-GB"/>
              <w14:ligatures w14:val="standardContextual"/>
            </w:rPr>
          </w:pPr>
          <w:ins w:id="26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Power Module</w:t>
            </w:r>
            <w:r>
              <w:rPr>
                <w:noProof/>
                <w:webHidden/>
              </w:rPr>
              <w:tab/>
            </w:r>
            <w:r>
              <w:rPr>
                <w:noProof/>
                <w:webHidden/>
              </w:rPr>
              <w:fldChar w:fldCharType="begin"/>
            </w:r>
            <w:r>
              <w:rPr>
                <w:noProof/>
                <w:webHidden/>
              </w:rPr>
              <w:instrText xml:space="preserve"> PAGEREF _Toc202965742 \h </w:instrText>
            </w:r>
            <w:r>
              <w:rPr>
                <w:noProof/>
                <w:webHidden/>
              </w:rPr>
            </w:r>
            <w:r>
              <w:rPr>
                <w:noProof/>
                <w:webHidden/>
              </w:rPr>
              <w:fldChar w:fldCharType="separate"/>
            </w:r>
          </w:ins>
          <w:ins w:id="263" w:author="Andrew Instone-Cowie" w:date="2025-07-09T15:54:00Z" w16du:dateUtc="2025-07-09T14:54:00Z">
            <w:r w:rsidR="00DF32C4">
              <w:rPr>
                <w:noProof/>
                <w:webHidden/>
              </w:rPr>
              <w:t>51</w:t>
            </w:r>
          </w:ins>
          <w:ins w:id="264" w:author="Andrew Instone-Cowie" w:date="2025-07-09T15:01:00Z" w16du:dateUtc="2025-07-09T14:01:00Z">
            <w:r>
              <w:rPr>
                <w:noProof/>
                <w:webHidden/>
              </w:rPr>
              <w:fldChar w:fldCharType="end"/>
            </w:r>
            <w:r w:rsidRPr="00CC6F49">
              <w:rPr>
                <w:rStyle w:val="Hyperlink"/>
                <w:noProof/>
              </w:rPr>
              <w:fldChar w:fldCharType="end"/>
            </w:r>
          </w:ins>
        </w:p>
        <w:p w14:paraId="5F16D1D7" w14:textId="782D7DBD" w:rsidR="0007558C" w:rsidRDefault="0007558C">
          <w:pPr>
            <w:pStyle w:val="TOC3"/>
            <w:tabs>
              <w:tab w:val="right" w:leader="dot" w:pos="9016"/>
            </w:tabs>
            <w:rPr>
              <w:ins w:id="265" w:author="Andrew Instone-Cowie" w:date="2025-07-09T15:01:00Z" w16du:dateUtc="2025-07-09T14:01:00Z"/>
              <w:noProof/>
              <w:kern w:val="2"/>
              <w:sz w:val="24"/>
              <w:szCs w:val="24"/>
              <w:lang w:val="en-GB" w:eastAsia="en-GB"/>
              <w14:ligatures w14:val="standardContextual"/>
            </w:rPr>
          </w:pPr>
          <w:ins w:id="26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Magnetic Sensor Module</w:t>
            </w:r>
            <w:r>
              <w:rPr>
                <w:noProof/>
                <w:webHidden/>
              </w:rPr>
              <w:tab/>
            </w:r>
            <w:r>
              <w:rPr>
                <w:noProof/>
                <w:webHidden/>
              </w:rPr>
              <w:fldChar w:fldCharType="begin"/>
            </w:r>
            <w:r>
              <w:rPr>
                <w:noProof/>
                <w:webHidden/>
              </w:rPr>
              <w:instrText xml:space="preserve"> PAGEREF _Toc202965743 \h </w:instrText>
            </w:r>
            <w:r>
              <w:rPr>
                <w:noProof/>
                <w:webHidden/>
              </w:rPr>
            </w:r>
            <w:r>
              <w:rPr>
                <w:noProof/>
                <w:webHidden/>
              </w:rPr>
              <w:fldChar w:fldCharType="separate"/>
            </w:r>
          </w:ins>
          <w:ins w:id="267" w:author="Andrew Instone-Cowie" w:date="2025-07-09T15:54:00Z" w16du:dateUtc="2025-07-09T14:54:00Z">
            <w:r w:rsidR="00DF32C4">
              <w:rPr>
                <w:noProof/>
                <w:webHidden/>
              </w:rPr>
              <w:t>52</w:t>
            </w:r>
          </w:ins>
          <w:ins w:id="268" w:author="Andrew Instone-Cowie" w:date="2025-07-09T15:01:00Z" w16du:dateUtc="2025-07-09T14:01:00Z">
            <w:r>
              <w:rPr>
                <w:noProof/>
                <w:webHidden/>
              </w:rPr>
              <w:fldChar w:fldCharType="end"/>
            </w:r>
            <w:r w:rsidRPr="00CC6F49">
              <w:rPr>
                <w:rStyle w:val="Hyperlink"/>
                <w:noProof/>
              </w:rPr>
              <w:fldChar w:fldCharType="end"/>
            </w:r>
          </w:ins>
        </w:p>
        <w:p w14:paraId="097D1607" w14:textId="4E65AA27" w:rsidR="0007558C" w:rsidRDefault="0007558C">
          <w:pPr>
            <w:pStyle w:val="TOC3"/>
            <w:tabs>
              <w:tab w:val="right" w:leader="dot" w:pos="9016"/>
            </w:tabs>
            <w:rPr>
              <w:ins w:id="269" w:author="Andrew Instone-Cowie" w:date="2025-07-09T15:01:00Z" w16du:dateUtc="2025-07-09T14:01:00Z"/>
              <w:noProof/>
              <w:kern w:val="2"/>
              <w:sz w:val="24"/>
              <w:szCs w:val="24"/>
              <w:lang w:val="en-GB" w:eastAsia="en-GB"/>
              <w14:ligatures w14:val="standardContextual"/>
            </w:rPr>
          </w:pPr>
          <w:ins w:id="27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Infra-Red Sensor Module</w:t>
            </w:r>
            <w:r>
              <w:rPr>
                <w:noProof/>
                <w:webHidden/>
              </w:rPr>
              <w:tab/>
            </w:r>
            <w:r>
              <w:rPr>
                <w:noProof/>
                <w:webHidden/>
              </w:rPr>
              <w:fldChar w:fldCharType="begin"/>
            </w:r>
            <w:r>
              <w:rPr>
                <w:noProof/>
                <w:webHidden/>
              </w:rPr>
              <w:instrText xml:space="preserve"> PAGEREF _Toc202965744 \h </w:instrText>
            </w:r>
            <w:r>
              <w:rPr>
                <w:noProof/>
                <w:webHidden/>
              </w:rPr>
            </w:r>
            <w:r>
              <w:rPr>
                <w:noProof/>
                <w:webHidden/>
              </w:rPr>
              <w:fldChar w:fldCharType="separate"/>
            </w:r>
          </w:ins>
          <w:ins w:id="271" w:author="Andrew Instone-Cowie" w:date="2025-07-09T15:54:00Z" w16du:dateUtc="2025-07-09T14:54:00Z">
            <w:r w:rsidR="00DF32C4">
              <w:rPr>
                <w:noProof/>
                <w:webHidden/>
              </w:rPr>
              <w:t>52</w:t>
            </w:r>
          </w:ins>
          <w:ins w:id="272" w:author="Andrew Instone-Cowie" w:date="2025-07-09T15:01:00Z" w16du:dateUtc="2025-07-09T14:01:00Z">
            <w:r>
              <w:rPr>
                <w:noProof/>
                <w:webHidden/>
              </w:rPr>
              <w:fldChar w:fldCharType="end"/>
            </w:r>
            <w:r w:rsidRPr="00CC6F49">
              <w:rPr>
                <w:rStyle w:val="Hyperlink"/>
                <w:noProof/>
              </w:rPr>
              <w:fldChar w:fldCharType="end"/>
            </w:r>
          </w:ins>
        </w:p>
        <w:p w14:paraId="1EC2B3C2" w14:textId="2BF1075F" w:rsidR="0007558C" w:rsidRDefault="0007558C" w:rsidP="0007558C">
          <w:pPr>
            <w:pStyle w:val="TOC1"/>
            <w:rPr>
              <w:ins w:id="273" w:author="Andrew Instone-Cowie" w:date="2025-07-09T15:01:00Z" w16du:dateUtc="2025-07-09T14:01:00Z"/>
              <w:rFonts w:eastAsiaTheme="minorEastAsia"/>
              <w:noProof/>
              <w:kern w:val="2"/>
              <w:sz w:val="24"/>
              <w:szCs w:val="24"/>
              <w:lang w:eastAsia="en-GB"/>
              <w14:ligatures w14:val="standardContextual"/>
            </w:rPr>
            <w:pPrChange w:id="274" w:author="Andrew Instone-Cowie" w:date="2025-07-09T15:05:00Z" w16du:dateUtc="2025-07-09T14:05:00Z">
              <w:pPr>
                <w:pStyle w:val="TOC1"/>
                <w:tabs>
                  <w:tab w:val="right" w:leader="dot" w:pos="9016"/>
                </w:tabs>
              </w:pPr>
            </w:pPrChange>
          </w:pPr>
          <w:ins w:id="275"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Firmware Upload</w:t>
            </w:r>
            <w:r>
              <w:rPr>
                <w:noProof/>
                <w:webHidden/>
              </w:rPr>
              <w:tab/>
            </w:r>
            <w:r>
              <w:rPr>
                <w:noProof/>
                <w:webHidden/>
              </w:rPr>
              <w:fldChar w:fldCharType="begin"/>
            </w:r>
            <w:r>
              <w:rPr>
                <w:noProof/>
                <w:webHidden/>
              </w:rPr>
              <w:instrText xml:space="preserve"> PAGEREF _Toc202965745 \h </w:instrText>
            </w:r>
            <w:r>
              <w:rPr>
                <w:noProof/>
                <w:webHidden/>
              </w:rPr>
            </w:r>
            <w:r>
              <w:rPr>
                <w:noProof/>
                <w:webHidden/>
              </w:rPr>
              <w:fldChar w:fldCharType="separate"/>
            </w:r>
          </w:ins>
          <w:ins w:id="276" w:author="Andrew Instone-Cowie" w:date="2025-07-09T15:54:00Z" w16du:dateUtc="2025-07-09T14:54:00Z">
            <w:r w:rsidR="00DF32C4">
              <w:rPr>
                <w:noProof/>
                <w:webHidden/>
              </w:rPr>
              <w:t>53</w:t>
            </w:r>
          </w:ins>
          <w:ins w:id="277" w:author="Andrew Instone-Cowie" w:date="2025-07-09T15:01:00Z" w16du:dateUtc="2025-07-09T14:01:00Z">
            <w:r>
              <w:rPr>
                <w:noProof/>
                <w:webHidden/>
              </w:rPr>
              <w:fldChar w:fldCharType="end"/>
            </w:r>
            <w:r w:rsidRPr="00CC6F49">
              <w:rPr>
                <w:rStyle w:val="Hyperlink"/>
                <w:noProof/>
              </w:rPr>
              <w:fldChar w:fldCharType="end"/>
            </w:r>
          </w:ins>
        </w:p>
        <w:p w14:paraId="2E76C935" w14:textId="21F58A05" w:rsidR="0007558C" w:rsidRDefault="0007558C">
          <w:pPr>
            <w:pStyle w:val="TOC2"/>
            <w:tabs>
              <w:tab w:val="right" w:leader="dot" w:pos="9016"/>
            </w:tabs>
            <w:rPr>
              <w:ins w:id="278" w:author="Andrew Instone-Cowie" w:date="2025-07-09T15:01:00Z" w16du:dateUtc="2025-07-09T14:01:00Z"/>
              <w:rFonts w:eastAsiaTheme="minorEastAsia"/>
              <w:noProof/>
              <w:kern w:val="2"/>
              <w:sz w:val="24"/>
              <w:szCs w:val="24"/>
              <w:lang w:eastAsia="en-GB"/>
              <w14:ligatures w14:val="standardContextual"/>
            </w:rPr>
          </w:pPr>
          <w:ins w:id="27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Hardware Programmer Options</w:t>
            </w:r>
            <w:r>
              <w:rPr>
                <w:noProof/>
                <w:webHidden/>
              </w:rPr>
              <w:tab/>
            </w:r>
            <w:r>
              <w:rPr>
                <w:noProof/>
                <w:webHidden/>
              </w:rPr>
              <w:fldChar w:fldCharType="begin"/>
            </w:r>
            <w:r>
              <w:rPr>
                <w:noProof/>
                <w:webHidden/>
              </w:rPr>
              <w:instrText xml:space="preserve"> PAGEREF _Toc202965746 \h </w:instrText>
            </w:r>
            <w:r>
              <w:rPr>
                <w:noProof/>
                <w:webHidden/>
              </w:rPr>
            </w:r>
            <w:r>
              <w:rPr>
                <w:noProof/>
                <w:webHidden/>
              </w:rPr>
              <w:fldChar w:fldCharType="separate"/>
            </w:r>
          </w:ins>
          <w:ins w:id="280" w:author="Andrew Instone-Cowie" w:date="2025-07-09T15:54:00Z" w16du:dateUtc="2025-07-09T14:54:00Z">
            <w:r w:rsidR="00DF32C4">
              <w:rPr>
                <w:noProof/>
                <w:webHidden/>
              </w:rPr>
              <w:t>54</w:t>
            </w:r>
          </w:ins>
          <w:ins w:id="281" w:author="Andrew Instone-Cowie" w:date="2025-07-09T15:01:00Z" w16du:dateUtc="2025-07-09T14:01:00Z">
            <w:r>
              <w:rPr>
                <w:noProof/>
                <w:webHidden/>
              </w:rPr>
              <w:fldChar w:fldCharType="end"/>
            </w:r>
            <w:r w:rsidRPr="00CC6F49">
              <w:rPr>
                <w:rStyle w:val="Hyperlink"/>
                <w:noProof/>
              </w:rPr>
              <w:fldChar w:fldCharType="end"/>
            </w:r>
          </w:ins>
        </w:p>
        <w:p w14:paraId="1E11C4C8" w14:textId="574A724D" w:rsidR="0007558C" w:rsidRDefault="0007558C">
          <w:pPr>
            <w:pStyle w:val="TOC2"/>
            <w:tabs>
              <w:tab w:val="right" w:leader="dot" w:pos="9016"/>
            </w:tabs>
            <w:rPr>
              <w:ins w:id="282" w:author="Andrew Instone-Cowie" w:date="2025-07-09T15:01:00Z" w16du:dateUtc="2025-07-09T14:01:00Z"/>
              <w:rFonts w:eastAsiaTheme="minorEastAsia"/>
              <w:noProof/>
              <w:kern w:val="2"/>
              <w:sz w:val="24"/>
              <w:szCs w:val="24"/>
              <w:lang w:eastAsia="en-GB"/>
              <w14:ligatures w14:val="standardContextual"/>
            </w:rPr>
          </w:pPr>
          <w:ins w:id="283"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Preparing the Environment</w:t>
            </w:r>
            <w:r>
              <w:rPr>
                <w:noProof/>
                <w:webHidden/>
              </w:rPr>
              <w:tab/>
            </w:r>
            <w:r>
              <w:rPr>
                <w:noProof/>
                <w:webHidden/>
              </w:rPr>
              <w:fldChar w:fldCharType="begin"/>
            </w:r>
            <w:r>
              <w:rPr>
                <w:noProof/>
                <w:webHidden/>
              </w:rPr>
              <w:instrText xml:space="preserve"> PAGEREF _Toc202965747 \h </w:instrText>
            </w:r>
            <w:r>
              <w:rPr>
                <w:noProof/>
                <w:webHidden/>
              </w:rPr>
            </w:r>
            <w:r>
              <w:rPr>
                <w:noProof/>
                <w:webHidden/>
              </w:rPr>
              <w:fldChar w:fldCharType="separate"/>
            </w:r>
          </w:ins>
          <w:ins w:id="284" w:author="Andrew Instone-Cowie" w:date="2025-07-09T15:54:00Z" w16du:dateUtc="2025-07-09T14:54:00Z">
            <w:r w:rsidR="00DF32C4">
              <w:rPr>
                <w:noProof/>
                <w:webHidden/>
              </w:rPr>
              <w:t>55</w:t>
            </w:r>
          </w:ins>
          <w:ins w:id="285" w:author="Andrew Instone-Cowie" w:date="2025-07-09T15:01:00Z" w16du:dateUtc="2025-07-09T14:01:00Z">
            <w:r>
              <w:rPr>
                <w:noProof/>
                <w:webHidden/>
              </w:rPr>
              <w:fldChar w:fldCharType="end"/>
            </w:r>
            <w:r w:rsidRPr="00CC6F49">
              <w:rPr>
                <w:rStyle w:val="Hyperlink"/>
                <w:noProof/>
              </w:rPr>
              <w:fldChar w:fldCharType="end"/>
            </w:r>
          </w:ins>
        </w:p>
        <w:p w14:paraId="2AB6EDEC" w14:textId="21937C80" w:rsidR="0007558C" w:rsidRDefault="0007558C">
          <w:pPr>
            <w:pStyle w:val="TOC2"/>
            <w:tabs>
              <w:tab w:val="right" w:leader="dot" w:pos="9016"/>
            </w:tabs>
            <w:rPr>
              <w:ins w:id="286" w:author="Andrew Instone-Cowie" w:date="2025-07-09T15:01:00Z" w16du:dateUtc="2025-07-09T14:01:00Z"/>
              <w:rFonts w:eastAsiaTheme="minorEastAsia"/>
              <w:noProof/>
              <w:kern w:val="2"/>
              <w:sz w:val="24"/>
              <w:szCs w:val="24"/>
              <w:lang w:eastAsia="en-GB"/>
              <w14:ligatures w14:val="standardContextual"/>
            </w:rPr>
          </w:pPr>
          <w:ins w:id="28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Preparing the Programmer</w:t>
            </w:r>
            <w:r>
              <w:rPr>
                <w:noProof/>
                <w:webHidden/>
              </w:rPr>
              <w:tab/>
            </w:r>
            <w:r>
              <w:rPr>
                <w:noProof/>
                <w:webHidden/>
              </w:rPr>
              <w:fldChar w:fldCharType="begin"/>
            </w:r>
            <w:r>
              <w:rPr>
                <w:noProof/>
                <w:webHidden/>
              </w:rPr>
              <w:instrText xml:space="preserve"> PAGEREF _Toc202965748 \h </w:instrText>
            </w:r>
            <w:r>
              <w:rPr>
                <w:noProof/>
                <w:webHidden/>
              </w:rPr>
            </w:r>
            <w:r>
              <w:rPr>
                <w:noProof/>
                <w:webHidden/>
              </w:rPr>
              <w:fldChar w:fldCharType="separate"/>
            </w:r>
          </w:ins>
          <w:ins w:id="288" w:author="Andrew Instone-Cowie" w:date="2025-07-09T15:54:00Z" w16du:dateUtc="2025-07-09T14:54:00Z">
            <w:r w:rsidR="00DF32C4">
              <w:rPr>
                <w:noProof/>
                <w:webHidden/>
              </w:rPr>
              <w:t>58</w:t>
            </w:r>
          </w:ins>
          <w:ins w:id="289" w:author="Andrew Instone-Cowie" w:date="2025-07-09T15:01:00Z" w16du:dateUtc="2025-07-09T14:01:00Z">
            <w:r>
              <w:rPr>
                <w:noProof/>
                <w:webHidden/>
              </w:rPr>
              <w:fldChar w:fldCharType="end"/>
            </w:r>
            <w:r w:rsidRPr="00CC6F49">
              <w:rPr>
                <w:rStyle w:val="Hyperlink"/>
                <w:noProof/>
              </w:rPr>
              <w:fldChar w:fldCharType="end"/>
            </w:r>
          </w:ins>
        </w:p>
        <w:p w14:paraId="46D2323A" w14:textId="78091903" w:rsidR="0007558C" w:rsidRDefault="0007558C">
          <w:pPr>
            <w:pStyle w:val="TOC2"/>
            <w:tabs>
              <w:tab w:val="right" w:leader="dot" w:pos="9016"/>
            </w:tabs>
            <w:rPr>
              <w:ins w:id="290" w:author="Andrew Instone-Cowie" w:date="2025-07-09T15:01:00Z" w16du:dateUtc="2025-07-09T14:01:00Z"/>
              <w:rFonts w:eastAsiaTheme="minorEastAsia"/>
              <w:noProof/>
              <w:kern w:val="2"/>
              <w:sz w:val="24"/>
              <w:szCs w:val="24"/>
              <w:lang w:eastAsia="en-GB"/>
              <w14:ligatures w14:val="standardContextual"/>
            </w:rPr>
          </w:pPr>
          <w:ins w:id="291"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"_Toc202965749"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Setting the Fuses</w:t>
            </w:r>
            <w:r>
              <w:rPr>
                <w:noProof/>
                <w:webHidden/>
              </w:rPr>
              <w:tab/>
            </w:r>
            <w:r>
              <w:rPr>
                <w:noProof/>
                <w:webHidden/>
              </w:rPr>
              <w:fldChar w:fldCharType="begin"/>
            </w:r>
            <w:r>
              <w:rPr>
                <w:noProof/>
                <w:webHidden/>
              </w:rPr>
              <w:instrText xml:space="preserve"> PAGEREF _Toc202965749 \h </w:instrText>
            </w:r>
            <w:r>
              <w:rPr>
                <w:noProof/>
                <w:webHidden/>
              </w:rPr>
            </w:r>
            <w:r>
              <w:rPr>
                <w:noProof/>
                <w:webHidden/>
              </w:rPr>
              <w:fldChar w:fldCharType="separate"/>
            </w:r>
          </w:ins>
          <w:ins w:id="292" w:author="Andrew Instone-Cowie" w:date="2025-07-09T15:54:00Z" w16du:dateUtc="2025-07-09T14:54:00Z">
            <w:r w:rsidR="00DF32C4">
              <w:rPr>
                <w:noProof/>
                <w:webHidden/>
              </w:rPr>
              <w:t>62</w:t>
            </w:r>
          </w:ins>
          <w:ins w:id="293" w:author="Andrew Instone-Cowie" w:date="2025-07-09T15:01:00Z" w16du:dateUtc="2025-07-09T14:01:00Z">
            <w:r>
              <w:rPr>
                <w:noProof/>
                <w:webHidden/>
              </w:rPr>
              <w:fldChar w:fldCharType="end"/>
            </w:r>
            <w:r w:rsidRPr="00CC6F49">
              <w:rPr>
                <w:rStyle w:val="Hyperlink"/>
                <w:noProof/>
              </w:rPr>
              <w:fldChar w:fldCharType="end"/>
            </w:r>
          </w:ins>
        </w:p>
        <w:p w14:paraId="08DDBD74" w14:textId="0800411A" w:rsidR="0007558C" w:rsidRDefault="0007558C">
          <w:pPr>
            <w:pStyle w:val="TOC2"/>
            <w:tabs>
              <w:tab w:val="right" w:leader="dot" w:pos="9016"/>
            </w:tabs>
            <w:rPr>
              <w:ins w:id="294" w:author="Andrew Instone-Cowie" w:date="2025-07-09T15:01:00Z" w16du:dateUtc="2025-07-09T14:01:00Z"/>
              <w:rFonts w:eastAsiaTheme="minorEastAsia"/>
              <w:noProof/>
              <w:kern w:val="2"/>
              <w:sz w:val="24"/>
              <w:szCs w:val="24"/>
              <w:lang w:eastAsia="en-GB"/>
              <w14:ligatures w14:val="standardContextual"/>
            </w:rPr>
          </w:pPr>
          <w:ins w:id="295" w:author="Andrew Instone-Cowie" w:date="2025-07-09T15:01:00Z" w16du:dateUtc="2025-07-09T14:01:00Z">
            <w:r w:rsidRPr="00CC6F49">
              <w:rPr>
                <w:rStyle w:val="Hyperlink"/>
                <w:noProof/>
              </w:rPr>
              <w:lastRenderedPageBreak/>
              <w:fldChar w:fldCharType="begin"/>
            </w:r>
            <w:r w:rsidRPr="00CC6F49">
              <w:rPr>
                <w:rStyle w:val="Hyperlink"/>
                <w:noProof/>
              </w:rPr>
              <w:instrText xml:space="preserve"> </w:instrText>
            </w:r>
            <w:r>
              <w:rPr>
                <w:noProof/>
              </w:rPr>
              <w:instrText>HYPERLINK \l "_Toc202965750"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Firmware Upload</w:t>
            </w:r>
            <w:r>
              <w:rPr>
                <w:noProof/>
                <w:webHidden/>
              </w:rPr>
              <w:tab/>
            </w:r>
            <w:r>
              <w:rPr>
                <w:noProof/>
                <w:webHidden/>
              </w:rPr>
              <w:fldChar w:fldCharType="begin"/>
            </w:r>
            <w:r>
              <w:rPr>
                <w:noProof/>
                <w:webHidden/>
              </w:rPr>
              <w:instrText xml:space="preserve"> PAGEREF _Toc202965750 \h </w:instrText>
            </w:r>
            <w:r>
              <w:rPr>
                <w:noProof/>
                <w:webHidden/>
              </w:rPr>
            </w:r>
            <w:r>
              <w:rPr>
                <w:noProof/>
                <w:webHidden/>
              </w:rPr>
              <w:fldChar w:fldCharType="separate"/>
            </w:r>
          </w:ins>
          <w:ins w:id="296" w:author="Andrew Instone-Cowie" w:date="2025-07-09T15:54:00Z" w16du:dateUtc="2025-07-09T14:54:00Z">
            <w:r w:rsidR="00DF32C4">
              <w:rPr>
                <w:noProof/>
                <w:webHidden/>
              </w:rPr>
              <w:t>67</w:t>
            </w:r>
          </w:ins>
          <w:ins w:id="297" w:author="Andrew Instone-Cowie" w:date="2025-07-09T15:01:00Z" w16du:dateUtc="2025-07-09T14:01:00Z">
            <w:r>
              <w:rPr>
                <w:noProof/>
                <w:webHidden/>
              </w:rPr>
              <w:fldChar w:fldCharType="end"/>
            </w:r>
            <w:r w:rsidRPr="00CC6F49">
              <w:rPr>
                <w:rStyle w:val="Hyperlink"/>
                <w:noProof/>
              </w:rPr>
              <w:fldChar w:fldCharType="end"/>
            </w:r>
          </w:ins>
        </w:p>
        <w:p w14:paraId="3DB9D193" w14:textId="5F7B7EF2" w:rsidR="0007558C" w:rsidRDefault="0007558C" w:rsidP="0007558C">
          <w:pPr>
            <w:pStyle w:val="TOC1"/>
            <w:rPr>
              <w:ins w:id="298" w:author="Andrew Instone-Cowie" w:date="2025-07-09T15:01:00Z" w16du:dateUtc="2025-07-09T14:01:00Z"/>
              <w:rFonts w:eastAsiaTheme="minorEastAsia"/>
              <w:noProof/>
              <w:kern w:val="2"/>
              <w:sz w:val="24"/>
              <w:szCs w:val="24"/>
              <w:lang w:eastAsia="en-GB"/>
              <w14:ligatures w14:val="standardContextual"/>
            </w:rPr>
            <w:pPrChange w:id="299" w:author="Andrew Instone-Cowie" w:date="2025-07-09T15:05:00Z" w16du:dateUtc="2025-07-09T14:05:00Z">
              <w:pPr>
                <w:pStyle w:val="TOC1"/>
                <w:tabs>
                  <w:tab w:val="right" w:leader="dot" w:pos="9016"/>
                </w:tabs>
              </w:pPr>
            </w:pPrChange>
          </w:pPr>
          <w:ins w:id="30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Installation</w:t>
            </w:r>
            <w:r>
              <w:rPr>
                <w:noProof/>
                <w:webHidden/>
              </w:rPr>
              <w:tab/>
            </w:r>
            <w:r>
              <w:rPr>
                <w:noProof/>
                <w:webHidden/>
              </w:rPr>
              <w:fldChar w:fldCharType="begin"/>
            </w:r>
            <w:r>
              <w:rPr>
                <w:noProof/>
                <w:webHidden/>
              </w:rPr>
              <w:instrText xml:space="preserve"> PAGEREF _Toc202965751 \h </w:instrText>
            </w:r>
            <w:r>
              <w:rPr>
                <w:noProof/>
                <w:webHidden/>
              </w:rPr>
            </w:r>
            <w:r>
              <w:rPr>
                <w:noProof/>
                <w:webHidden/>
              </w:rPr>
              <w:fldChar w:fldCharType="separate"/>
            </w:r>
          </w:ins>
          <w:ins w:id="301" w:author="Andrew Instone-Cowie" w:date="2025-07-09T15:54:00Z" w16du:dateUtc="2025-07-09T14:54:00Z">
            <w:r w:rsidR="00DF32C4">
              <w:rPr>
                <w:noProof/>
                <w:webHidden/>
              </w:rPr>
              <w:t>69</w:t>
            </w:r>
          </w:ins>
          <w:ins w:id="302" w:author="Andrew Instone-Cowie" w:date="2025-07-09T15:01:00Z" w16du:dateUtc="2025-07-09T14:01:00Z">
            <w:r>
              <w:rPr>
                <w:noProof/>
                <w:webHidden/>
              </w:rPr>
              <w:fldChar w:fldCharType="end"/>
            </w:r>
            <w:r w:rsidRPr="00CC6F49">
              <w:rPr>
                <w:rStyle w:val="Hyperlink"/>
                <w:noProof/>
              </w:rPr>
              <w:fldChar w:fldCharType="end"/>
            </w:r>
          </w:ins>
        </w:p>
        <w:p w14:paraId="1CA9C45A" w14:textId="6F16F495" w:rsidR="0007558C" w:rsidRDefault="0007558C">
          <w:pPr>
            <w:pStyle w:val="TOC2"/>
            <w:tabs>
              <w:tab w:val="right" w:leader="dot" w:pos="9016"/>
            </w:tabs>
            <w:rPr>
              <w:ins w:id="303" w:author="Andrew Instone-Cowie" w:date="2025-07-09T15:01:00Z" w16du:dateUtc="2025-07-09T14:01:00Z"/>
              <w:rFonts w:eastAsiaTheme="minorEastAsia"/>
              <w:noProof/>
              <w:kern w:val="2"/>
              <w:sz w:val="24"/>
              <w:szCs w:val="24"/>
              <w:lang w:eastAsia="en-GB"/>
              <w14:ligatures w14:val="standardContextual"/>
            </w:rPr>
          </w:pPr>
          <w:ins w:id="30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Faculty Jurisdiction Rules</w:t>
            </w:r>
            <w:r>
              <w:rPr>
                <w:noProof/>
                <w:webHidden/>
              </w:rPr>
              <w:tab/>
            </w:r>
            <w:r>
              <w:rPr>
                <w:noProof/>
                <w:webHidden/>
              </w:rPr>
              <w:fldChar w:fldCharType="begin"/>
            </w:r>
            <w:r>
              <w:rPr>
                <w:noProof/>
                <w:webHidden/>
              </w:rPr>
              <w:instrText xml:space="preserve"> PAGEREF _Toc202965752 \h </w:instrText>
            </w:r>
            <w:r>
              <w:rPr>
                <w:noProof/>
                <w:webHidden/>
              </w:rPr>
            </w:r>
            <w:r>
              <w:rPr>
                <w:noProof/>
                <w:webHidden/>
              </w:rPr>
              <w:fldChar w:fldCharType="separate"/>
            </w:r>
          </w:ins>
          <w:ins w:id="305" w:author="Andrew Instone-Cowie" w:date="2025-07-09T15:54:00Z" w16du:dateUtc="2025-07-09T14:54:00Z">
            <w:r w:rsidR="00DF32C4">
              <w:rPr>
                <w:noProof/>
                <w:webHidden/>
              </w:rPr>
              <w:t>69</w:t>
            </w:r>
          </w:ins>
          <w:ins w:id="306" w:author="Andrew Instone-Cowie" w:date="2025-07-09T15:01:00Z" w16du:dateUtc="2025-07-09T14:01:00Z">
            <w:r>
              <w:rPr>
                <w:noProof/>
                <w:webHidden/>
              </w:rPr>
              <w:fldChar w:fldCharType="end"/>
            </w:r>
            <w:r w:rsidRPr="00CC6F49">
              <w:rPr>
                <w:rStyle w:val="Hyperlink"/>
                <w:noProof/>
              </w:rPr>
              <w:fldChar w:fldCharType="end"/>
            </w:r>
          </w:ins>
        </w:p>
        <w:p w14:paraId="37DE8344" w14:textId="68327902" w:rsidR="0007558C" w:rsidRDefault="0007558C">
          <w:pPr>
            <w:pStyle w:val="TOC3"/>
            <w:tabs>
              <w:tab w:val="right" w:leader="dot" w:pos="9016"/>
            </w:tabs>
            <w:rPr>
              <w:ins w:id="307" w:author="Andrew Instone-Cowie" w:date="2025-07-09T15:01:00Z" w16du:dateUtc="2025-07-09T14:01:00Z"/>
              <w:noProof/>
              <w:kern w:val="2"/>
              <w:sz w:val="24"/>
              <w:szCs w:val="24"/>
              <w:lang w:val="en-GB" w:eastAsia="en-GB"/>
              <w14:ligatures w14:val="standardContextual"/>
            </w:rPr>
          </w:pPr>
          <w:ins w:id="30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List B Application</w:t>
            </w:r>
            <w:r>
              <w:rPr>
                <w:noProof/>
                <w:webHidden/>
              </w:rPr>
              <w:tab/>
            </w:r>
            <w:r>
              <w:rPr>
                <w:noProof/>
                <w:webHidden/>
              </w:rPr>
              <w:fldChar w:fldCharType="begin"/>
            </w:r>
            <w:r>
              <w:rPr>
                <w:noProof/>
                <w:webHidden/>
              </w:rPr>
              <w:instrText xml:space="preserve"> PAGEREF _Toc202965753 \h </w:instrText>
            </w:r>
            <w:r>
              <w:rPr>
                <w:noProof/>
                <w:webHidden/>
              </w:rPr>
            </w:r>
            <w:r>
              <w:rPr>
                <w:noProof/>
                <w:webHidden/>
              </w:rPr>
              <w:fldChar w:fldCharType="separate"/>
            </w:r>
          </w:ins>
          <w:ins w:id="309" w:author="Andrew Instone-Cowie" w:date="2025-07-09T15:54:00Z" w16du:dateUtc="2025-07-09T14:54:00Z">
            <w:r w:rsidR="00DF32C4">
              <w:rPr>
                <w:noProof/>
                <w:webHidden/>
              </w:rPr>
              <w:t>69</w:t>
            </w:r>
          </w:ins>
          <w:ins w:id="310" w:author="Andrew Instone-Cowie" w:date="2025-07-09T15:01:00Z" w16du:dateUtc="2025-07-09T14:01:00Z">
            <w:r>
              <w:rPr>
                <w:noProof/>
                <w:webHidden/>
              </w:rPr>
              <w:fldChar w:fldCharType="end"/>
            </w:r>
            <w:r w:rsidRPr="00CC6F49">
              <w:rPr>
                <w:rStyle w:val="Hyperlink"/>
                <w:noProof/>
              </w:rPr>
              <w:fldChar w:fldCharType="end"/>
            </w:r>
          </w:ins>
        </w:p>
        <w:p w14:paraId="6E5EA7FC" w14:textId="3D4F722A" w:rsidR="0007558C" w:rsidRDefault="0007558C">
          <w:pPr>
            <w:pStyle w:val="TOC3"/>
            <w:tabs>
              <w:tab w:val="right" w:leader="dot" w:pos="9016"/>
            </w:tabs>
            <w:rPr>
              <w:ins w:id="311" w:author="Andrew Instone-Cowie" w:date="2025-07-09T15:01:00Z" w16du:dateUtc="2025-07-09T14:01:00Z"/>
              <w:noProof/>
              <w:kern w:val="2"/>
              <w:sz w:val="24"/>
              <w:szCs w:val="24"/>
              <w:lang w:val="en-GB" w:eastAsia="en-GB"/>
              <w14:ligatures w14:val="standardContextual"/>
            </w:rPr>
          </w:pPr>
          <w:ins w:id="31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Conditions</w:t>
            </w:r>
            <w:r>
              <w:rPr>
                <w:noProof/>
                <w:webHidden/>
              </w:rPr>
              <w:tab/>
            </w:r>
            <w:r>
              <w:rPr>
                <w:noProof/>
                <w:webHidden/>
              </w:rPr>
              <w:fldChar w:fldCharType="begin"/>
            </w:r>
            <w:r>
              <w:rPr>
                <w:noProof/>
                <w:webHidden/>
              </w:rPr>
              <w:instrText xml:space="preserve"> PAGEREF _Toc202965754 \h </w:instrText>
            </w:r>
            <w:r>
              <w:rPr>
                <w:noProof/>
                <w:webHidden/>
              </w:rPr>
            </w:r>
            <w:r>
              <w:rPr>
                <w:noProof/>
                <w:webHidden/>
              </w:rPr>
              <w:fldChar w:fldCharType="separate"/>
            </w:r>
          </w:ins>
          <w:ins w:id="313" w:author="Andrew Instone-Cowie" w:date="2025-07-09T15:54:00Z" w16du:dateUtc="2025-07-09T14:54:00Z">
            <w:r w:rsidR="00DF32C4">
              <w:rPr>
                <w:noProof/>
                <w:webHidden/>
              </w:rPr>
              <w:t>70</w:t>
            </w:r>
          </w:ins>
          <w:ins w:id="314" w:author="Andrew Instone-Cowie" w:date="2025-07-09T15:01:00Z" w16du:dateUtc="2025-07-09T14:01:00Z">
            <w:r>
              <w:rPr>
                <w:noProof/>
                <w:webHidden/>
              </w:rPr>
              <w:fldChar w:fldCharType="end"/>
            </w:r>
            <w:r w:rsidRPr="00CC6F49">
              <w:rPr>
                <w:rStyle w:val="Hyperlink"/>
                <w:noProof/>
              </w:rPr>
              <w:fldChar w:fldCharType="end"/>
            </w:r>
          </w:ins>
        </w:p>
        <w:p w14:paraId="405F580C" w14:textId="23242BB4" w:rsidR="0007558C" w:rsidRDefault="0007558C">
          <w:pPr>
            <w:pStyle w:val="TOC2"/>
            <w:tabs>
              <w:tab w:val="right" w:leader="dot" w:pos="9016"/>
            </w:tabs>
            <w:rPr>
              <w:ins w:id="315" w:author="Andrew Instone-Cowie" w:date="2025-07-09T15:01:00Z" w16du:dateUtc="2025-07-09T14:01:00Z"/>
              <w:rFonts w:eastAsiaTheme="minorEastAsia"/>
              <w:noProof/>
              <w:kern w:val="2"/>
              <w:sz w:val="24"/>
              <w:szCs w:val="24"/>
              <w:lang w:eastAsia="en-GB"/>
              <w14:ligatures w14:val="standardContextual"/>
            </w:rPr>
          </w:pPr>
          <w:ins w:id="31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Simulator Interface Module</w:t>
            </w:r>
            <w:r>
              <w:rPr>
                <w:noProof/>
                <w:webHidden/>
              </w:rPr>
              <w:tab/>
            </w:r>
            <w:r>
              <w:rPr>
                <w:noProof/>
                <w:webHidden/>
              </w:rPr>
              <w:fldChar w:fldCharType="begin"/>
            </w:r>
            <w:r>
              <w:rPr>
                <w:noProof/>
                <w:webHidden/>
              </w:rPr>
              <w:instrText xml:space="preserve"> PAGEREF _Toc202965755 \h </w:instrText>
            </w:r>
            <w:r>
              <w:rPr>
                <w:noProof/>
                <w:webHidden/>
              </w:rPr>
            </w:r>
            <w:r>
              <w:rPr>
                <w:noProof/>
                <w:webHidden/>
              </w:rPr>
              <w:fldChar w:fldCharType="separate"/>
            </w:r>
          </w:ins>
          <w:ins w:id="317" w:author="Andrew Instone-Cowie" w:date="2025-07-09T15:54:00Z" w16du:dateUtc="2025-07-09T14:54:00Z">
            <w:r w:rsidR="00DF32C4">
              <w:rPr>
                <w:noProof/>
                <w:webHidden/>
              </w:rPr>
              <w:t>71</w:t>
            </w:r>
          </w:ins>
          <w:ins w:id="318" w:author="Andrew Instone-Cowie" w:date="2025-07-09T15:01:00Z" w16du:dateUtc="2025-07-09T14:01:00Z">
            <w:r>
              <w:rPr>
                <w:noProof/>
                <w:webHidden/>
              </w:rPr>
              <w:fldChar w:fldCharType="end"/>
            </w:r>
            <w:r w:rsidRPr="00CC6F49">
              <w:rPr>
                <w:rStyle w:val="Hyperlink"/>
                <w:noProof/>
              </w:rPr>
              <w:fldChar w:fldCharType="end"/>
            </w:r>
          </w:ins>
        </w:p>
        <w:p w14:paraId="24C1949C" w14:textId="3C4FD4CE" w:rsidR="0007558C" w:rsidRDefault="0007558C">
          <w:pPr>
            <w:pStyle w:val="TOC2"/>
            <w:tabs>
              <w:tab w:val="right" w:leader="dot" w:pos="9016"/>
            </w:tabs>
            <w:rPr>
              <w:ins w:id="319" w:author="Andrew Instone-Cowie" w:date="2025-07-09T15:01:00Z" w16du:dateUtc="2025-07-09T14:01:00Z"/>
              <w:rFonts w:eastAsiaTheme="minorEastAsia"/>
              <w:noProof/>
              <w:kern w:val="2"/>
              <w:sz w:val="24"/>
              <w:szCs w:val="24"/>
              <w:lang w:eastAsia="en-GB"/>
              <w14:ligatures w14:val="standardContextual"/>
            </w:rPr>
          </w:pPr>
          <w:ins w:id="32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Power Module</w:t>
            </w:r>
            <w:r>
              <w:rPr>
                <w:noProof/>
                <w:webHidden/>
              </w:rPr>
              <w:tab/>
            </w:r>
            <w:r>
              <w:rPr>
                <w:noProof/>
                <w:webHidden/>
              </w:rPr>
              <w:fldChar w:fldCharType="begin"/>
            </w:r>
            <w:r>
              <w:rPr>
                <w:noProof/>
                <w:webHidden/>
              </w:rPr>
              <w:instrText xml:space="preserve"> PAGEREF _Toc202965756 \h </w:instrText>
            </w:r>
            <w:r>
              <w:rPr>
                <w:noProof/>
                <w:webHidden/>
              </w:rPr>
            </w:r>
            <w:r>
              <w:rPr>
                <w:noProof/>
                <w:webHidden/>
              </w:rPr>
              <w:fldChar w:fldCharType="separate"/>
            </w:r>
          </w:ins>
          <w:ins w:id="321" w:author="Andrew Instone-Cowie" w:date="2025-07-09T15:54:00Z" w16du:dateUtc="2025-07-09T14:54:00Z">
            <w:r w:rsidR="00DF32C4">
              <w:rPr>
                <w:noProof/>
                <w:webHidden/>
              </w:rPr>
              <w:t>71</w:t>
            </w:r>
          </w:ins>
          <w:ins w:id="322" w:author="Andrew Instone-Cowie" w:date="2025-07-09T15:01:00Z" w16du:dateUtc="2025-07-09T14:01:00Z">
            <w:r>
              <w:rPr>
                <w:noProof/>
                <w:webHidden/>
              </w:rPr>
              <w:fldChar w:fldCharType="end"/>
            </w:r>
            <w:r w:rsidRPr="00CC6F49">
              <w:rPr>
                <w:rStyle w:val="Hyperlink"/>
                <w:noProof/>
              </w:rPr>
              <w:fldChar w:fldCharType="end"/>
            </w:r>
          </w:ins>
        </w:p>
        <w:p w14:paraId="316EECC1" w14:textId="6B0067BF" w:rsidR="0007558C" w:rsidRDefault="0007558C">
          <w:pPr>
            <w:pStyle w:val="TOC3"/>
            <w:tabs>
              <w:tab w:val="right" w:leader="dot" w:pos="9016"/>
            </w:tabs>
            <w:rPr>
              <w:ins w:id="323" w:author="Andrew Instone-Cowie" w:date="2025-07-09T15:01:00Z" w16du:dateUtc="2025-07-09T14:01:00Z"/>
              <w:noProof/>
              <w:kern w:val="2"/>
              <w:sz w:val="24"/>
              <w:szCs w:val="24"/>
              <w:lang w:val="en-GB" w:eastAsia="en-GB"/>
              <w14:ligatures w14:val="standardContextual"/>
            </w:rPr>
          </w:pPr>
          <w:ins w:id="32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Power Supply</w:t>
            </w:r>
            <w:r>
              <w:rPr>
                <w:noProof/>
                <w:webHidden/>
              </w:rPr>
              <w:tab/>
            </w:r>
            <w:r>
              <w:rPr>
                <w:noProof/>
                <w:webHidden/>
              </w:rPr>
              <w:fldChar w:fldCharType="begin"/>
            </w:r>
            <w:r>
              <w:rPr>
                <w:noProof/>
                <w:webHidden/>
              </w:rPr>
              <w:instrText xml:space="preserve"> PAGEREF _Toc202965757 \h </w:instrText>
            </w:r>
            <w:r>
              <w:rPr>
                <w:noProof/>
                <w:webHidden/>
              </w:rPr>
            </w:r>
            <w:r>
              <w:rPr>
                <w:noProof/>
                <w:webHidden/>
              </w:rPr>
              <w:fldChar w:fldCharType="separate"/>
            </w:r>
          </w:ins>
          <w:ins w:id="325" w:author="Andrew Instone-Cowie" w:date="2025-07-09T15:54:00Z" w16du:dateUtc="2025-07-09T14:54:00Z">
            <w:r w:rsidR="00DF32C4">
              <w:rPr>
                <w:noProof/>
                <w:webHidden/>
              </w:rPr>
              <w:t>72</w:t>
            </w:r>
          </w:ins>
          <w:ins w:id="326" w:author="Andrew Instone-Cowie" w:date="2025-07-09T15:01:00Z" w16du:dateUtc="2025-07-09T14:01:00Z">
            <w:r>
              <w:rPr>
                <w:noProof/>
                <w:webHidden/>
              </w:rPr>
              <w:fldChar w:fldCharType="end"/>
            </w:r>
            <w:r w:rsidRPr="00CC6F49">
              <w:rPr>
                <w:rStyle w:val="Hyperlink"/>
                <w:noProof/>
              </w:rPr>
              <w:fldChar w:fldCharType="end"/>
            </w:r>
          </w:ins>
        </w:p>
        <w:p w14:paraId="077D77EA" w14:textId="4AFF453A" w:rsidR="0007558C" w:rsidRDefault="0007558C">
          <w:pPr>
            <w:pStyle w:val="TOC2"/>
            <w:tabs>
              <w:tab w:val="right" w:leader="dot" w:pos="9016"/>
            </w:tabs>
            <w:rPr>
              <w:ins w:id="327" w:author="Andrew Instone-Cowie" w:date="2025-07-09T15:01:00Z" w16du:dateUtc="2025-07-09T14:01:00Z"/>
              <w:rFonts w:eastAsiaTheme="minorEastAsia"/>
              <w:noProof/>
              <w:kern w:val="2"/>
              <w:sz w:val="24"/>
              <w:szCs w:val="24"/>
              <w:lang w:eastAsia="en-GB"/>
              <w14:ligatures w14:val="standardContextual"/>
            </w:rPr>
          </w:pPr>
          <w:ins w:id="32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Sensor Module Mounting</w:t>
            </w:r>
            <w:r>
              <w:rPr>
                <w:noProof/>
                <w:webHidden/>
              </w:rPr>
              <w:tab/>
            </w:r>
            <w:r>
              <w:rPr>
                <w:noProof/>
                <w:webHidden/>
              </w:rPr>
              <w:fldChar w:fldCharType="begin"/>
            </w:r>
            <w:r>
              <w:rPr>
                <w:noProof/>
                <w:webHidden/>
              </w:rPr>
              <w:instrText xml:space="preserve"> PAGEREF _Toc202965758 \h </w:instrText>
            </w:r>
            <w:r>
              <w:rPr>
                <w:noProof/>
                <w:webHidden/>
              </w:rPr>
            </w:r>
            <w:r>
              <w:rPr>
                <w:noProof/>
                <w:webHidden/>
              </w:rPr>
              <w:fldChar w:fldCharType="separate"/>
            </w:r>
          </w:ins>
          <w:ins w:id="329" w:author="Andrew Instone-Cowie" w:date="2025-07-09T15:54:00Z" w16du:dateUtc="2025-07-09T14:54:00Z">
            <w:r w:rsidR="00DF32C4">
              <w:rPr>
                <w:noProof/>
                <w:webHidden/>
              </w:rPr>
              <w:t>72</w:t>
            </w:r>
          </w:ins>
          <w:ins w:id="330" w:author="Andrew Instone-Cowie" w:date="2025-07-09T15:01:00Z" w16du:dateUtc="2025-07-09T14:01:00Z">
            <w:r>
              <w:rPr>
                <w:noProof/>
                <w:webHidden/>
              </w:rPr>
              <w:fldChar w:fldCharType="end"/>
            </w:r>
            <w:r w:rsidRPr="00CC6F49">
              <w:rPr>
                <w:rStyle w:val="Hyperlink"/>
                <w:noProof/>
              </w:rPr>
              <w:fldChar w:fldCharType="end"/>
            </w:r>
          </w:ins>
        </w:p>
        <w:p w14:paraId="736E10A4" w14:textId="7B160632" w:rsidR="0007558C" w:rsidRDefault="0007558C">
          <w:pPr>
            <w:pStyle w:val="TOC2"/>
            <w:tabs>
              <w:tab w:val="right" w:leader="dot" w:pos="9016"/>
            </w:tabs>
            <w:rPr>
              <w:ins w:id="331" w:author="Andrew Instone-Cowie" w:date="2025-07-09T15:01:00Z" w16du:dateUtc="2025-07-09T14:01:00Z"/>
              <w:rFonts w:eastAsiaTheme="minorEastAsia"/>
              <w:noProof/>
              <w:kern w:val="2"/>
              <w:sz w:val="24"/>
              <w:szCs w:val="24"/>
              <w:lang w:eastAsia="en-GB"/>
              <w14:ligatures w14:val="standardContextual"/>
            </w:rPr>
          </w:pPr>
          <w:ins w:id="33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"_Toc202965759"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Magnet Mounting</w:t>
            </w:r>
            <w:r>
              <w:rPr>
                <w:noProof/>
                <w:webHidden/>
              </w:rPr>
              <w:tab/>
            </w:r>
            <w:r>
              <w:rPr>
                <w:noProof/>
                <w:webHidden/>
              </w:rPr>
              <w:fldChar w:fldCharType="begin"/>
            </w:r>
            <w:r>
              <w:rPr>
                <w:noProof/>
                <w:webHidden/>
              </w:rPr>
              <w:instrText xml:space="preserve"> PAGEREF _Toc202965759 \h </w:instrText>
            </w:r>
            <w:r>
              <w:rPr>
                <w:noProof/>
                <w:webHidden/>
              </w:rPr>
            </w:r>
            <w:r>
              <w:rPr>
                <w:noProof/>
                <w:webHidden/>
              </w:rPr>
              <w:fldChar w:fldCharType="separate"/>
            </w:r>
          </w:ins>
          <w:ins w:id="333" w:author="Andrew Instone-Cowie" w:date="2025-07-09T15:54:00Z" w16du:dateUtc="2025-07-09T14:54:00Z">
            <w:r w:rsidR="00DF32C4">
              <w:rPr>
                <w:noProof/>
                <w:webHidden/>
              </w:rPr>
              <w:t>74</w:t>
            </w:r>
          </w:ins>
          <w:ins w:id="334" w:author="Andrew Instone-Cowie" w:date="2025-07-09T15:01:00Z" w16du:dateUtc="2025-07-09T14:01:00Z">
            <w:r>
              <w:rPr>
                <w:noProof/>
                <w:webHidden/>
              </w:rPr>
              <w:fldChar w:fldCharType="end"/>
            </w:r>
            <w:r w:rsidRPr="00CC6F49">
              <w:rPr>
                <w:rStyle w:val="Hyperlink"/>
                <w:noProof/>
              </w:rPr>
              <w:fldChar w:fldCharType="end"/>
            </w:r>
          </w:ins>
        </w:p>
        <w:p w14:paraId="60814C1A" w14:textId="5DE23958" w:rsidR="0007558C" w:rsidRDefault="0007558C">
          <w:pPr>
            <w:pStyle w:val="TOC2"/>
            <w:tabs>
              <w:tab w:val="right" w:leader="dot" w:pos="9016"/>
            </w:tabs>
            <w:rPr>
              <w:ins w:id="335" w:author="Andrew Instone-Cowie" w:date="2025-07-09T15:01:00Z" w16du:dateUtc="2025-07-09T14:01:00Z"/>
              <w:rFonts w:eastAsiaTheme="minorEastAsia"/>
              <w:noProof/>
              <w:kern w:val="2"/>
              <w:sz w:val="24"/>
              <w:szCs w:val="24"/>
              <w:lang w:eastAsia="en-GB"/>
              <w14:ligatures w14:val="standardContextual"/>
            </w:rPr>
          </w:pPr>
          <w:ins w:id="33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Infra-Red Sensors</w:t>
            </w:r>
            <w:r>
              <w:rPr>
                <w:noProof/>
                <w:webHidden/>
              </w:rPr>
              <w:tab/>
            </w:r>
            <w:r>
              <w:rPr>
                <w:noProof/>
                <w:webHidden/>
              </w:rPr>
              <w:fldChar w:fldCharType="begin"/>
            </w:r>
            <w:r>
              <w:rPr>
                <w:noProof/>
                <w:webHidden/>
              </w:rPr>
              <w:instrText xml:space="preserve"> PAGEREF _Toc202965760 \h </w:instrText>
            </w:r>
            <w:r>
              <w:rPr>
                <w:noProof/>
                <w:webHidden/>
              </w:rPr>
            </w:r>
            <w:r>
              <w:rPr>
                <w:noProof/>
                <w:webHidden/>
              </w:rPr>
              <w:fldChar w:fldCharType="separate"/>
            </w:r>
          </w:ins>
          <w:ins w:id="337" w:author="Andrew Instone-Cowie" w:date="2025-07-09T15:54:00Z" w16du:dateUtc="2025-07-09T14:54:00Z">
            <w:r w:rsidR="00DF32C4">
              <w:rPr>
                <w:noProof/>
                <w:webHidden/>
              </w:rPr>
              <w:t>76</w:t>
            </w:r>
          </w:ins>
          <w:ins w:id="338" w:author="Andrew Instone-Cowie" w:date="2025-07-09T15:01:00Z" w16du:dateUtc="2025-07-09T14:01:00Z">
            <w:r>
              <w:rPr>
                <w:noProof/>
                <w:webHidden/>
              </w:rPr>
              <w:fldChar w:fldCharType="end"/>
            </w:r>
            <w:r w:rsidRPr="00CC6F49">
              <w:rPr>
                <w:rStyle w:val="Hyperlink"/>
                <w:noProof/>
              </w:rPr>
              <w:fldChar w:fldCharType="end"/>
            </w:r>
          </w:ins>
        </w:p>
        <w:p w14:paraId="5B516A45" w14:textId="145169DD" w:rsidR="0007558C" w:rsidRDefault="0007558C">
          <w:pPr>
            <w:pStyle w:val="TOC3"/>
            <w:tabs>
              <w:tab w:val="right" w:leader="dot" w:pos="9016"/>
            </w:tabs>
            <w:rPr>
              <w:ins w:id="339" w:author="Andrew Instone-Cowie" w:date="2025-07-09T15:01:00Z" w16du:dateUtc="2025-07-09T14:01:00Z"/>
              <w:noProof/>
              <w:kern w:val="2"/>
              <w:sz w:val="24"/>
              <w:szCs w:val="24"/>
              <w:lang w:val="en-GB" w:eastAsia="en-GB"/>
              <w14:ligatures w14:val="standardContextual"/>
            </w:rPr>
          </w:pPr>
          <w:ins w:id="34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Reflector</w:t>
            </w:r>
            <w:r>
              <w:rPr>
                <w:noProof/>
                <w:webHidden/>
              </w:rPr>
              <w:tab/>
            </w:r>
            <w:r>
              <w:rPr>
                <w:noProof/>
                <w:webHidden/>
              </w:rPr>
              <w:fldChar w:fldCharType="begin"/>
            </w:r>
            <w:r>
              <w:rPr>
                <w:noProof/>
                <w:webHidden/>
              </w:rPr>
              <w:instrText xml:space="preserve"> PAGEREF _Toc202965761 \h </w:instrText>
            </w:r>
            <w:r>
              <w:rPr>
                <w:noProof/>
                <w:webHidden/>
              </w:rPr>
            </w:r>
            <w:r>
              <w:rPr>
                <w:noProof/>
                <w:webHidden/>
              </w:rPr>
              <w:fldChar w:fldCharType="separate"/>
            </w:r>
          </w:ins>
          <w:ins w:id="341" w:author="Andrew Instone-Cowie" w:date="2025-07-09T15:54:00Z" w16du:dateUtc="2025-07-09T14:54:00Z">
            <w:r w:rsidR="00DF32C4">
              <w:rPr>
                <w:noProof/>
                <w:webHidden/>
              </w:rPr>
              <w:t>76</w:t>
            </w:r>
          </w:ins>
          <w:ins w:id="342" w:author="Andrew Instone-Cowie" w:date="2025-07-09T15:01:00Z" w16du:dateUtc="2025-07-09T14:01:00Z">
            <w:r>
              <w:rPr>
                <w:noProof/>
                <w:webHidden/>
              </w:rPr>
              <w:fldChar w:fldCharType="end"/>
            </w:r>
            <w:r w:rsidRPr="00CC6F49">
              <w:rPr>
                <w:rStyle w:val="Hyperlink"/>
                <w:noProof/>
              </w:rPr>
              <w:fldChar w:fldCharType="end"/>
            </w:r>
          </w:ins>
        </w:p>
        <w:p w14:paraId="5D66B753" w14:textId="2E67BB73" w:rsidR="0007558C" w:rsidRDefault="0007558C">
          <w:pPr>
            <w:pStyle w:val="TOC3"/>
            <w:tabs>
              <w:tab w:val="right" w:leader="dot" w:pos="9016"/>
            </w:tabs>
            <w:rPr>
              <w:ins w:id="343" w:author="Andrew Instone-Cowie" w:date="2025-07-09T15:01:00Z" w16du:dateUtc="2025-07-09T14:01:00Z"/>
              <w:noProof/>
              <w:kern w:val="2"/>
              <w:sz w:val="24"/>
              <w:szCs w:val="24"/>
              <w:lang w:val="en-GB" w:eastAsia="en-GB"/>
              <w14:ligatures w14:val="standardContextual"/>
            </w:rPr>
          </w:pPr>
          <w:ins w:id="344"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Calibration</w:t>
            </w:r>
            <w:r>
              <w:rPr>
                <w:noProof/>
                <w:webHidden/>
              </w:rPr>
              <w:tab/>
            </w:r>
            <w:r>
              <w:rPr>
                <w:noProof/>
                <w:webHidden/>
              </w:rPr>
              <w:fldChar w:fldCharType="begin"/>
            </w:r>
            <w:r>
              <w:rPr>
                <w:noProof/>
                <w:webHidden/>
              </w:rPr>
              <w:instrText xml:space="preserve"> PAGEREF _Toc202965762 \h </w:instrText>
            </w:r>
            <w:r>
              <w:rPr>
                <w:noProof/>
                <w:webHidden/>
              </w:rPr>
            </w:r>
            <w:r>
              <w:rPr>
                <w:noProof/>
                <w:webHidden/>
              </w:rPr>
              <w:fldChar w:fldCharType="separate"/>
            </w:r>
          </w:ins>
          <w:ins w:id="345" w:author="Andrew Instone-Cowie" w:date="2025-07-09T15:54:00Z" w16du:dateUtc="2025-07-09T14:54:00Z">
            <w:r w:rsidR="00DF32C4">
              <w:rPr>
                <w:noProof/>
                <w:webHidden/>
              </w:rPr>
              <w:t>76</w:t>
            </w:r>
          </w:ins>
          <w:ins w:id="346" w:author="Andrew Instone-Cowie" w:date="2025-07-09T15:01:00Z" w16du:dateUtc="2025-07-09T14:01:00Z">
            <w:r>
              <w:rPr>
                <w:noProof/>
                <w:webHidden/>
              </w:rPr>
              <w:fldChar w:fldCharType="end"/>
            </w:r>
            <w:r w:rsidRPr="00CC6F49">
              <w:rPr>
                <w:rStyle w:val="Hyperlink"/>
                <w:noProof/>
              </w:rPr>
              <w:fldChar w:fldCharType="end"/>
            </w:r>
          </w:ins>
        </w:p>
        <w:p w14:paraId="4893D853" w14:textId="767D09E3" w:rsidR="0007558C" w:rsidRDefault="0007558C">
          <w:pPr>
            <w:pStyle w:val="TOC2"/>
            <w:tabs>
              <w:tab w:val="right" w:leader="dot" w:pos="9016"/>
            </w:tabs>
            <w:rPr>
              <w:ins w:id="347" w:author="Andrew Instone-Cowie" w:date="2025-07-09T15:01:00Z" w16du:dateUtc="2025-07-09T14:01:00Z"/>
              <w:rFonts w:eastAsiaTheme="minorEastAsia"/>
              <w:noProof/>
              <w:kern w:val="2"/>
              <w:sz w:val="24"/>
              <w:szCs w:val="24"/>
              <w:lang w:eastAsia="en-GB"/>
              <w14:ligatures w14:val="standardContextual"/>
            </w:rPr>
          </w:pPr>
          <w:ins w:id="348"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Cabling</w:t>
            </w:r>
            <w:r>
              <w:rPr>
                <w:noProof/>
                <w:webHidden/>
              </w:rPr>
              <w:tab/>
            </w:r>
            <w:r>
              <w:rPr>
                <w:noProof/>
                <w:webHidden/>
              </w:rPr>
              <w:fldChar w:fldCharType="begin"/>
            </w:r>
            <w:r>
              <w:rPr>
                <w:noProof/>
                <w:webHidden/>
              </w:rPr>
              <w:instrText xml:space="preserve"> PAGEREF _Toc202965763 \h </w:instrText>
            </w:r>
            <w:r>
              <w:rPr>
                <w:noProof/>
                <w:webHidden/>
              </w:rPr>
            </w:r>
            <w:r>
              <w:rPr>
                <w:noProof/>
                <w:webHidden/>
              </w:rPr>
              <w:fldChar w:fldCharType="separate"/>
            </w:r>
          </w:ins>
          <w:ins w:id="349" w:author="Andrew Instone-Cowie" w:date="2025-07-09T15:54:00Z" w16du:dateUtc="2025-07-09T14:54:00Z">
            <w:r w:rsidR="00DF32C4">
              <w:rPr>
                <w:noProof/>
                <w:webHidden/>
              </w:rPr>
              <w:t>77</w:t>
            </w:r>
          </w:ins>
          <w:ins w:id="350" w:author="Andrew Instone-Cowie" w:date="2025-07-09T15:01:00Z" w16du:dateUtc="2025-07-09T14:01:00Z">
            <w:r>
              <w:rPr>
                <w:noProof/>
                <w:webHidden/>
              </w:rPr>
              <w:fldChar w:fldCharType="end"/>
            </w:r>
            <w:r w:rsidRPr="00CC6F49">
              <w:rPr>
                <w:rStyle w:val="Hyperlink"/>
                <w:noProof/>
              </w:rPr>
              <w:fldChar w:fldCharType="end"/>
            </w:r>
          </w:ins>
        </w:p>
        <w:p w14:paraId="6ADEB494" w14:textId="00F80116" w:rsidR="0007558C" w:rsidRDefault="0007558C">
          <w:pPr>
            <w:pStyle w:val="TOC3"/>
            <w:tabs>
              <w:tab w:val="right" w:leader="dot" w:pos="9016"/>
            </w:tabs>
            <w:rPr>
              <w:ins w:id="351" w:author="Andrew Instone-Cowie" w:date="2025-07-09T15:01:00Z" w16du:dateUtc="2025-07-09T14:01:00Z"/>
              <w:noProof/>
              <w:kern w:val="2"/>
              <w:sz w:val="24"/>
              <w:szCs w:val="24"/>
              <w:lang w:val="en-GB" w:eastAsia="en-GB"/>
              <w14:ligatures w14:val="standardContextual"/>
            </w:rPr>
          </w:pPr>
          <w:ins w:id="35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Power/Data Cable</w:t>
            </w:r>
            <w:r>
              <w:rPr>
                <w:noProof/>
                <w:webHidden/>
              </w:rPr>
              <w:tab/>
            </w:r>
            <w:r>
              <w:rPr>
                <w:noProof/>
                <w:webHidden/>
              </w:rPr>
              <w:fldChar w:fldCharType="begin"/>
            </w:r>
            <w:r>
              <w:rPr>
                <w:noProof/>
                <w:webHidden/>
              </w:rPr>
              <w:instrText xml:space="preserve"> PAGEREF _Toc202965764 \h </w:instrText>
            </w:r>
            <w:r>
              <w:rPr>
                <w:noProof/>
                <w:webHidden/>
              </w:rPr>
            </w:r>
            <w:r>
              <w:rPr>
                <w:noProof/>
                <w:webHidden/>
              </w:rPr>
              <w:fldChar w:fldCharType="separate"/>
            </w:r>
          </w:ins>
          <w:ins w:id="353" w:author="Andrew Instone-Cowie" w:date="2025-07-09T15:54:00Z" w16du:dateUtc="2025-07-09T14:54:00Z">
            <w:r w:rsidR="00DF32C4">
              <w:rPr>
                <w:noProof/>
                <w:webHidden/>
              </w:rPr>
              <w:t>77</w:t>
            </w:r>
          </w:ins>
          <w:ins w:id="354" w:author="Andrew Instone-Cowie" w:date="2025-07-09T15:01:00Z" w16du:dateUtc="2025-07-09T14:01:00Z">
            <w:r>
              <w:rPr>
                <w:noProof/>
                <w:webHidden/>
              </w:rPr>
              <w:fldChar w:fldCharType="end"/>
            </w:r>
            <w:r w:rsidRPr="00CC6F49">
              <w:rPr>
                <w:rStyle w:val="Hyperlink"/>
                <w:noProof/>
              </w:rPr>
              <w:fldChar w:fldCharType="end"/>
            </w:r>
          </w:ins>
        </w:p>
        <w:p w14:paraId="7CC27617" w14:textId="6AE7D1A2" w:rsidR="0007558C" w:rsidRDefault="0007558C">
          <w:pPr>
            <w:pStyle w:val="TOC3"/>
            <w:tabs>
              <w:tab w:val="right" w:leader="dot" w:pos="9016"/>
            </w:tabs>
            <w:rPr>
              <w:ins w:id="355" w:author="Andrew Instone-Cowie" w:date="2025-07-09T15:01:00Z" w16du:dateUtc="2025-07-09T14:01:00Z"/>
              <w:noProof/>
              <w:kern w:val="2"/>
              <w:sz w:val="24"/>
              <w:szCs w:val="24"/>
              <w:lang w:val="en-GB" w:eastAsia="en-GB"/>
              <w14:ligatures w14:val="standardContextual"/>
            </w:rPr>
          </w:pPr>
          <w:ins w:id="356"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Sensor Cables</w:t>
            </w:r>
            <w:r>
              <w:rPr>
                <w:noProof/>
                <w:webHidden/>
              </w:rPr>
              <w:tab/>
            </w:r>
            <w:r>
              <w:rPr>
                <w:noProof/>
                <w:webHidden/>
              </w:rPr>
              <w:fldChar w:fldCharType="begin"/>
            </w:r>
            <w:r>
              <w:rPr>
                <w:noProof/>
                <w:webHidden/>
              </w:rPr>
              <w:instrText xml:space="preserve"> PAGEREF _Toc202965765 \h </w:instrText>
            </w:r>
            <w:r>
              <w:rPr>
                <w:noProof/>
                <w:webHidden/>
              </w:rPr>
            </w:r>
            <w:r>
              <w:rPr>
                <w:noProof/>
                <w:webHidden/>
              </w:rPr>
              <w:fldChar w:fldCharType="separate"/>
            </w:r>
          </w:ins>
          <w:ins w:id="357" w:author="Andrew Instone-Cowie" w:date="2025-07-09T15:54:00Z" w16du:dateUtc="2025-07-09T14:54:00Z">
            <w:r w:rsidR="00DF32C4">
              <w:rPr>
                <w:noProof/>
                <w:webHidden/>
              </w:rPr>
              <w:t>77</w:t>
            </w:r>
          </w:ins>
          <w:ins w:id="358" w:author="Andrew Instone-Cowie" w:date="2025-07-09T15:01:00Z" w16du:dateUtc="2025-07-09T14:01:00Z">
            <w:r>
              <w:rPr>
                <w:noProof/>
                <w:webHidden/>
              </w:rPr>
              <w:fldChar w:fldCharType="end"/>
            </w:r>
            <w:r w:rsidRPr="00CC6F49">
              <w:rPr>
                <w:rStyle w:val="Hyperlink"/>
                <w:noProof/>
              </w:rPr>
              <w:fldChar w:fldCharType="end"/>
            </w:r>
          </w:ins>
        </w:p>
        <w:p w14:paraId="4B3958F3" w14:textId="04291233" w:rsidR="0007558C" w:rsidRDefault="0007558C">
          <w:pPr>
            <w:pStyle w:val="TOC3"/>
            <w:tabs>
              <w:tab w:val="right" w:leader="dot" w:pos="9016"/>
            </w:tabs>
            <w:rPr>
              <w:ins w:id="359" w:author="Andrew Instone-Cowie" w:date="2025-07-09T15:01:00Z" w16du:dateUtc="2025-07-09T14:01:00Z"/>
              <w:noProof/>
              <w:kern w:val="2"/>
              <w:sz w:val="24"/>
              <w:szCs w:val="24"/>
              <w:lang w:val="en-GB" w:eastAsia="en-GB"/>
              <w14:ligatures w14:val="standardContextual"/>
            </w:rPr>
          </w:pPr>
          <w:ins w:id="36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Computer Connection</w:t>
            </w:r>
            <w:r>
              <w:rPr>
                <w:noProof/>
                <w:webHidden/>
              </w:rPr>
              <w:tab/>
            </w:r>
            <w:r>
              <w:rPr>
                <w:noProof/>
                <w:webHidden/>
              </w:rPr>
              <w:fldChar w:fldCharType="begin"/>
            </w:r>
            <w:r>
              <w:rPr>
                <w:noProof/>
                <w:webHidden/>
              </w:rPr>
              <w:instrText xml:space="preserve"> PAGEREF _Toc202965766 \h </w:instrText>
            </w:r>
            <w:r>
              <w:rPr>
                <w:noProof/>
                <w:webHidden/>
              </w:rPr>
            </w:r>
            <w:r>
              <w:rPr>
                <w:noProof/>
                <w:webHidden/>
              </w:rPr>
              <w:fldChar w:fldCharType="separate"/>
            </w:r>
          </w:ins>
          <w:ins w:id="361" w:author="Andrew Instone-Cowie" w:date="2025-07-09T15:54:00Z" w16du:dateUtc="2025-07-09T14:54:00Z">
            <w:r w:rsidR="00DF32C4">
              <w:rPr>
                <w:noProof/>
                <w:webHidden/>
              </w:rPr>
              <w:t>78</w:t>
            </w:r>
          </w:ins>
          <w:ins w:id="362" w:author="Andrew Instone-Cowie" w:date="2025-07-09T15:01:00Z" w16du:dateUtc="2025-07-09T14:01:00Z">
            <w:r>
              <w:rPr>
                <w:noProof/>
                <w:webHidden/>
              </w:rPr>
              <w:fldChar w:fldCharType="end"/>
            </w:r>
            <w:r w:rsidRPr="00CC6F49">
              <w:rPr>
                <w:rStyle w:val="Hyperlink"/>
                <w:noProof/>
              </w:rPr>
              <w:fldChar w:fldCharType="end"/>
            </w:r>
          </w:ins>
        </w:p>
        <w:p w14:paraId="72164135" w14:textId="7AD3747D" w:rsidR="0007558C" w:rsidRDefault="0007558C" w:rsidP="0007558C">
          <w:pPr>
            <w:pStyle w:val="TOC1"/>
            <w:rPr>
              <w:ins w:id="363" w:author="Andrew Instone-Cowie" w:date="2025-07-09T15:01:00Z" w16du:dateUtc="2025-07-09T14:01:00Z"/>
              <w:rFonts w:eastAsiaTheme="minorEastAsia"/>
              <w:noProof/>
              <w:kern w:val="2"/>
              <w:sz w:val="24"/>
              <w:szCs w:val="24"/>
              <w:lang w:eastAsia="en-GB"/>
              <w14:ligatures w14:val="standardContextual"/>
            </w:rPr>
            <w:pPrChange w:id="364" w:author="Andrew Instone-Cowie" w:date="2025-07-09T15:05:00Z" w16du:dateUtc="2025-07-09T14:05:00Z">
              <w:pPr>
                <w:pStyle w:val="TOC1"/>
                <w:tabs>
                  <w:tab w:val="right" w:leader="dot" w:pos="9016"/>
                </w:tabs>
              </w:pPr>
            </w:pPrChange>
          </w:pPr>
          <w:ins w:id="365"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Interface Module Setup</w:t>
            </w:r>
            <w:r>
              <w:rPr>
                <w:noProof/>
                <w:webHidden/>
              </w:rPr>
              <w:tab/>
            </w:r>
            <w:r>
              <w:rPr>
                <w:noProof/>
                <w:webHidden/>
              </w:rPr>
              <w:fldChar w:fldCharType="begin"/>
            </w:r>
            <w:r>
              <w:rPr>
                <w:noProof/>
                <w:webHidden/>
              </w:rPr>
              <w:instrText xml:space="preserve"> PAGEREF _Toc202965767 \h </w:instrText>
            </w:r>
            <w:r>
              <w:rPr>
                <w:noProof/>
                <w:webHidden/>
              </w:rPr>
            </w:r>
            <w:r>
              <w:rPr>
                <w:noProof/>
                <w:webHidden/>
              </w:rPr>
              <w:fldChar w:fldCharType="separate"/>
            </w:r>
          </w:ins>
          <w:ins w:id="366" w:author="Andrew Instone-Cowie" w:date="2025-07-09T15:54:00Z" w16du:dateUtc="2025-07-09T14:54:00Z">
            <w:r w:rsidR="00DF32C4">
              <w:rPr>
                <w:noProof/>
                <w:webHidden/>
              </w:rPr>
              <w:t>80</w:t>
            </w:r>
          </w:ins>
          <w:ins w:id="367" w:author="Andrew Instone-Cowie" w:date="2025-07-09T15:01:00Z" w16du:dateUtc="2025-07-09T14:01:00Z">
            <w:r>
              <w:rPr>
                <w:noProof/>
                <w:webHidden/>
              </w:rPr>
              <w:fldChar w:fldCharType="end"/>
            </w:r>
            <w:r w:rsidRPr="00CC6F49">
              <w:rPr>
                <w:rStyle w:val="Hyperlink"/>
                <w:noProof/>
              </w:rPr>
              <w:fldChar w:fldCharType="end"/>
            </w:r>
          </w:ins>
        </w:p>
        <w:p w14:paraId="5AD093C6" w14:textId="444279EB" w:rsidR="0007558C" w:rsidRDefault="0007558C">
          <w:pPr>
            <w:pStyle w:val="TOC2"/>
            <w:tabs>
              <w:tab w:val="right" w:leader="dot" w:pos="9016"/>
            </w:tabs>
            <w:rPr>
              <w:ins w:id="368" w:author="Andrew Instone-Cowie" w:date="2025-07-09T15:01:00Z" w16du:dateUtc="2025-07-09T14:01:00Z"/>
              <w:rFonts w:eastAsiaTheme="minorEastAsia"/>
              <w:noProof/>
              <w:kern w:val="2"/>
              <w:sz w:val="24"/>
              <w:szCs w:val="24"/>
              <w:lang w:eastAsia="en-GB"/>
              <w14:ligatures w14:val="standardContextual"/>
            </w:rPr>
          </w:pPr>
          <w:ins w:id="36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Connecting to the Interface Module</w:t>
            </w:r>
            <w:r>
              <w:rPr>
                <w:noProof/>
                <w:webHidden/>
              </w:rPr>
              <w:tab/>
            </w:r>
            <w:r>
              <w:rPr>
                <w:noProof/>
                <w:webHidden/>
              </w:rPr>
              <w:fldChar w:fldCharType="begin"/>
            </w:r>
            <w:r>
              <w:rPr>
                <w:noProof/>
                <w:webHidden/>
              </w:rPr>
              <w:instrText xml:space="preserve"> PAGEREF _Toc202965768 \h </w:instrText>
            </w:r>
            <w:r>
              <w:rPr>
                <w:noProof/>
                <w:webHidden/>
              </w:rPr>
            </w:r>
            <w:r>
              <w:rPr>
                <w:noProof/>
                <w:webHidden/>
              </w:rPr>
              <w:fldChar w:fldCharType="separate"/>
            </w:r>
          </w:ins>
          <w:ins w:id="370" w:author="Andrew Instone-Cowie" w:date="2025-07-09T15:54:00Z" w16du:dateUtc="2025-07-09T14:54:00Z">
            <w:r w:rsidR="00DF32C4">
              <w:rPr>
                <w:noProof/>
                <w:webHidden/>
              </w:rPr>
              <w:t>80</w:t>
            </w:r>
          </w:ins>
          <w:ins w:id="371" w:author="Andrew Instone-Cowie" w:date="2025-07-09T15:01:00Z" w16du:dateUtc="2025-07-09T14:01:00Z">
            <w:r>
              <w:rPr>
                <w:noProof/>
                <w:webHidden/>
              </w:rPr>
              <w:fldChar w:fldCharType="end"/>
            </w:r>
            <w:r w:rsidRPr="00CC6F49">
              <w:rPr>
                <w:rStyle w:val="Hyperlink"/>
                <w:noProof/>
              </w:rPr>
              <w:fldChar w:fldCharType="end"/>
            </w:r>
          </w:ins>
        </w:p>
        <w:p w14:paraId="0EC20726" w14:textId="0F18C87E" w:rsidR="0007558C" w:rsidRDefault="0007558C">
          <w:pPr>
            <w:pStyle w:val="TOC2"/>
            <w:tabs>
              <w:tab w:val="right" w:leader="dot" w:pos="9016"/>
            </w:tabs>
            <w:rPr>
              <w:ins w:id="372" w:author="Andrew Instone-Cowie" w:date="2025-07-09T15:01:00Z" w16du:dateUtc="2025-07-09T14:01:00Z"/>
              <w:rFonts w:eastAsiaTheme="minorEastAsia"/>
              <w:noProof/>
              <w:kern w:val="2"/>
              <w:sz w:val="24"/>
              <w:szCs w:val="24"/>
              <w:lang w:eastAsia="en-GB"/>
              <w14:ligatures w14:val="standardContextual"/>
            </w:rPr>
          </w:pPr>
          <w:ins w:id="373"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"_Toc202965769"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Worked Example</w:t>
            </w:r>
            <w:r>
              <w:rPr>
                <w:noProof/>
                <w:webHidden/>
              </w:rPr>
              <w:tab/>
            </w:r>
            <w:r>
              <w:rPr>
                <w:noProof/>
                <w:webHidden/>
              </w:rPr>
              <w:fldChar w:fldCharType="begin"/>
            </w:r>
            <w:r>
              <w:rPr>
                <w:noProof/>
                <w:webHidden/>
              </w:rPr>
              <w:instrText xml:space="preserve"> PAGEREF _Toc202965769 \h </w:instrText>
            </w:r>
            <w:r>
              <w:rPr>
                <w:noProof/>
                <w:webHidden/>
              </w:rPr>
            </w:r>
            <w:r>
              <w:rPr>
                <w:noProof/>
                <w:webHidden/>
              </w:rPr>
              <w:fldChar w:fldCharType="separate"/>
            </w:r>
          </w:ins>
          <w:ins w:id="374" w:author="Andrew Instone-Cowie" w:date="2025-07-09T15:54:00Z" w16du:dateUtc="2025-07-09T14:54:00Z">
            <w:r w:rsidR="00DF32C4">
              <w:rPr>
                <w:noProof/>
                <w:webHidden/>
              </w:rPr>
              <w:t>81</w:t>
            </w:r>
          </w:ins>
          <w:ins w:id="375" w:author="Andrew Instone-Cowie" w:date="2025-07-09T15:01:00Z" w16du:dateUtc="2025-07-09T14:01:00Z">
            <w:r>
              <w:rPr>
                <w:noProof/>
                <w:webHidden/>
              </w:rPr>
              <w:fldChar w:fldCharType="end"/>
            </w:r>
            <w:r w:rsidRPr="00CC6F49">
              <w:rPr>
                <w:rStyle w:val="Hyperlink"/>
                <w:noProof/>
              </w:rPr>
              <w:fldChar w:fldCharType="end"/>
            </w:r>
          </w:ins>
        </w:p>
        <w:p w14:paraId="4498E5B7" w14:textId="055FDFB1" w:rsidR="0007558C" w:rsidRDefault="0007558C">
          <w:pPr>
            <w:pStyle w:val="TOC3"/>
            <w:tabs>
              <w:tab w:val="right" w:leader="dot" w:pos="9016"/>
            </w:tabs>
            <w:rPr>
              <w:ins w:id="376" w:author="Andrew Instone-Cowie" w:date="2025-07-09T15:01:00Z" w16du:dateUtc="2025-07-09T14:01:00Z"/>
              <w:noProof/>
              <w:kern w:val="2"/>
              <w:sz w:val="24"/>
              <w:szCs w:val="24"/>
              <w:lang w:val="en-GB" w:eastAsia="en-GB"/>
              <w14:ligatures w14:val="standardContextual"/>
            </w:rPr>
          </w:pPr>
          <w:ins w:id="37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Sensor Channels</w:t>
            </w:r>
            <w:r>
              <w:rPr>
                <w:noProof/>
                <w:webHidden/>
              </w:rPr>
              <w:tab/>
            </w:r>
            <w:r>
              <w:rPr>
                <w:noProof/>
                <w:webHidden/>
              </w:rPr>
              <w:fldChar w:fldCharType="begin"/>
            </w:r>
            <w:r>
              <w:rPr>
                <w:noProof/>
                <w:webHidden/>
              </w:rPr>
              <w:instrText xml:space="preserve"> PAGEREF _Toc202965770 \h </w:instrText>
            </w:r>
            <w:r>
              <w:rPr>
                <w:noProof/>
                <w:webHidden/>
              </w:rPr>
            </w:r>
            <w:r>
              <w:rPr>
                <w:noProof/>
                <w:webHidden/>
              </w:rPr>
              <w:fldChar w:fldCharType="separate"/>
            </w:r>
          </w:ins>
          <w:ins w:id="378" w:author="Andrew Instone-Cowie" w:date="2025-07-09T15:54:00Z" w16du:dateUtc="2025-07-09T14:54:00Z">
            <w:r w:rsidR="00DF32C4">
              <w:rPr>
                <w:noProof/>
                <w:webHidden/>
              </w:rPr>
              <w:t>81</w:t>
            </w:r>
          </w:ins>
          <w:ins w:id="379" w:author="Andrew Instone-Cowie" w:date="2025-07-09T15:01:00Z" w16du:dateUtc="2025-07-09T14:01:00Z">
            <w:r>
              <w:rPr>
                <w:noProof/>
                <w:webHidden/>
              </w:rPr>
              <w:fldChar w:fldCharType="end"/>
            </w:r>
            <w:r w:rsidRPr="00CC6F49">
              <w:rPr>
                <w:rStyle w:val="Hyperlink"/>
                <w:noProof/>
              </w:rPr>
              <w:fldChar w:fldCharType="end"/>
            </w:r>
          </w:ins>
        </w:p>
        <w:p w14:paraId="38B17E10" w14:textId="2AE09A71" w:rsidR="0007558C" w:rsidRDefault="0007558C">
          <w:pPr>
            <w:pStyle w:val="TOC3"/>
            <w:tabs>
              <w:tab w:val="right" w:leader="dot" w:pos="9016"/>
            </w:tabs>
            <w:rPr>
              <w:ins w:id="380" w:author="Andrew Instone-Cowie" w:date="2025-07-09T15:01:00Z" w16du:dateUtc="2025-07-09T14:01:00Z"/>
              <w:noProof/>
              <w:kern w:val="2"/>
              <w:sz w:val="24"/>
              <w:szCs w:val="24"/>
              <w:lang w:val="en-GB" w:eastAsia="en-GB"/>
              <w14:ligatures w14:val="standardContextual"/>
            </w:rPr>
          </w:pPr>
          <w:ins w:id="381"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"_Toc202965771"</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Example Installation</w:t>
            </w:r>
            <w:r>
              <w:rPr>
                <w:noProof/>
                <w:webHidden/>
              </w:rPr>
              <w:tab/>
            </w:r>
            <w:r>
              <w:rPr>
                <w:noProof/>
                <w:webHidden/>
              </w:rPr>
              <w:fldChar w:fldCharType="begin"/>
            </w:r>
            <w:r>
              <w:rPr>
                <w:noProof/>
                <w:webHidden/>
              </w:rPr>
              <w:instrText xml:space="preserve"> PAGEREF _Toc202965771 \h </w:instrText>
            </w:r>
            <w:r>
              <w:rPr>
                <w:noProof/>
                <w:webHidden/>
              </w:rPr>
            </w:r>
            <w:r>
              <w:rPr>
                <w:noProof/>
                <w:webHidden/>
              </w:rPr>
              <w:fldChar w:fldCharType="separate"/>
            </w:r>
          </w:ins>
          <w:ins w:id="382" w:author="Andrew Instone-Cowie" w:date="2025-07-09T15:54:00Z" w16du:dateUtc="2025-07-09T14:54:00Z">
            <w:r w:rsidR="00DF32C4">
              <w:rPr>
                <w:noProof/>
                <w:webHidden/>
              </w:rPr>
              <w:t>83</w:t>
            </w:r>
          </w:ins>
          <w:ins w:id="383" w:author="Andrew Instone-Cowie" w:date="2025-07-09T15:01:00Z" w16du:dateUtc="2025-07-09T14:01:00Z">
            <w:r>
              <w:rPr>
                <w:noProof/>
                <w:webHidden/>
              </w:rPr>
              <w:fldChar w:fldCharType="end"/>
            </w:r>
            <w:r w:rsidRPr="00CC6F49">
              <w:rPr>
                <w:rStyle w:val="Hyperlink"/>
                <w:noProof/>
              </w:rPr>
              <w:fldChar w:fldCharType="end"/>
            </w:r>
          </w:ins>
        </w:p>
        <w:p w14:paraId="0C3E0AD3" w14:textId="40F28310" w:rsidR="0007558C" w:rsidRDefault="0007558C">
          <w:pPr>
            <w:pStyle w:val="TOC3"/>
            <w:tabs>
              <w:tab w:val="right" w:leader="dot" w:pos="9016"/>
            </w:tabs>
            <w:rPr>
              <w:ins w:id="384" w:author="Andrew Instone-Cowie" w:date="2025-07-09T15:01:00Z" w16du:dateUtc="2025-07-09T14:01:00Z"/>
              <w:noProof/>
              <w:kern w:val="2"/>
              <w:sz w:val="24"/>
              <w:szCs w:val="24"/>
              <w:lang w:val="en-GB" w:eastAsia="en-GB"/>
              <w14:ligatures w14:val="standardContextual"/>
            </w:rPr>
          </w:pPr>
          <w:ins w:id="385"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"_Toc202965772"</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Default Settings</w:t>
            </w:r>
            <w:r>
              <w:rPr>
                <w:noProof/>
                <w:webHidden/>
              </w:rPr>
              <w:tab/>
            </w:r>
            <w:r>
              <w:rPr>
                <w:noProof/>
                <w:webHidden/>
              </w:rPr>
              <w:fldChar w:fldCharType="begin"/>
            </w:r>
            <w:r>
              <w:rPr>
                <w:noProof/>
                <w:webHidden/>
              </w:rPr>
              <w:instrText xml:space="preserve"> PAGEREF _Toc202965772 \h </w:instrText>
            </w:r>
            <w:r>
              <w:rPr>
                <w:noProof/>
                <w:webHidden/>
              </w:rPr>
            </w:r>
            <w:r>
              <w:rPr>
                <w:noProof/>
                <w:webHidden/>
              </w:rPr>
              <w:fldChar w:fldCharType="separate"/>
            </w:r>
          </w:ins>
          <w:ins w:id="386" w:author="Andrew Instone-Cowie" w:date="2025-07-09T15:54:00Z" w16du:dateUtc="2025-07-09T14:54:00Z">
            <w:r w:rsidR="00DF32C4">
              <w:rPr>
                <w:noProof/>
                <w:webHidden/>
              </w:rPr>
              <w:t>84</w:t>
            </w:r>
          </w:ins>
          <w:ins w:id="387" w:author="Andrew Instone-Cowie" w:date="2025-07-09T15:01:00Z" w16du:dateUtc="2025-07-09T14:01:00Z">
            <w:r>
              <w:rPr>
                <w:noProof/>
                <w:webHidden/>
              </w:rPr>
              <w:fldChar w:fldCharType="end"/>
            </w:r>
            <w:r w:rsidRPr="00CC6F49">
              <w:rPr>
                <w:rStyle w:val="Hyperlink"/>
                <w:noProof/>
              </w:rPr>
              <w:fldChar w:fldCharType="end"/>
            </w:r>
          </w:ins>
        </w:p>
        <w:p w14:paraId="4332006B" w14:textId="798E31CF" w:rsidR="0007558C" w:rsidRDefault="0007558C">
          <w:pPr>
            <w:pStyle w:val="TOC3"/>
            <w:tabs>
              <w:tab w:val="right" w:leader="dot" w:pos="9016"/>
            </w:tabs>
            <w:rPr>
              <w:ins w:id="388" w:author="Andrew Instone-Cowie" w:date="2025-07-09T15:01:00Z" w16du:dateUtc="2025-07-09T14:01:00Z"/>
              <w:noProof/>
              <w:kern w:val="2"/>
              <w:sz w:val="24"/>
              <w:szCs w:val="24"/>
              <w:lang w:val="en-GB" w:eastAsia="en-GB"/>
              <w14:ligatures w14:val="standardContextual"/>
            </w:rPr>
          </w:pPr>
          <w:ins w:id="389"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"_Toc202965773"</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Disable Unused Channels</w:t>
            </w:r>
            <w:r>
              <w:rPr>
                <w:noProof/>
                <w:webHidden/>
              </w:rPr>
              <w:tab/>
            </w:r>
            <w:r>
              <w:rPr>
                <w:noProof/>
                <w:webHidden/>
              </w:rPr>
              <w:fldChar w:fldCharType="begin"/>
            </w:r>
            <w:r>
              <w:rPr>
                <w:noProof/>
                <w:webHidden/>
              </w:rPr>
              <w:instrText xml:space="preserve"> PAGEREF _Toc202965773 \h </w:instrText>
            </w:r>
            <w:r>
              <w:rPr>
                <w:noProof/>
                <w:webHidden/>
              </w:rPr>
            </w:r>
            <w:r>
              <w:rPr>
                <w:noProof/>
                <w:webHidden/>
              </w:rPr>
              <w:fldChar w:fldCharType="separate"/>
            </w:r>
          </w:ins>
          <w:ins w:id="390" w:author="Andrew Instone-Cowie" w:date="2025-07-09T15:54:00Z" w16du:dateUtc="2025-07-09T14:54:00Z">
            <w:r w:rsidR="00DF32C4">
              <w:rPr>
                <w:noProof/>
                <w:webHidden/>
              </w:rPr>
              <w:t>85</w:t>
            </w:r>
          </w:ins>
          <w:ins w:id="391" w:author="Andrew Instone-Cowie" w:date="2025-07-09T15:01:00Z" w16du:dateUtc="2025-07-09T14:01:00Z">
            <w:r>
              <w:rPr>
                <w:noProof/>
                <w:webHidden/>
              </w:rPr>
              <w:fldChar w:fldCharType="end"/>
            </w:r>
            <w:r w:rsidRPr="00CC6F49">
              <w:rPr>
                <w:rStyle w:val="Hyperlink"/>
                <w:noProof/>
              </w:rPr>
              <w:fldChar w:fldCharType="end"/>
            </w:r>
          </w:ins>
        </w:p>
        <w:p w14:paraId="7046D273" w14:textId="7DF9DBF5" w:rsidR="0007558C" w:rsidRDefault="0007558C">
          <w:pPr>
            <w:pStyle w:val="TOC3"/>
            <w:tabs>
              <w:tab w:val="right" w:leader="dot" w:pos="9016"/>
            </w:tabs>
            <w:rPr>
              <w:ins w:id="392" w:author="Andrew Instone-Cowie" w:date="2025-07-09T15:01:00Z" w16du:dateUtc="2025-07-09T14:01:00Z"/>
              <w:noProof/>
              <w:kern w:val="2"/>
              <w:sz w:val="24"/>
              <w:szCs w:val="24"/>
              <w:lang w:val="en-GB" w:eastAsia="en-GB"/>
              <w14:ligatures w14:val="standardContextual"/>
            </w:rPr>
          </w:pPr>
          <w:ins w:id="393"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"_Toc202965774"</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Re-Map Channels to Bells</w:t>
            </w:r>
            <w:r>
              <w:rPr>
                <w:noProof/>
                <w:webHidden/>
              </w:rPr>
              <w:tab/>
            </w:r>
            <w:r>
              <w:rPr>
                <w:noProof/>
                <w:webHidden/>
              </w:rPr>
              <w:fldChar w:fldCharType="begin"/>
            </w:r>
            <w:r>
              <w:rPr>
                <w:noProof/>
                <w:webHidden/>
              </w:rPr>
              <w:instrText xml:space="preserve"> PAGEREF _Toc202965774 \h </w:instrText>
            </w:r>
            <w:r>
              <w:rPr>
                <w:noProof/>
                <w:webHidden/>
              </w:rPr>
            </w:r>
            <w:r>
              <w:rPr>
                <w:noProof/>
                <w:webHidden/>
              </w:rPr>
              <w:fldChar w:fldCharType="separate"/>
            </w:r>
          </w:ins>
          <w:ins w:id="394" w:author="Andrew Instone-Cowie" w:date="2025-07-09T15:54:00Z" w16du:dateUtc="2025-07-09T14:54:00Z">
            <w:r w:rsidR="00DF32C4">
              <w:rPr>
                <w:noProof/>
                <w:webHidden/>
              </w:rPr>
              <w:t>86</w:t>
            </w:r>
          </w:ins>
          <w:ins w:id="395" w:author="Andrew Instone-Cowie" w:date="2025-07-09T15:01:00Z" w16du:dateUtc="2025-07-09T14:01:00Z">
            <w:r>
              <w:rPr>
                <w:noProof/>
                <w:webHidden/>
              </w:rPr>
              <w:fldChar w:fldCharType="end"/>
            </w:r>
            <w:r w:rsidRPr="00CC6F49">
              <w:rPr>
                <w:rStyle w:val="Hyperlink"/>
                <w:noProof/>
              </w:rPr>
              <w:fldChar w:fldCharType="end"/>
            </w:r>
          </w:ins>
        </w:p>
        <w:p w14:paraId="68046DDA" w14:textId="1ED4777D" w:rsidR="0007558C" w:rsidRDefault="0007558C">
          <w:pPr>
            <w:pStyle w:val="TOC3"/>
            <w:tabs>
              <w:tab w:val="right" w:leader="dot" w:pos="9016"/>
            </w:tabs>
            <w:rPr>
              <w:ins w:id="396" w:author="Andrew Instone-Cowie" w:date="2025-07-09T15:01:00Z" w16du:dateUtc="2025-07-09T14:01:00Z"/>
              <w:noProof/>
              <w:kern w:val="2"/>
              <w:sz w:val="24"/>
              <w:szCs w:val="24"/>
              <w:lang w:val="en-GB" w:eastAsia="en-GB"/>
              <w14:ligatures w14:val="standardContextual"/>
            </w:rPr>
          </w:pPr>
          <w:ins w:id="39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"_Toc202965775"</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Save Settings</w:t>
            </w:r>
            <w:r>
              <w:rPr>
                <w:noProof/>
                <w:webHidden/>
              </w:rPr>
              <w:tab/>
            </w:r>
            <w:r>
              <w:rPr>
                <w:noProof/>
                <w:webHidden/>
              </w:rPr>
              <w:fldChar w:fldCharType="begin"/>
            </w:r>
            <w:r>
              <w:rPr>
                <w:noProof/>
                <w:webHidden/>
              </w:rPr>
              <w:instrText xml:space="preserve"> PAGEREF _Toc202965775 \h </w:instrText>
            </w:r>
            <w:r>
              <w:rPr>
                <w:noProof/>
                <w:webHidden/>
              </w:rPr>
            </w:r>
            <w:r>
              <w:rPr>
                <w:noProof/>
                <w:webHidden/>
              </w:rPr>
              <w:fldChar w:fldCharType="separate"/>
            </w:r>
          </w:ins>
          <w:ins w:id="398" w:author="Andrew Instone-Cowie" w:date="2025-07-09T15:54:00Z" w16du:dateUtc="2025-07-09T14:54:00Z">
            <w:r w:rsidR="00DF32C4">
              <w:rPr>
                <w:noProof/>
                <w:webHidden/>
              </w:rPr>
              <w:t>87</w:t>
            </w:r>
          </w:ins>
          <w:ins w:id="399" w:author="Andrew Instone-Cowie" w:date="2025-07-09T15:01:00Z" w16du:dateUtc="2025-07-09T14:01:00Z">
            <w:r>
              <w:rPr>
                <w:noProof/>
                <w:webHidden/>
              </w:rPr>
              <w:fldChar w:fldCharType="end"/>
            </w:r>
            <w:r w:rsidRPr="00CC6F49">
              <w:rPr>
                <w:rStyle w:val="Hyperlink"/>
                <w:noProof/>
              </w:rPr>
              <w:fldChar w:fldCharType="end"/>
            </w:r>
          </w:ins>
        </w:p>
        <w:p w14:paraId="0CF72994" w14:textId="7B15AA10" w:rsidR="0007558C" w:rsidRDefault="0007558C" w:rsidP="0007558C">
          <w:pPr>
            <w:pStyle w:val="TOC1"/>
            <w:rPr>
              <w:ins w:id="400" w:author="Andrew Instone-Cowie" w:date="2025-07-09T15:01:00Z" w16du:dateUtc="2025-07-09T14:01:00Z"/>
              <w:rFonts w:eastAsiaTheme="minorEastAsia"/>
              <w:noProof/>
              <w:kern w:val="2"/>
              <w:sz w:val="24"/>
              <w:szCs w:val="24"/>
              <w:lang w:eastAsia="en-GB"/>
              <w14:ligatures w14:val="standardContextual"/>
            </w:rPr>
            <w:pPrChange w:id="401" w:author="Andrew Instone-Cowie" w:date="2025-07-09T15:05:00Z" w16du:dateUtc="2025-07-09T14:05:00Z">
              <w:pPr>
                <w:pStyle w:val="TOC1"/>
                <w:tabs>
                  <w:tab w:val="right" w:leader="dot" w:pos="9016"/>
                </w:tabs>
              </w:pPr>
            </w:pPrChange>
          </w:pPr>
          <w:ins w:id="402"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"_Toc202965776"</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Next Steps</w:t>
            </w:r>
            <w:r>
              <w:rPr>
                <w:noProof/>
                <w:webHidden/>
              </w:rPr>
              <w:tab/>
            </w:r>
            <w:r>
              <w:rPr>
                <w:noProof/>
                <w:webHidden/>
              </w:rPr>
              <w:fldChar w:fldCharType="begin"/>
            </w:r>
            <w:r>
              <w:rPr>
                <w:noProof/>
                <w:webHidden/>
              </w:rPr>
              <w:instrText xml:space="preserve"> PAGEREF _Toc202965776 \h </w:instrText>
            </w:r>
            <w:r>
              <w:rPr>
                <w:noProof/>
                <w:webHidden/>
              </w:rPr>
            </w:r>
            <w:r>
              <w:rPr>
                <w:noProof/>
                <w:webHidden/>
              </w:rPr>
              <w:fldChar w:fldCharType="separate"/>
            </w:r>
          </w:ins>
          <w:ins w:id="403" w:author="Andrew Instone-Cowie" w:date="2025-07-09T15:54:00Z" w16du:dateUtc="2025-07-09T14:54:00Z">
            <w:r w:rsidR="00DF32C4">
              <w:rPr>
                <w:noProof/>
                <w:webHidden/>
              </w:rPr>
              <w:t>88</w:t>
            </w:r>
          </w:ins>
          <w:ins w:id="404" w:author="Andrew Instone-Cowie" w:date="2025-07-09T15:01:00Z" w16du:dateUtc="2025-07-09T14:01:00Z">
            <w:r>
              <w:rPr>
                <w:noProof/>
                <w:webHidden/>
              </w:rPr>
              <w:fldChar w:fldCharType="end"/>
            </w:r>
            <w:r w:rsidRPr="00CC6F49">
              <w:rPr>
                <w:rStyle w:val="Hyperlink"/>
                <w:noProof/>
              </w:rPr>
              <w:fldChar w:fldCharType="end"/>
            </w:r>
          </w:ins>
        </w:p>
        <w:p w14:paraId="0102BD08" w14:textId="30343FE0" w:rsidR="0007558C" w:rsidRDefault="0007558C" w:rsidP="0007558C">
          <w:pPr>
            <w:pStyle w:val="TOC1"/>
            <w:rPr>
              <w:ins w:id="405" w:author="Andrew Instone-Cowie" w:date="2025-07-09T15:01:00Z" w16du:dateUtc="2025-07-09T14:01:00Z"/>
              <w:rFonts w:eastAsiaTheme="minorEastAsia"/>
              <w:noProof/>
              <w:kern w:val="2"/>
              <w:sz w:val="24"/>
              <w:szCs w:val="24"/>
              <w:lang w:eastAsia="en-GB"/>
              <w14:ligatures w14:val="standardContextual"/>
            </w:rPr>
            <w:pPrChange w:id="406" w:author="Andrew Instone-Cowie" w:date="2025-07-09T15:05:00Z" w16du:dateUtc="2025-07-09T14:05:00Z">
              <w:pPr>
                <w:pStyle w:val="TOC1"/>
                <w:tabs>
                  <w:tab w:val="right" w:leader="dot" w:pos="9016"/>
                </w:tabs>
              </w:pPr>
            </w:pPrChange>
          </w:pPr>
          <w:ins w:id="407"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"_Toc202965777"</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Licensing &amp; Disclaimers</w:t>
            </w:r>
            <w:r>
              <w:rPr>
                <w:noProof/>
                <w:webHidden/>
              </w:rPr>
              <w:tab/>
            </w:r>
            <w:r>
              <w:rPr>
                <w:noProof/>
                <w:webHidden/>
              </w:rPr>
              <w:fldChar w:fldCharType="begin"/>
            </w:r>
            <w:r>
              <w:rPr>
                <w:noProof/>
                <w:webHidden/>
              </w:rPr>
              <w:instrText xml:space="preserve"> PAGEREF _Toc202965777 \h </w:instrText>
            </w:r>
            <w:r>
              <w:rPr>
                <w:noProof/>
                <w:webHidden/>
              </w:rPr>
            </w:r>
            <w:r>
              <w:rPr>
                <w:noProof/>
                <w:webHidden/>
              </w:rPr>
              <w:fldChar w:fldCharType="separate"/>
            </w:r>
          </w:ins>
          <w:ins w:id="408" w:author="Andrew Instone-Cowie" w:date="2025-07-09T15:54:00Z" w16du:dateUtc="2025-07-09T14:54:00Z">
            <w:r w:rsidR="00DF32C4">
              <w:rPr>
                <w:noProof/>
                <w:webHidden/>
              </w:rPr>
              <w:t>89</w:t>
            </w:r>
          </w:ins>
          <w:ins w:id="409" w:author="Andrew Instone-Cowie" w:date="2025-07-09T15:01:00Z" w16du:dateUtc="2025-07-09T14:01:00Z">
            <w:r>
              <w:rPr>
                <w:noProof/>
                <w:webHidden/>
              </w:rPr>
              <w:fldChar w:fldCharType="end"/>
            </w:r>
            <w:r w:rsidRPr="00CC6F49">
              <w:rPr>
                <w:rStyle w:val="Hyperlink"/>
                <w:noProof/>
              </w:rPr>
              <w:fldChar w:fldCharType="end"/>
            </w:r>
          </w:ins>
        </w:p>
        <w:p w14:paraId="611A7A1A" w14:textId="499ED9B3" w:rsidR="0007558C" w:rsidRDefault="0007558C">
          <w:pPr>
            <w:pStyle w:val="TOC2"/>
            <w:tabs>
              <w:tab w:val="right" w:leader="dot" w:pos="9016"/>
            </w:tabs>
            <w:rPr>
              <w:ins w:id="410" w:author="Andrew Instone-Cowie" w:date="2025-07-09T15:01:00Z" w16du:dateUtc="2025-07-09T14:01:00Z"/>
              <w:rFonts w:eastAsiaTheme="minorEastAsia"/>
              <w:noProof/>
              <w:kern w:val="2"/>
              <w:sz w:val="24"/>
              <w:szCs w:val="24"/>
              <w:lang w:eastAsia="en-GB"/>
              <w14:ligatures w14:val="standardContextual"/>
            </w:rPr>
          </w:pPr>
          <w:ins w:id="411"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"_Toc202965778"</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Documentation</w:t>
            </w:r>
            <w:r>
              <w:rPr>
                <w:noProof/>
                <w:webHidden/>
              </w:rPr>
              <w:tab/>
            </w:r>
            <w:r>
              <w:rPr>
                <w:noProof/>
                <w:webHidden/>
              </w:rPr>
              <w:fldChar w:fldCharType="begin"/>
            </w:r>
            <w:r>
              <w:rPr>
                <w:noProof/>
                <w:webHidden/>
              </w:rPr>
              <w:instrText xml:space="preserve"> PAGEREF _Toc202965778 \h </w:instrText>
            </w:r>
            <w:r>
              <w:rPr>
                <w:noProof/>
                <w:webHidden/>
              </w:rPr>
            </w:r>
            <w:r>
              <w:rPr>
                <w:noProof/>
                <w:webHidden/>
              </w:rPr>
              <w:fldChar w:fldCharType="separate"/>
            </w:r>
          </w:ins>
          <w:ins w:id="412" w:author="Andrew Instone-Cowie" w:date="2025-07-09T15:54:00Z" w16du:dateUtc="2025-07-09T14:54:00Z">
            <w:r w:rsidR="00DF32C4">
              <w:rPr>
                <w:noProof/>
                <w:webHidden/>
              </w:rPr>
              <w:t>89</w:t>
            </w:r>
          </w:ins>
          <w:ins w:id="413" w:author="Andrew Instone-Cowie" w:date="2025-07-09T15:01:00Z" w16du:dateUtc="2025-07-09T14:01:00Z">
            <w:r>
              <w:rPr>
                <w:noProof/>
                <w:webHidden/>
              </w:rPr>
              <w:fldChar w:fldCharType="end"/>
            </w:r>
            <w:r w:rsidRPr="00CC6F49">
              <w:rPr>
                <w:rStyle w:val="Hyperlink"/>
                <w:noProof/>
              </w:rPr>
              <w:fldChar w:fldCharType="end"/>
            </w:r>
          </w:ins>
        </w:p>
        <w:p w14:paraId="4FCB1901" w14:textId="54F92B3F" w:rsidR="0007558C" w:rsidRDefault="0007558C">
          <w:pPr>
            <w:pStyle w:val="TOC2"/>
            <w:tabs>
              <w:tab w:val="right" w:leader="dot" w:pos="9016"/>
            </w:tabs>
            <w:rPr>
              <w:ins w:id="414" w:author="Andrew Instone-Cowie" w:date="2025-07-09T15:01:00Z" w16du:dateUtc="2025-07-09T14:01:00Z"/>
              <w:rFonts w:eastAsiaTheme="minorEastAsia"/>
              <w:noProof/>
              <w:kern w:val="2"/>
              <w:sz w:val="24"/>
              <w:szCs w:val="24"/>
              <w:lang w:eastAsia="en-GB"/>
              <w14:ligatures w14:val="standardContextual"/>
            </w:rPr>
          </w:pPr>
          <w:ins w:id="415"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"_Toc202965779"</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Software</w:t>
            </w:r>
            <w:r>
              <w:rPr>
                <w:noProof/>
                <w:webHidden/>
              </w:rPr>
              <w:tab/>
            </w:r>
            <w:r>
              <w:rPr>
                <w:noProof/>
                <w:webHidden/>
              </w:rPr>
              <w:fldChar w:fldCharType="begin"/>
            </w:r>
            <w:r>
              <w:rPr>
                <w:noProof/>
                <w:webHidden/>
              </w:rPr>
              <w:instrText xml:space="preserve"> PAGEREF _Toc202965779 \h </w:instrText>
            </w:r>
            <w:r>
              <w:rPr>
                <w:noProof/>
                <w:webHidden/>
              </w:rPr>
            </w:r>
            <w:r>
              <w:rPr>
                <w:noProof/>
                <w:webHidden/>
              </w:rPr>
              <w:fldChar w:fldCharType="separate"/>
            </w:r>
          </w:ins>
          <w:ins w:id="416" w:author="Andrew Instone-Cowie" w:date="2025-07-09T15:54:00Z" w16du:dateUtc="2025-07-09T14:54:00Z">
            <w:r w:rsidR="00DF32C4">
              <w:rPr>
                <w:noProof/>
                <w:webHidden/>
              </w:rPr>
              <w:t>89</w:t>
            </w:r>
          </w:ins>
          <w:ins w:id="417" w:author="Andrew Instone-Cowie" w:date="2025-07-09T15:01:00Z" w16du:dateUtc="2025-07-09T14:01:00Z">
            <w:r>
              <w:rPr>
                <w:noProof/>
                <w:webHidden/>
              </w:rPr>
              <w:fldChar w:fldCharType="end"/>
            </w:r>
            <w:r w:rsidRPr="00CC6F49">
              <w:rPr>
                <w:rStyle w:val="Hyperlink"/>
                <w:noProof/>
              </w:rPr>
              <w:fldChar w:fldCharType="end"/>
            </w:r>
          </w:ins>
        </w:p>
        <w:p w14:paraId="3D8B0D56" w14:textId="01D61F4D" w:rsidR="0007558C" w:rsidRDefault="0007558C" w:rsidP="0007558C">
          <w:pPr>
            <w:pStyle w:val="TOC1"/>
            <w:rPr>
              <w:ins w:id="418" w:author="Andrew Instone-Cowie" w:date="2025-07-09T15:01:00Z" w16du:dateUtc="2025-07-09T14:01:00Z"/>
              <w:rFonts w:eastAsiaTheme="minorEastAsia"/>
              <w:noProof/>
              <w:kern w:val="2"/>
              <w:sz w:val="24"/>
              <w:szCs w:val="24"/>
              <w:lang w:eastAsia="en-GB"/>
              <w14:ligatures w14:val="standardContextual"/>
            </w:rPr>
            <w:pPrChange w:id="419" w:author="Andrew Instone-Cowie" w:date="2025-07-09T15:05:00Z" w16du:dateUtc="2025-07-09T14:05:00Z">
              <w:pPr>
                <w:pStyle w:val="TOC1"/>
                <w:tabs>
                  <w:tab w:val="right" w:leader="dot" w:pos="9016"/>
                </w:tabs>
              </w:pPr>
            </w:pPrChange>
          </w:pPr>
          <w:ins w:id="420" w:author="Andrew Instone-Cowie" w:date="2025-07-09T15:01:00Z" w16du:dateUtc="2025-07-09T14:01:00Z">
            <w:r w:rsidRPr="00CC6F49">
              <w:rPr>
                <w:rStyle w:val="Hyperlink"/>
                <w:noProof/>
              </w:rPr>
              <w:fldChar w:fldCharType="begin"/>
            </w:r>
            <w:r w:rsidRPr="00CC6F49">
              <w:rPr>
                <w:rStyle w:val="Hyperlink"/>
                <w:noProof/>
              </w:rPr>
              <w:instrText xml:space="preserve"> </w:instrText>
            </w:r>
            <w:r>
              <w:rPr>
                <w:noProof/>
              </w:rPr>
              <w:instrText>HYPERLINK \l "_Toc202965780"</w:instrText>
            </w:r>
            <w:r w:rsidRPr="00CC6F49">
              <w:rPr>
                <w:rStyle w:val="Hyperlink"/>
                <w:noProof/>
              </w:rPr>
              <w:instrText xml:space="preserve"> </w:instrText>
            </w:r>
            <w:r w:rsidRPr="00CC6F49">
              <w:rPr>
                <w:rStyle w:val="Hyperlink"/>
                <w:noProof/>
              </w:rPr>
            </w:r>
            <w:r w:rsidRPr="00CC6F49">
              <w:rPr>
                <w:rStyle w:val="Hyperlink"/>
                <w:noProof/>
              </w:rPr>
              <w:fldChar w:fldCharType="separate"/>
            </w:r>
            <w:r w:rsidRPr="00CC6F49">
              <w:rPr>
                <w:rStyle w:val="Hyperlink"/>
                <w:noProof/>
              </w:rPr>
              <w:t>Acknowledgements</w:t>
            </w:r>
            <w:r>
              <w:rPr>
                <w:noProof/>
                <w:webHidden/>
              </w:rPr>
              <w:tab/>
            </w:r>
            <w:r>
              <w:rPr>
                <w:noProof/>
                <w:webHidden/>
              </w:rPr>
              <w:fldChar w:fldCharType="begin"/>
            </w:r>
            <w:r>
              <w:rPr>
                <w:noProof/>
                <w:webHidden/>
              </w:rPr>
              <w:instrText xml:space="preserve"> PAGEREF _Toc202965780 \h </w:instrText>
            </w:r>
            <w:r>
              <w:rPr>
                <w:noProof/>
                <w:webHidden/>
              </w:rPr>
            </w:r>
            <w:r>
              <w:rPr>
                <w:noProof/>
                <w:webHidden/>
              </w:rPr>
              <w:fldChar w:fldCharType="separate"/>
            </w:r>
          </w:ins>
          <w:ins w:id="421" w:author="Andrew Instone-Cowie" w:date="2025-07-09T15:54:00Z" w16du:dateUtc="2025-07-09T14:54:00Z">
            <w:r w:rsidR="00DF32C4">
              <w:rPr>
                <w:noProof/>
                <w:webHidden/>
              </w:rPr>
              <w:t>90</w:t>
            </w:r>
          </w:ins>
          <w:ins w:id="422" w:author="Andrew Instone-Cowie" w:date="2025-07-09T15:01:00Z" w16du:dateUtc="2025-07-09T14:01:00Z">
            <w:r>
              <w:rPr>
                <w:noProof/>
                <w:webHidden/>
              </w:rPr>
              <w:fldChar w:fldCharType="end"/>
            </w:r>
            <w:r w:rsidRPr="00CC6F49">
              <w:rPr>
                <w:rStyle w:val="Hyperlink"/>
                <w:noProof/>
              </w:rPr>
              <w:fldChar w:fldCharType="end"/>
            </w:r>
          </w:ins>
        </w:p>
        <w:p w14:paraId="39BDF78B" w14:textId="1A8B6B25" w:rsidR="008E778E" w:rsidDel="009A052D" w:rsidRDefault="008E778E">
          <w:pPr>
            <w:pStyle w:val="TOC1"/>
            <w:rPr>
              <w:del w:id="423" w:author="Andrew Instone-Cowie" w:date="2025-05-07T15:27:00Z" w16du:dateUtc="2025-05-07T14:27:00Z"/>
              <w:rFonts w:eastAsiaTheme="minorEastAsia"/>
              <w:noProof/>
              <w:kern w:val="2"/>
              <w:sz w:val="24"/>
              <w:szCs w:val="24"/>
              <w:lang w:eastAsia="en-GB"/>
              <w14:ligatures w14:val="standardContextual"/>
            </w:rPr>
          </w:pPr>
          <w:del w:id="424" w:author="Andrew Instone-Cowie" w:date="2025-05-07T15:27:00Z" w16du:dateUtc="2025-05-07T14:27:00Z">
            <w:r w:rsidRPr="009A052D" w:rsidDel="009A052D">
              <w:rPr>
                <w:rStyle w:val="Hyperlink"/>
                <w:noProof/>
              </w:rPr>
              <w:delText>Index of Figures</w:delText>
            </w:r>
            <w:r w:rsidDel="009A052D">
              <w:rPr>
                <w:noProof/>
                <w:webHidden/>
              </w:rPr>
              <w:tab/>
            </w:r>
            <w:r w:rsidR="00424FD2" w:rsidDel="009A052D">
              <w:rPr>
                <w:noProof/>
                <w:webHidden/>
              </w:rPr>
              <w:delText>5</w:delText>
            </w:r>
          </w:del>
        </w:p>
        <w:p w14:paraId="47CE6EBB" w14:textId="63C8ABCD" w:rsidR="008E778E" w:rsidDel="009A052D" w:rsidRDefault="008E778E">
          <w:pPr>
            <w:pStyle w:val="TOC1"/>
            <w:rPr>
              <w:del w:id="425" w:author="Andrew Instone-Cowie" w:date="2025-05-07T15:27:00Z" w16du:dateUtc="2025-05-07T14:27:00Z"/>
              <w:rFonts w:eastAsiaTheme="minorEastAsia"/>
              <w:noProof/>
              <w:kern w:val="2"/>
              <w:sz w:val="24"/>
              <w:szCs w:val="24"/>
              <w:lang w:eastAsia="en-GB"/>
              <w14:ligatures w14:val="standardContextual"/>
            </w:rPr>
          </w:pPr>
          <w:del w:id="426" w:author="Andrew Instone-Cowie" w:date="2025-05-07T15:27:00Z" w16du:dateUtc="2025-05-07T14:27:00Z">
            <w:r w:rsidRPr="009A052D" w:rsidDel="009A052D">
              <w:rPr>
                <w:rStyle w:val="Hyperlink"/>
                <w:noProof/>
              </w:rPr>
              <w:delText>Index of Tables</w:delText>
            </w:r>
            <w:r w:rsidDel="009A052D">
              <w:rPr>
                <w:noProof/>
                <w:webHidden/>
              </w:rPr>
              <w:tab/>
            </w:r>
            <w:r w:rsidR="00424FD2" w:rsidDel="009A052D">
              <w:rPr>
                <w:noProof/>
                <w:webHidden/>
              </w:rPr>
              <w:delText>7</w:delText>
            </w:r>
          </w:del>
        </w:p>
        <w:p w14:paraId="557AD09A" w14:textId="58D1C3B3" w:rsidR="008E778E" w:rsidDel="009A052D" w:rsidRDefault="008E778E">
          <w:pPr>
            <w:pStyle w:val="TOC1"/>
            <w:rPr>
              <w:del w:id="427" w:author="Andrew Instone-Cowie" w:date="2025-05-07T15:27:00Z" w16du:dateUtc="2025-05-07T14:27:00Z"/>
              <w:rFonts w:eastAsiaTheme="minorEastAsia"/>
              <w:noProof/>
              <w:kern w:val="2"/>
              <w:sz w:val="24"/>
              <w:szCs w:val="24"/>
              <w:lang w:eastAsia="en-GB"/>
              <w14:ligatures w14:val="standardContextual"/>
            </w:rPr>
          </w:pPr>
          <w:del w:id="428" w:author="Andrew Instone-Cowie" w:date="2025-05-07T15:27:00Z" w16du:dateUtc="2025-05-07T14:27:00Z">
            <w:r w:rsidRPr="009A052D" w:rsidDel="009A052D">
              <w:rPr>
                <w:rStyle w:val="Hyperlink"/>
                <w:noProof/>
              </w:rPr>
              <w:delText>Document History</w:delText>
            </w:r>
            <w:r w:rsidDel="009A052D">
              <w:rPr>
                <w:noProof/>
                <w:webHidden/>
              </w:rPr>
              <w:tab/>
            </w:r>
            <w:r w:rsidR="00424FD2" w:rsidDel="009A052D">
              <w:rPr>
                <w:noProof/>
                <w:webHidden/>
              </w:rPr>
              <w:delText>8</w:delText>
            </w:r>
          </w:del>
        </w:p>
        <w:p w14:paraId="63A18786" w14:textId="2C4C4340" w:rsidR="008E778E" w:rsidDel="009A052D" w:rsidRDefault="008E778E">
          <w:pPr>
            <w:pStyle w:val="TOC1"/>
            <w:rPr>
              <w:del w:id="429" w:author="Andrew Instone-Cowie" w:date="2025-05-07T15:27:00Z" w16du:dateUtc="2025-05-07T14:27:00Z"/>
              <w:rFonts w:eastAsiaTheme="minorEastAsia"/>
              <w:noProof/>
              <w:kern w:val="2"/>
              <w:sz w:val="24"/>
              <w:szCs w:val="24"/>
              <w:lang w:eastAsia="en-GB"/>
              <w14:ligatures w14:val="standardContextual"/>
            </w:rPr>
          </w:pPr>
          <w:del w:id="430" w:author="Andrew Instone-Cowie" w:date="2025-05-07T15:27:00Z" w16du:dateUtc="2025-05-07T14:27:00Z">
            <w:r w:rsidRPr="009A052D" w:rsidDel="009A052D">
              <w:rPr>
                <w:rStyle w:val="Hyperlink"/>
                <w:noProof/>
              </w:rPr>
              <w:delText>Licence</w:delText>
            </w:r>
            <w:r w:rsidDel="009A052D">
              <w:rPr>
                <w:noProof/>
                <w:webHidden/>
              </w:rPr>
              <w:tab/>
            </w:r>
            <w:r w:rsidR="00424FD2" w:rsidDel="009A052D">
              <w:rPr>
                <w:noProof/>
                <w:webHidden/>
              </w:rPr>
              <w:delText>10</w:delText>
            </w:r>
          </w:del>
        </w:p>
        <w:p w14:paraId="46D908E1" w14:textId="742272E6" w:rsidR="008E778E" w:rsidDel="009A052D" w:rsidRDefault="008E778E">
          <w:pPr>
            <w:pStyle w:val="TOC1"/>
            <w:rPr>
              <w:del w:id="431" w:author="Andrew Instone-Cowie" w:date="2025-05-07T15:27:00Z" w16du:dateUtc="2025-05-07T14:27:00Z"/>
              <w:rFonts w:eastAsiaTheme="minorEastAsia"/>
              <w:noProof/>
              <w:kern w:val="2"/>
              <w:sz w:val="24"/>
              <w:szCs w:val="24"/>
              <w:lang w:eastAsia="en-GB"/>
              <w14:ligatures w14:val="standardContextual"/>
            </w:rPr>
          </w:pPr>
          <w:del w:id="432" w:author="Andrew Instone-Cowie" w:date="2025-05-07T15:27:00Z" w16du:dateUtc="2025-05-07T14:27:00Z">
            <w:r w:rsidRPr="009A052D" w:rsidDel="009A052D">
              <w:rPr>
                <w:rStyle w:val="Hyperlink"/>
                <w:noProof/>
              </w:rPr>
              <w:delText>Documentation Map</w:delText>
            </w:r>
            <w:r w:rsidDel="009A052D">
              <w:rPr>
                <w:noProof/>
                <w:webHidden/>
              </w:rPr>
              <w:tab/>
            </w:r>
            <w:r w:rsidR="00424FD2" w:rsidDel="009A052D">
              <w:rPr>
                <w:noProof/>
                <w:webHidden/>
              </w:rPr>
              <w:delText>11</w:delText>
            </w:r>
          </w:del>
        </w:p>
        <w:p w14:paraId="0F367A7B" w14:textId="2E5EE3E7" w:rsidR="008E778E" w:rsidDel="009A052D" w:rsidRDefault="008E778E">
          <w:pPr>
            <w:pStyle w:val="TOC1"/>
            <w:rPr>
              <w:del w:id="433" w:author="Andrew Instone-Cowie" w:date="2025-05-07T15:27:00Z" w16du:dateUtc="2025-05-07T14:27:00Z"/>
              <w:rFonts w:eastAsiaTheme="minorEastAsia"/>
              <w:noProof/>
              <w:kern w:val="2"/>
              <w:sz w:val="24"/>
              <w:szCs w:val="24"/>
              <w:lang w:eastAsia="en-GB"/>
              <w14:ligatures w14:val="standardContextual"/>
            </w:rPr>
          </w:pPr>
          <w:del w:id="434" w:author="Andrew Instone-Cowie" w:date="2025-05-07T15:27:00Z" w16du:dateUtc="2025-05-07T14:27:00Z">
            <w:r w:rsidRPr="009A052D" w:rsidDel="009A052D">
              <w:rPr>
                <w:rStyle w:val="Hyperlink"/>
                <w:noProof/>
              </w:rPr>
              <w:delText>About This Guide</w:delText>
            </w:r>
            <w:r w:rsidDel="009A052D">
              <w:rPr>
                <w:noProof/>
                <w:webHidden/>
              </w:rPr>
              <w:tab/>
            </w:r>
            <w:r w:rsidR="00424FD2" w:rsidDel="009A052D">
              <w:rPr>
                <w:noProof/>
                <w:webHidden/>
              </w:rPr>
              <w:delText>12</w:delText>
            </w:r>
          </w:del>
        </w:p>
        <w:p w14:paraId="380572E3" w14:textId="5CB798CD" w:rsidR="008E778E" w:rsidDel="009A052D" w:rsidRDefault="008E778E">
          <w:pPr>
            <w:pStyle w:val="TOC1"/>
            <w:rPr>
              <w:del w:id="435" w:author="Andrew Instone-Cowie" w:date="2025-05-07T15:27:00Z" w16du:dateUtc="2025-05-07T14:27:00Z"/>
              <w:rFonts w:eastAsiaTheme="minorEastAsia"/>
              <w:noProof/>
              <w:kern w:val="2"/>
              <w:sz w:val="24"/>
              <w:szCs w:val="24"/>
              <w:lang w:eastAsia="en-GB"/>
              <w14:ligatures w14:val="standardContextual"/>
            </w:rPr>
          </w:pPr>
          <w:del w:id="436" w:author="Andrew Instone-Cowie" w:date="2025-05-07T15:27:00Z" w16du:dateUtc="2025-05-07T14:27:00Z">
            <w:r w:rsidRPr="009A052D" w:rsidDel="009A052D">
              <w:rPr>
                <w:rStyle w:val="Hyperlink"/>
                <w:noProof/>
              </w:rPr>
              <w:delText>Typical Simulator Installation</w:delText>
            </w:r>
            <w:r w:rsidDel="009A052D">
              <w:rPr>
                <w:noProof/>
                <w:webHidden/>
              </w:rPr>
              <w:tab/>
            </w:r>
            <w:r w:rsidR="00424FD2" w:rsidDel="009A052D">
              <w:rPr>
                <w:noProof/>
                <w:webHidden/>
              </w:rPr>
              <w:delText>13</w:delText>
            </w:r>
          </w:del>
        </w:p>
        <w:p w14:paraId="44153CC4" w14:textId="08CACE13" w:rsidR="008E778E" w:rsidDel="009A052D" w:rsidRDefault="008E778E">
          <w:pPr>
            <w:pStyle w:val="TOC1"/>
            <w:rPr>
              <w:del w:id="437" w:author="Andrew Instone-Cowie" w:date="2025-05-07T15:27:00Z" w16du:dateUtc="2025-05-07T14:27:00Z"/>
              <w:rFonts w:eastAsiaTheme="minorEastAsia"/>
              <w:noProof/>
              <w:kern w:val="2"/>
              <w:sz w:val="24"/>
              <w:szCs w:val="24"/>
              <w:lang w:eastAsia="en-GB"/>
              <w14:ligatures w14:val="standardContextual"/>
            </w:rPr>
          </w:pPr>
          <w:del w:id="438" w:author="Andrew Instone-Cowie" w:date="2025-05-07T15:27:00Z" w16du:dateUtc="2025-05-07T14:27:00Z">
            <w:r w:rsidRPr="009A052D" w:rsidDel="009A052D">
              <w:rPr>
                <w:rStyle w:val="Hyperlink"/>
                <w:noProof/>
              </w:rPr>
              <w:delText>What You Will Need</w:delText>
            </w:r>
            <w:r w:rsidDel="009A052D">
              <w:rPr>
                <w:noProof/>
                <w:webHidden/>
              </w:rPr>
              <w:tab/>
            </w:r>
            <w:r w:rsidR="00424FD2" w:rsidDel="009A052D">
              <w:rPr>
                <w:noProof/>
                <w:webHidden/>
              </w:rPr>
              <w:delText>14</w:delText>
            </w:r>
          </w:del>
        </w:p>
        <w:p w14:paraId="7DC8FDEC" w14:textId="42546D76" w:rsidR="008E778E" w:rsidDel="009A052D" w:rsidRDefault="008E778E">
          <w:pPr>
            <w:pStyle w:val="TOC2"/>
            <w:tabs>
              <w:tab w:val="right" w:leader="dot" w:pos="9016"/>
            </w:tabs>
            <w:rPr>
              <w:del w:id="439" w:author="Andrew Instone-Cowie" w:date="2025-05-07T15:27:00Z" w16du:dateUtc="2025-05-07T14:27:00Z"/>
              <w:rFonts w:eastAsiaTheme="minorEastAsia"/>
              <w:noProof/>
              <w:kern w:val="2"/>
              <w:sz w:val="24"/>
              <w:szCs w:val="24"/>
              <w:lang w:eastAsia="en-GB"/>
              <w14:ligatures w14:val="standardContextual"/>
            </w:rPr>
          </w:pPr>
          <w:del w:id="440" w:author="Andrew Instone-Cowie" w:date="2025-05-07T15:27:00Z" w16du:dateUtc="2025-05-07T14:27:00Z">
            <w:r w:rsidRPr="009A052D" w:rsidDel="009A052D">
              <w:rPr>
                <w:rStyle w:val="Hyperlink"/>
                <w:noProof/>
              </w:rPr>
              <w:delText>Skills</w:delText>
            </w:r>
            <w:r w:rsidDel="009A052D">
              <w:rPr>
                <w:noProof/>
                <w:webHidden/>
              </w:rPr>
              <w:tab/>
            </w:r>
            <w:r w:rsidR="00424FD2" w:rsidDel="009A052D">
              <w:rPr>
                <w:noProof/>
                <w:webHidden/>
              </w:rPr>
              <w:delText>14</w:delText>
            </w:r>
          </w:del>
        </w:p>
        <w:p w14:paraId="22C234F5" w14:textId="5A860765" w:rsidR="008E778E" w:rsidDel="009A052D" w:rsidRDefault="008E778E">
          <w:pPr>
            <w:pStyle w:val="TOC2"/>
            <w:tabs>
              <w:tab w:val="right" w:leader="dot" w:pos="9016"/>
            </w:tabs>
            <w:rPr>
              <w:del w:id="441" w:author="Andrew Instone-Cowie" w:date="2025-05-07T15:27:00Z" w16du:dateUtc="2025-05-07T14:27:00Z"/>
              <w:rFonts w:eastAsiaTheme="minorEastAsia"/>
              <w:noProof/>
              <w:kern w:val="2"/>
              <w:sz w:val="24"/>
              <w:szCs w:val="24"/>
              <w:lang w:eastAsia="en-GB"/>
              <w14:ligatures w14:val="standardContextual"/>
            </w:rPr>
          </w:pPr>
          <w:del w:id="442" w:author="Andrew Instone-Cowie" w:date="2025-05-07T15:27:00Z" w16du:dateUtc="2025-05-07T14:27:00Z">
            <w:r w:rsidRPr="009A052D" w:rsidDel="009A052D">
              <w:rPr>
                <w:rStyle w:val="Hyperlink"/>
                <w:noProof/>
              </w:rPr>
              <w:delText>Tools</w:delText>
            </w:r>
            <w:r w:rsidDel="009A052D">
              <w:rPr>
                <w:noProof/>
                <w:webHidden/>
              </w:rPr>
              <w:tab/>
            </w:r>
            <w:r w:rsidR="00424FD2" w:rsidDel="009A052D">
              <w:rPr>
                <w:noProof/>
                <w:webHidden/>
              </w:rPr>
              <w:delText>14</w:delText>
            </w:r>
          </w:del>
        </w:p>
        <w:p w14:paraId="0F7655FA" w14:textId="0956C87B" w:rsidR="008E778E" w:rsidDel="009A052D" w:rsidRDefault="008E778E">
          <w:pPr>
            <w:pStyle w:val="TOC2"/>
            <w:tabs>
              <w:tab w:val="right" w:leader="dot" w:pos="9016"/>
            </w:tabs>
            <w:rPr>
              <w:del w:id="443" w:author="Andrew Instone-Cowie" w:date="2025-05-07T15:27:00Z" w16du:dateUtc="2025-05-07T14:27:00Z"/>
              <w:rFonts w:eastAsiaTheme="minorEastAsia"/>
              <w:noProof/>
              <w:kern w:val="2"/>
              <w:sz w:val="24"/>
              <w:szCs w:val="24"/>
              <w:lang w:eastAsia="en-GB"/>
              <w14:ligatures w14:val="standardContextual"/>
            </w:rPr>
          </w:pPr>
          <w:del w:id="444"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14</w:delText>
            </w:r>
          </w:del>
        </w:p>
        <w:p w14:paraId="49CD096C" w14:textId="09AAF0BC" w:rsidR="008E778E" w:rsidDel="009A052D" w:rsidRDefault="008E778E">
          <w:pPr>
            <w:pStyle w:val="TOC2"/>
            <w:tabs>
              <w:tab w:val="right" w:leader="dot" w:pos="9016"/>
            </w:tabs>
            <w:rPr>
              <w:del w:id="445" w:author="Andrew Instone-Cowie" w:date="2025-05-07T15:27:00Z" w16du:dateUtc="2025-05-07T14:27:00Z"/>
              <w:rFonts w:eastAsiaTheme="minorEastAsia"/>
              <w:noProof/>
              <w:kern w:val="2"/>
              <w:sz w:val="24"/>
              <w:szCs w:val="24"/>
              <w:lang w:eastAsia="en-GB"/>
              <w14:ligatures w14:val="standardContextual"/>
            </w:rPr>
          </w:pPr>
          <w:del w:id="446" w:author="Andrew Instone-Cowie" w:date="2025-05-07T15:27:00Z" w16du:dateUtc="2025-05-07T14:27:00Z">
            <w:r w:rsidRPr="009A052D" w:rsidDel="009A052D">
              <w:rPr>
                <w:rStyle w:val="Hyperlink"/>
                <w:noProof/>
              </w:rPr>
              <w:delText>PCBs</w:delText>
            </w:r>
            <w:r w:rsidDel="009A052D">
              <w:rPr>
                <w:noProof/>
                <w:webHidden/>
              </w:rPr>
              <w:tab/>
            </w:r>
            <w:r w:rsidR="00424FD2" w:rsidDel="009A052D">
              <w:rPr>
                <w:noProof/>
                <w:webHidden/>
              </w:rPr>
              <w:delText>15</w:delText>
            </w:r>
          </w:del>
        </w:p>
        <w:p w14:paraId="59EF5783" w14:textId="7ED0B873" w:rsidR="008E778E" w:rsidDel="009A052D" w:rsidRDefault="008E778E">
          <w:pPr>
            <w:pStyle w:val="TOC3"/>
            <w:tabs>
              <w:tab w:val="right" w:leader="dot" w:pos="9016"/>
            </w:tabs>
            <w:rPr>
              <w:del w:id="447" w:author="Andrew Instone-Cowie" w:date="2025-05-07T15:27:00Z" w16du:dateUtc="2025-05-07T14:27:00Z"/>
              <w:noProof/>
              <w:kern w:val="2"/>
              <w:sz w:val="24"/>
              <w:szCs w:val="24"/>
              <w:lang w:val="en-GB" w:eastAsia="en-GB"/>
              <w14:ligatures w14:val="standardContextual"/>
            </w:rPr>
          </w:pPr>
          <w:del w:id="448" w:author="Andrew Instone-Cowie" w:date="2025-05-07T15:27:00Z" w16du:dateUtc="2025-05-07T14:27:00Z">
            <w:r w:rsidRPr="009A052D" w:rsidDel="009A052D">
              <w:rPr>
                <w:rStyle w:val="Hyperlink"/>
                <w:noProof/>
              </w:rPr>
              <w:delText>JLCPCB or SeeedStudio</w:delText>
            </w:r>
            <w:r w:rsidDel="009A052D">
              <w:rPr>
                <w:noProof/>
                <w:webHidden/>
              </w:rPr>
              <w:tab/>
            </w:r>
            <w:r w:rsidR="00424FD2" w:rsidDel="009A052D">
              <w:rPr>
                <w:noProof/>
                <w:webHidden/>
              </w:rPr>
              <w:delText>15</w:delText>
            </w:r>
          </w:del>
        </w:p>
        <w:p w14:paraId="4DFD3047" w14:textId="356CF210" w:rsidR="008E778E" w:rsidDel="009A052D" w:rsidRDefault="008E778E">
          <w:pPr>
            <w:pStyle w:val="TOC3"/>
            <w:tabs>
              <w:tab w:val="right" w:leader="dot" w:pos="9016"/>
            </w:tabs>
            <w:rPr>
              <w:del w:id="449" w:author="Andrew Instone-Cowie" w:date="2025-05-07T15:27:00Z" w16du:dateUtc="2025-05-07T14:27:00Z"/>
              <w:noProof/>
              <w:kern w:val="2"/>
              <w:sz w:val="24"/>
              <w:szCs w:val="24"/>
              <w:lang w:val="en-GB" w:eastAsia="en-GB"/>
              <w14:ligatures w14:val="standardContextual"/>
            </w:rPr>
          </w:pPr>
          <w:del w:id="450" w:author="Andrew Instone-Cowie" w:date="2025-05-07T15:27:00Z" w16du:dateUtc="2025-05-07T14:27:00Z">
            <w:r w:rsidRPr="009A052D" w:rsidDel="009A052D">
              <w:rPr>
                <w:rStyle w:val="Hyperlink"/>
                <w:noProof/>
              </w:rPr>
              <w:delText>OSH Park</w:delText>
            </w:r>
            <w:r w:rsidDel="009A052D">
              <w:rPr>
                <w:noProof/>
                <w:webHidden/>
              </w:rPr>
              <w:tab/>
            </w:r>
            <w:r w:rsidR="00424FD2" w:rsidDel="009A052D">
              <w:rPr>
                <w:noProof/>
                <w:webHidden/>
              </w:rPr>
              <w:delText>19</w:delText>
            </w:r>
          </w:del>
        </w:p>
        <w:p w14:paraId="0531FF05" w14:textId="5647FEAC" w:rsidR="008E778E" w:rsidDel="009A052D" w:rsidRDefault="008E778E">
          <w:pPr>
            <w:pStyle w:val="TOC3"/>
            <w:tabs>
              <w:tab w:val="right" w:leader="dot" w:pos="9016"/>
            </w:tabs>
            <w:rPr>
              <w:del w:id="451" w:author="Andrew Instone-Cowie" w:date="2025-05-07T15:27:00Z" w16du:dateUtc="2025-05-07T14:27:00Z"/>
              <w:noProof/>
              <w:kern w:val="2"/>
              <w:sz w:val="24"/>
              <w:szCs w:val="24"/>
              <w:lang w:val="en-GB" w:eastAsia="en-GB"/>
              <w14:ligatures w14:val="standardContextual"/>
            </w:rPr>
          </w:pPr>
          <w:del w:id="452" w:author="Andrew Instone-Cowie" w:date="2025-05-07T15:27:00Z" w16du:dateUtc="2025-05-07T14:27:00Z">
            <w:r w:rsidRPr="009A052D" w:rsidDel="009A052D">
              <w:rPr>
                <w:rStyle w:val="Hyperlink"/>
                <w:noProof/>
              </w:rPr>
              <w:delText>PCB Design Software Change</w:delText>
            </w:r>
            <w:r w:rsidDel="009A052D">
              <w:rPr>
                <w:noProof/>
                <w:webHidden/>
              </w:rPr>
              <w:tab/>
            </w:r>
            <w:r w:rsidR="00424FD2" w:rsidDel="009A052D">
              <w:rPr>
                <w:noProof/>
                <w:webHidden/>
              </w:rPr>
              <w:delText>19</w:delText>
            </w:r>
          </w:del>
        </w:p>
        <w:p w14:paraId="6A111384" w14:textId="481029A1" w:rsidR="008E778E" w:rsidDel="009A052D" w:rsidRDefault="008E778E">
          <w:pPr>
            <w:pStyle w:val="TOC1"/>
            <w:rPr>
              <w:del w:id="453" w:author="Andrew Instone-Cowie" w:date="2025-05-07T15:27:00Z" w16du:dateUtc="2025-05-07T14:27:00Z"/>
              <w:rFonts w:eastAsiaTheme="minorEastAsia"/>
              <w:noProof/>
              <w:kern w:val="2"/>
              <w:sz w:val="24"/>
              <w:szCs w:val="24"/>
              <w:lang w:eastAsia="en-GB"/>
              <w14:ligatures w14:val="standardContextual"/>
            </w:rPr>
          </w:pPr>
          <w:del w:id="454" w:author="Andrew Instone-Cowie" w:date="2025-05-07T15:27:00Z" w16du:dateUtc="2025-05-07T14:27:00Z">
            <w:r w:rsidRPr="009A052D" w:rsidDel="009A052D">
              <w:rPr>
                <w:rStyle w:val="Hyperlink"/>
                <w:noProof/>
              </w:rPr>
              <w:delText>Simulator Assembly</w:delText>
            </w:r>
            <w:r w:rsidDel="009A052D">
              <w:rPr>
                <w:noProof/>
                <w:webHidden/>
              </w:rPr>
              <w:tab/>
            </w:r>
            <w:r w:rsidR="00424FD2" w:rsidDel="009A052D">
              <w:rPr>
                <w:noProof/>
                <w:webHidden/>
              </w:rPr>
              <w:delText>20</w:delText>
            </w:r>
          </w:del>
        </w:p>
        <w:p w14:paraId="2C26B1B4" w14:textId="120BF380" w:rsidR="008E778E" w:rsidDel="009A052D" w:rsidRDefault="008E778E">
          <w:pPr>
            <w:pStyle w:val="TOC2"/>
            <w:tabs>
              <w:tab w:val="right" w:leader="dot" w:pos="9016"/>
            </w:tabs>
            <w:rPr>
              <w:del w:id="455" w:author="Andrew Instone-Cowie" w:date="2025-05-07T15:27:00Z" w16du:dateUtc="2025-05-07T14:27:00Z"/>
              <w:rFonts w:eastAsiaTheme="minorEastAsia"/>
              <w:noProof/>
              <w:kern w:val="2"/>
              <w:sz w:val="24"/>
              <w:szCs w:val="24"/>
              <w:lang w:eastAsia="en-GB"/>
              <w14:ligatures w14:val="standardContextual"/>
            </w:rPr>
          </w:pPr>
          <w:del w:id="456" w:author="Andrew Instone-Cowie" w:date="2025-05-07T15:27:00Z" w16du:dateUtc="2025-05-07T14:27:00Z">
            <w:r w:rsidRPr="009A052D" w:rsidDel="009A052D">
              <w:rPr>
                <w:rStyle w:val="Hyperlink"/>
                <w:noProof/>
              </w:rPr>
              <w:delText>Polarised Components</w:delText>
            </w:r>
            <w:r w:rsidDel="009A052D">
              <w:rPr>
                <w:noProof/>
                <w:webHidden/>
              </w:rPr>
              <w:tab/>
            </w:r>
            <w:r w:rsidR="00424FD2" w:rsidDel="009A052D">
              <w:rPr>
                <w:noProof/>
                <w:webHidden/>
              </w:rPr>
              <w:delText>20</w:delText>
            </w:r>
          </w:del>
        </w:p>
        <w:p w14:paraId="637C1ECE" w14:textId="14075B43" w:rsidR="008E778E" w:rsidDel="009A052D" w:rsidRDefault="008E778E">
          <w:pPr>
            <w:pStyle w:val="TOC3"/>
            <w:tabs>
              <w:tab w:val="right" w:leader="dot" w:pos="9016"/>
            </w:tabs>
            <w:rPr>
              <w:del w:id="457" w:author="Andrew Instone-Cowie" w:date="2025-05-07T15:27:00Z" w16du:dateUtc="2025-05-07T14:27:00Z"/>
              <w:noProof/>
              <w:kern w:val="2"/>
              <w:sz w:val="24"/>
              <w:szCs w:val="24"/>
              <w:lang w:val="en-GB" w:eastAsia="en-GB"/>
              <w14:ligatures w14:val="standardContextual"/>
            </w:rPr>
          </w:pPr>
          <w:del w:id="458" w:author="Andrew Instone-Cowie" w:date="2025-05-07T15:27:00Z" w16du:dateUtc="2025-05-07T14:27:00Z">
            <w:r w:rsidRPr="009A052D" w:rsidDel="009A052D">
              <w:rPr>
                <w:rStyle w:val="Hyperlink"/>
                <w:noProof/>
              </w:rPr>
              <w:delText>Voltage Regulators</w:delText>
            </w:r>
            <w:r w:rsidDel="009A052D">
              <w:rPr>
                <w:noProof/>
                <w:webHidden/>
              </w:rPr>
              <w:tab/>
            </w:r>
            <w:r w:rsidR="00424FD2" w:rsidDel="009A052D">
              <w:rPr>
                <w:noProof/>
                <w:webHidden/>
              </w:rPr>
              <w:delText>20</w:delText>
            </w:r>
          </w:del>
        </w:p>
        <w:p w14:paraId="2BB6AB90" w14:textId="065830C8" w:rsidR="008E778E" w:rsidDel="009A052D" w:rsidRDefault="008E778E">
          <w:pPr>
            <w:pStyle w:val="TOC3"/>
            <w:tabs>
              <w:tab w:val="right" w:leader="dot" w:pos="9016"/>
            </w:tabs>
            <w:rPr>
              <w:del w:id="459" w:author="Andrew Instone-Cowie" w:date="2025-05-07T15:27:00Z" w16du:dateUtc="2025-05-07T14:27:00Z"/>
              <w:noProof/>
              <w:kern w:val="2"/>
              <w:sz w:val="24"/>
              <w:szCs w:val="24"/>
              <w:lang w:val="en-GB" w:eastAsia="en-GB"/>
              <w14:ligatures w14:val="standardContextual"/>
            </w:rPr>
          </w:pPr>
          <w:del w:id="460" w:author="Andrew Instone-Cowie" w:date="2025-05-07T15:27:00Z" w16du:dateUtc="2025-05-07T14:27:00Z">
            <w:r w:rsidRPr="009A052D" w:rsidDel="009A052D">
              <w:rPr>
                <w:rStyle w:val="Hyperlink"/>
                <w:noProof/>
              </w:rPr>
              <w:delText>Diodes</w:delText>
            </w:r>
            <w:r w:rsidDel="009A052D">
              <w:rPr>
                <w:noProof/>
                <w:webHidden/>
              </w:rPr>
              <w:tab/>
            </w:r>
            <w:r w:rsidR="00424FD2" w:rsidDel="009A052D">
              <w:rPr>
                <w:noProof/>
                <w:webHidden/>
              </w:rPr>
              <w:delText>21</w:delText>
            </w:r>
          </w:del>
        </w:p>
        <w:p w14:paraId="19E08E47" w14:textId="75666B55" w:rsidR="008E778E" w:rsidDel="009A052D" w:rsidRDefault="008E778E">
          <w:pPr>
            <w:pStyle w:val="TOC3"/>
            <w:tabs>
              <w:tab w:val="right" w:leader="dot" w:pos="9016"/>
            </w:tabs>
            <w:rPr>
              <w:del w:id="461" w:author="Andrew Instone-Cowie" w:date="2025-05-07T15:27:00Z" w16du:dateUtc="2025-05-07T14:27:00Z"/>
              <w:noProof/>
              <w:kern w:val="2"/>
              <w:sz w:val="24"/>
              <w:szCs w:val="24"/>
              <w:lang w:val="en-GB" w:eastAsia="en-GB"/>
              <w14:ligatures w14:val="standardContextual"/>
            </w:rPr>
          </w:pPr>
          <w:del w:id="462" w:author="Andrew Instone-Cowie" w:date="2025-05-07T15:27:00Z" w16du:dateUtc="2025-05-07T14:27:00Z">
            <w:r w:rsidRPr="009A052D" w:rsidDel="009A052D">
              <w:rPr>
                <w:rStyle w:val="Hyperlink"/>
                <w:noProof/>
              </w:rPr>
              <w:delText>Electrolytic Capacitors</w:delText>
            </w:r>
            <w:r w:rsidDel="009A052D">
              <w:rPr>
                <w:noProof/>
                <w:webHidden/>
              </w:rPr>
              <w:tab/>
            </w:r>
            <w:r w:rsidR="00424FD2" w:rsidDel="009A052D">
              <w:rPr>
                <w:noProof/>
                <w:webHidden/>
              </w:rPr>
              <w:delText>21</w:delText>
            </w:r>
          </w:del>
        </w:p>
        <w:p w14:paraId="56BF00E6" w14:textId="622C646A" w:rsidR="008E778E" w:rsidDel="009A052D" w:rsidRDefault="008E778E">
          <w:pPr>
            <w:pStyle w:val="TOC3"/>
            <w:tabs>
              <w:tab w:val="right" w:leader="dot" w:pos="9016"/>
            </w:tabs>
            <w:rPr>
              <w:del w:id="463" w:author="Andrew Instone-Cowie" w:date="2025-05-07T15:27:00Z" w16du:dateUtc="2025-05-07T14:27:00Z"/>
              <w:noProof/>
              <w:kern w:val="2"/>
              <w:sz w:val="24"/>
              <w:szCs w:val="24"/>
              <w:lang w:val="en-GB" w:eastAsia="en-GB"/>
              <w14:ligatures w14:val="standardContextual"/>
            </w:rPr>
          </w:pPr>
          <w:del w:id="464" w:author="Andrew Instone-Cowie" w:date="2025-05-07T15:27:00Z" w16du:dateUtc="2025-05-07T14:27:00Z">
            <w:r w:rsidRPr="009A052D" w:rsidDel="009A052D">
              <w:rPr>
                <w:rStyle w:val="Hyperlink"/>
                <w:noProof/>
              </w:rPr>
              <w:delText>Integrated Circuits</w:delText>
            </w:r>
            <w:r w:rsidDel="009A052D">
              <w:rPr>
                <w:noProof/>
                <w:webHidden/>
              </w:rPr>
              <w:tab/>
            </w:r>
            <w:r w:rsidR="00424FD2" w:rsidDel="009A052D">
              <w:rPr>
                <w:noProof/>
                <w:webHidden/>
              </w:rPr>
              <w:delText>22</w:delText>
            </w:r>
          </w:del>
        </w:p>
        <w:p w14:paraId="78925FDA" w14:textId="70775B52" w:rsidR="008E778E" w:rsidDel="009A052D" w:rsidRDefault="008E778E">
          <w:pPr>
            <w:pStyle w:val="TOC3"/>
            <w:tabs>
              <w:tab w:val="right" w:leader="dot" w:pos="9016"/>
            </w:tabs>
            <w:rPr>
              <w:del w:id="465" w:author="Andrew Instone-Cowie" w:date="2025-05-07T15:27:00Z" w16du:dateUtc="2025-05-07T14:27:00Z"/>
              <w:noProof/>
              <w:kern w:val="2"/>
              <w:sz w:val="24"/>
              <w:szCs w:val="24"/>
              <w:lang w:val="en-GB" w:eastAsia="en-GB"/>
              <w14:ligatures w14:val="standardContextual"/>
            </w:rPr>
          </w:pPr>
          <w:del w:id="466" w:author="Andrew Instone-Cowie" w:date="2025-05-07T15:27:00Z" w16du:dateUtc="2025-05-07T14:27:00Z">
            <w:r w:rsidRPr="009A052D" w:rsidDel="009A052D">
              <w:rPr>
                <w:rStyle w:val="Hyperlink"/>
                <w:noProof/>
              </w:rPr>
              <w:delText>LEDs</w:delText>
            </w:r>
            <w:r w:rsidDel="009A052D">
              <w:rPr>
                <w:noProof/>
                <w:webHidden/>
              </w:rPr>
              <w:tab/>
            </w:r>
            <w:r w:rsidR="00424FD2" w:rsidDel="009A052D">
              <w:rPr>
                <w:noProof/>
                <w:webHidden/>
              </w:rPr>
              <w:delText>22</w:delText>
            </w:r>
          </w:del>
        </w:p>
        <w:p w14:paraId="22742868" w14:textId="381F8D27" w:rsidR="008E778E" w:rsidDel="009A052D" w:rsidRDefault="008E778E">
          <w:pPr>
            <w:pStyle w:val="TOC3"/>
            <w:tabs>
              <w:tab w:val="right" w:leader="dot" w:pos="9016"/>
            </w:tabs>
            <w:rPr>
              <w:del w:id="467" w:author="Andrew Instone-Cowie" w:date="2025-05-07T15:27:00Z" w16du:dateUtc="2025-05-07T14:27:00Z"/>
              <w:noProof/>
              <w:kern w:val="2"/>
              <w:sz w:val="24"/>
              <w:szCs w:val="24"/>
              <w:lang w:val="en-GB" w:eastAsia="en-GB"/>
              <w14:ligatures w14:val="standardContextual"/>
            </w:rPr>
          </w:pPr>
          <w:del w:id="468" w:author="Andrew Instone-Cowie" w:date="2025-05-07T15:27:00Z" w16du:dateUtc="2025-05-07T14:27:00Z">
            <w:r w:rsidRPr="009A052D" w:rsidDel="009A052D">
              <w:rPr>
                <w:rStyle w:val="Hyperlink"/>
                <w:noProof/>
              </w:rPr>
              <w:delText>Magneto-Resistive Sensors</w:delText>
            </w:r>
            <w:r w:rsidDel="009A052D">
              <w:rPr>
                <w:noProof/>
                <w:webHidden/>
              </w:rPr>
              <w:tab/>
            </w:r>
            <w:r w:rsidR="00424FD2" w:rsidDel="009A052D">
              <w:rPr>
                <w:noProof/>
                <w:webHidden/>
              </w:rPr>
              <w:delText>23</w:delText>
            </w:r>
          </w:del>
        </w:p>
        <w:p w14:paraId="5D3EDB25" w14:textId="37291C4E" w:rsidR="008E778E" w:rsidDel="009A052D" w:rsidRDefault="008E778E">
          <w:pPr>
            <w:pStyle w:val="TOC2"/>
            <w:tabs>
              <w:tab w:val="right" w:leader="dot" w:pos="9016"/>
            </w:tabs>
            <w:rPr>
              <w:del w:id="469" w:author="Andrew Instone-Cowie" w:date="2025-05-07T15:27:00Z" w16du:dateUtc="2025-05-07T14:27:00Z"/>
              <w:rFonts w:eastAsiaTheme="minorEastAsia"/>
              <w:noProof/>
              <w:kern w:val="2"/>
              <w:sz w:val="24"/>
              <w:szCs w:val="24"/>
              <w:lang w:eastAsia="en-GB"/>
              <w14:ligatures w14:val="standardContextual"/>
            </w:rPr>
          </w:pPr>
          <w:del w:id="470"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24</w:delText>
            </w:r>
          </w:del>
        </w:p>
        <w:p w14:paraId="4F6A1194" w14:textId="25F353E9" w:rsidR="008E778E" w:rsidDel="009A052D" w:rsidRDefault="008E778E">
          <w:pPr>
            <w:pStyle w:val="TOC3"/>
            <w:tabs>
              <w:tab w:val="right" w:leader="dot" w:pos="9016"/>
            </w:tabs>
            <w:rPr>
              <w:del w:id="471" w:author="Andrew Instone-Cowie" w:date="2025-05-07T15:27:00Z" w16du:dateUtc="2025-05-07T14:27:00Z"/>
              <w:noProof/>
              <w:kern w:val="2"/>
              <w:sz w:val="24"/>
              <w:szCs w:val="24"/>
              <w:lang w:val="en-GB" w:eastAsia="en-GB"/>
              <w14:ligatures w14:val="standardContextual"/>
            </w:rPr>
          </w:pPr>
          <w:del w:id="472"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24</w:delText>
            </w:r>
          </w:del>
        </w:p>
        <w:p w14:paraId="33312D43" w14:textId="7F1649D4" w:rsidR="008E778E" w:rsidDel="009A052D" w:rsidRDefault="008E778E">
          <w:pPr>
            <w:pStyle w:val="TOC3"/>
            <w:tabs>
              <w:tab w:val="right" w:leader="dot" w:pos="9016"/>
            </w:tabs>
            <w:rPr>
              <w:del w:id="473" w:author="Andrew Instone-Cowie" w:date="2025-05-07T15:27:00Z" w16du:dateUtc="2025-05-07T14:27:00Z"/>
              <w:noProof/>
              <w:kern w:val="2"/>
              <w:sz w:val="24"/>
              <w:szCs w:val="24"/>
              <w:lang w:val="en-GB" w:eastAsia="en-GB"/>
              <w14:ligatures w14:val="standardContextual"/>
            </w:rPr>
          </w:pPr>
          <w:del w:id="474"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25</w:delText>
            </w:r>
          </w:del>
        </w:p>
        <w:p w14:paraId="00A23CA9" w14:textId="11EFA863" w:rsidR="008E778E" w:rsidDel="009A052D" w:rsidRDefault="008E778E">
          <w:pPr>
            <w:pStyle w:val="TOC3"/>
            <w:tabs>
              <w:tab w:val="right" w:leader="dot" w:pos="9016"/>
            </w:tabs>
            <w:rPr>
              <w:del w:id="475" w:author="Andrew Instone-Cowie" w:date="2025-05-07T15:27:00Z" w16du:dateUtc="2025-05-07T14:27:00Z"/>
              <w:noProof/>
              <w:kern w:val="2"/>
              <w:sz w:val="24"/>
              <w:szCs w:val="24"/>
              <w:lang w:val="en-GB" w:eastAsia="en-GB"/>
              <w14:ligatures w14:val="standardContextual"/>
            </w:rPr>
          </w:pPr>
          <w:del w:id="476"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26</w:delText>
            </w:r>
          </w:del>
        </w:p>
        <w:p w14:paraId="6AFDC049" w14:textId="65E69935" w:rsidR="008E778E" w:rsidDel="009A052D" w:rsidRDefault="008E778E">
          <w:pPr>
            <w:pStyle w:val="TOC3"/>
            <w:tabs>
              <w:tab w:val="right" w:leader="dot" w:pos="9016"/>
            </w:tabs>
            <w:rPr>
              <w:del w:id="477" w:author="Andrew Instone-Cowie" w:date="2025-05-07T15:27:00Z" w16du:dateUtc="2025-05-07T14:27:00Z"/>
              <w:noProof/>
              <w:kern w:val="2"/>
              <w:sz w:val="24"/>
              <w:szCs w:val="24"/>
              <w:lang w:val="en-GB" w:eastAsia="en-GB"/>
              <w14:ligatures w14:val="standardContextual"/>
            </w:rPr>
          </w:pPr>
          <w:del w:id="478"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26</w:delText>
            </w:r>
          </w:del>
        </w:p>
        <w:p w14:paraId="23C6A6C2" w14:textId="0252E28E" w:rsidR="008E778E" w:rsidDel="009A052D" w:rsidRDefault="008E778E">
          <w:pPr>
            <w:pStyle w:val="TOC3"/>
            <w:tabs>
              <w:tab w:val="right" w:leader="dot" w:pos="9016"/>
            </w:tabs>
            <w:rPr>
              <w:del w:id="479" w:author="Andrew Instone-Cowie" w:date="2025-05-07T15:27:00Z" w16du:dateUtc="2025-05-07T14:27:00Z"/>
              <w:noProof/>
              <w:kern w:val="2"/>
              <w:sz w:val="24"/>
              <w:szCs w:val="24"/>
              <w:lang w:val="en-GB" w:eastAsia="en-GB"/>
              <w14:ligatures w14:val="standardContextual"/>
            </w:rPr>
          </w:pPr>
          <w:del w:id="480"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27</w:delText>
            </w:r>
          </w:del>
        </w:p>
        <w:p w14:paraId="16F8379F" w14:textId="45DBE179" w:rsidR="008E778E" w:rsidDel="009A052D" w:rsidRDefault="008E778E">
          <w:pPr>
            <w:pStyle w:val="TOC3"/>
            <w:tabs>
              <w:tab w:val="right" w:leader="dot" w:pos="9016"/>
            </w:tabs>
            <w:rPr>
              <w:del w:id="481" w:author="Andrew Instone-Cowie" w:date="2025-05-07T15:27:00Z" w16du:dateUtc="2025-05-07T14:27:00Z"/>
              <w:noProof/>
              <w:kern w:val="2"/>
              <w:sz w:val="24"/>
              <w:szCs w:val="24"/>
              <w:lang w:val="en-GB" w:eastAsia="en-GB"/>
              <w14:ligatures w14:val="standardContextual"/>
            </w:rPr>
          </w:pPr>
          <w:del w:id="482" w:author="Andrew Instone-Cowie" w:date="2025-05-07T15:27:00Z" w16du:dateUtc="2025-05-07T14:27:00Z">
            <w:r w:rsidRPr="009A052D" w:rsidDel="009A052D">
              <w:rPr>
                <w:rStyle w:val="Hyperlink"/>
                <w:noProof/>
              </w:rPr>
              <w:delText>Voltage Regulator</w:delText>
            </w:r>
            <w:r w:rsidDel="009A052D">
              <w:rPr>
                <w:noProof/>
                <w:webHidden/>
              </w:rPr>
              <w:tab/>
            </w:r>
            <w:r w:rsidR="00424FD2" w:rsidDel="009A052D">
              <w:rPr>
                <w:noProof/>
                <w:webHidden/>
              </w:rPr>
              <w:delText>28</w:delText>
            </w:r>
          </w:del>
        </w:p>
        <w:p w14:paraId="4B7A8BC1" w14:textId="5A56CD53" w:rsidR="008E778E" w:rsidDel="009A052D" w:rsidRDefault="008E778E">
          <w:pPr>
            <w:pStyle w:val="TOC2"/>
            <w:tabs>
              <w:tab w:val="right" w:leader="dot" w:pos="9016"/>
            </w:tabs>
            <w:rPr>
              <w:del w:id="483" w:author="Andrew Instone-Cowie" w:date="2025-05-07T15:27:00Z" w16du:dateUtc="2025-05-07T14:27:00Z"/>
              <w:rFonts w:eastAsiaTheme="minorEastAsia"/>
              <w:noProof/>
              <w:kern w:val="2"/>
              <w:sz w:val="24"/>
              <w:szCs w:val="24"/>
              <w:lang w:eastAsia="en-GB"/>
              <w14:ligatures w14:val="standardContextual"/>
            </w:rPr>
          </w:pPr>
          <w:del w:id="484"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31</w:delText>
            </w:r>
          </w:del>
        </w:p>
        <w:p w14:paraId="37503F69" w14:textId="4E01CAE1" w:rsidR="008E778E" w:rsidDel="009A052D" w:rsidRDefault="008E778E">
          <w:pPr>
            <w:pStyle w:val="TOC3"/>
            <w:tabs>
              <w:tab w:val="right" w:leader="dot" w:pos="9016"/>
            </w:tabs>
            <w:rPr>
              <w:del w:id="485" w:author="Andrew Instone-Cowie" w:date="2025-05-07T15:27:00Z" w16du:dateUtc="2025-05-07T14:27:00Z"/>
              <w:noProof/>
              <w:kern w:val="2"/>
              <w:sz w:val="24"/>
              <w:szCs w:val="24"/>
              <w:lang w:val="en-GB" w:eastAsia="en-GB"/>
              <w14:ligatures w14:val="standardContextual"/>
            </w:rPr>
          </w:pPr>
          <w:del w:id="486"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31</w:delText>
            </w:r>
          </w:del>
        </w:p>
        <w:p w14:paraId="1C9D5FE3" w14:textId="7262A82B" w:rsidR="008E778E" w:rsidDel="009A052D" w:rsidRDefault="008E778E">
          <w:pPr>
            <w:pStyle w:val="TOC3"/>
            <w:tabs>
              <w:tab w:val="right" w:leader="dot" w:pos="9016"/>
            </w:tabs>
            <w:rPr>
              <w:del w:id="487" w:author="Andrew Instone-Cowie" w:date="2025-05-07T15:27:00Z" w16du:dateUtc="2025-05-07T14:27:00Z"/>
              <w:noProof/>
              <w:kern w:val="2"/>
              <w:sz w:val="24"/>
              <w:szCs w:val="24"/>
              <w:lang w:val="en-GB" w:eastAsia="en-GB"/>
              <w14:ligatures w14:val="standardContextual"/>
            </w:rPr>
          </w:pPr>
          <w:del w:id="488"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32</w:delText>
            </w:r>
          </w:del>
        </w:p>
        <w:p w14:paraId="5C74388B" w14:textId="506526D1" w:rsidR="008E778E" w:rsidDel="009A052D" w:rsidRDefault="008E778E">
          <w:pPr>
            <w:pStyle w:val="TOC3"/>
            <w:tabs>
              <w:tab w:val="right" w:leader="dot" w:pos="9016"/>
            </w:tabs>
            <w:rPr>
              <w:del w:id="489" w:author="Andrew Instone-Cowie" w:date="2025-05-07T15:27:00Z" w16du:dateUtc="2025-05-07T14:27:00Z"/>
              <w:noProof/>
              <w:kern w:val="2"/>
              <w:sz w:val="24"/>
              <w:szCs w:val="24"/>
              <w:lang w:val="en-GB" w:eastAsia="en-GB"/>
              <w14:ligatures w14:val="standardContextual"/>
            </w:rPr>
          </w:pPr>
          <w:del w:id="490"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33</w:delText>
            </w:r>
          </w:del>
        </w:p>
        <w:p w14:paraId="71AA055C" w14:textId="3047EBC0" w:rsidR="008E778E" w:rsidDel="009A052D" w:rsidRDefault="008E778E">
          <w:pPr>
            <w:pStyle w:val="TOC3"/>
            <w:tabs>
              <w:tab w:val="right" w:leader="dot" w:pos="9016"/>
            </w:tabs>
            <w:rPr>
              <w:del w:id="491" w:author="Andrew Instone-Cowie" w:date="2025-05-07T15:27:00Z" w16du:dateUtc="2025-05-07T14:27:00Z"/>
              <w:noProof/>
              <w:kern w:val="2"/>
              <w:sz w:val="24"/>
              <w:szCs w:val="24"/>
              <w:lang w:val="en-GB" w:eastAsia="en-GB"/>
              <w14:ligatures w14:val="standardContextual"/>
            </w:rPr>
          </w:pPr>
          <w:del w:id="492"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33</w:delText>
            </w:r>
          </w:del>
        </w:p>
        <w:p w14:paraId="229C8499" w14:textId="7B26B6DD" w:rsidR="008E778E" w:rsidDel="009A052D" w:rsidRDefault="008E778E">
          <w:pPr>
            <w:pStyle w:val="TOC3"/>
            <w:tabs>
              <w:tab w:val="right" w:leader="dot" w:pos="9016"/>
            </w:tabs>
            <w:rPr>
              <w:del w:id="493" w:author="Andrew Instone-Cowie" w:date="2025-05-07T15:27:00Z" w16du:dateUtc="2025-05-07T14:27:00Z"/>
              <w:noProof/>
              <w:kern w:val="2"/>
              <w:sz w:val="24"/>
              <w:szCs w:val="24"/>
              <w:lang w:val="en-GB" w:eastAsia="en-GB"/>
              <w14:ligatures w14:val="standardContextual"/>
            </w:rPr>
          </w:pPr>
          <w:del w:id="494"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33</w:delText>
            </w:r>
          </w:del>
        </w:p>
        <w:p w14:paraId="6997A3E4" w14:textId="1FFAA484" w:rsidR="008E778E" w:rsidDel="009A052D" w:rsidRDefault="008E778E">
          <w:pPr>
            <w:pStyle w:val="TOC2"/>
            <w:tabs>
              <w:tab w:val="right" w:leader="dot" w:pos="9016"/>
            </w:tabs>
            <w:rPr>
              <w:del w:id="495" w:author="Andrew Instone-Cowie" w:date="2025-05-07T15:27:00Z" w16du:dateUtc="2025-05-07T14:27:00Z"/>
              <w:rFonts w:eastAsiaTheme="minorEastAsia"/>
              <w:noProof/>
              <w:kern w:val="2"/>
              <w:sz w:val="24"/>
              <w:szCs w:val="24"/>
              <w:lang w:eastAsia="en-GB"/>
              <w14:ligatures w14:val="standardContextual"/>
            </w:rPr>
          </w:pPr>
          <w:del w:id="496"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35</w:delText>
            </w:r>
          </w:del>
        </w:p>
        <w:p w14:paraId="79775883" w14:textId="0D45DF11" w:rsidR="008E778E" w:rsidDel="009A052D" w:rsidRDefault="008E778E">
          <w:pPr>
            <w:pStyle w:val="TOC3"/>
            <w:tabs>
              <w:tab w:val="right" w:leader="dot" w:pos="9016"/>
            </w:tabs>
            <w:rPr>
              <w:del w:id="497" w:author="Andrew Instone-Cowie" w:date="2025-05-07T15:27:00Z" w16du:dateUtc="2025-05-07T14:27:00Z"/>
              <w:noProof/>
              <w:kern w:val="2"/>
              <w:sz w:val="24"/>
              <w:szCs w:val="24"/>
              <w:lang w:val="en-GB" w:eastAsia="en-GB"/>
              <w14:ligatures w14:val="standardContextual"/>
            </w:rPr>
          </w:pPr>
          <w:del w:id="498"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35</w:delText>
            </w:r>
          </w:del>
        </w:p>
        <w:p w14:paraId="728B8F00" w14:textId="74675DD4" w:rsidR="008E778E" w:rsidDel="009A052D" w:rsidRDefault="008E778E">
          <w:pPr>
            <w:pStyle w:val="TOC3"/>
            <w:tabs>
              <w:tab w:val="right" w:leader="dot" w:pos="9016"/>
            </w:tabs>
            <w:rPr>
              <w:del w:id="499" w:author="Andrew Instone-Cowie" w:date="2025-05-07T15:27:00Z" w16du:dateUtc="2025-05-07T14:27:00Z"/>
              <w:noProof/>
              <w:kern w:val="2"/>
              <w:sz w:val="24"/>
              <w:szCs w:val="24"/>
              <w:lang w:val="en-GB" w:eastAsia="en-GB"/>
              <w14:ligatures w14:val="standardContextual"/>
            </w:rPr>
          </w:pPr>
          <w:del w:id="500"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36</w:delText>
            </w:r>
          </w:del>
        </w:p>
        <w:p w14:paraId="6EF9E51D" w14:textId="32523F85" w:rsidR="008E778E" w:rsidDel="009A052D" w:rsidRDefault="008E778E">
          <w:pPr>
            <w:pStyle w:val="TOC3"/>
            <w:tabs>
              <w:tab w:val="right" w:leader="dot" w:pos="9016"/>
            </w:tabs>
            <w:rPr>
              <w:del w:id="501" w:author="Andrew Instone-Cowie" w:date="2025-05-07T15:27:00Z" w16du:dateUtc="2025-05-07T14:27:00Z"/>
              <w:noProof/>
              <w:kern w:val="2"/>
              <w:sz w:val="24"/>
              <w:szCs w:val="24"/>
              <w:lang w:val="en-GB" w:eastAsia="en-GB"/>
              <w14:ligatures w14:val="standardContextual"/>
            </w:rPr>
          </w:pPr>
          <w:del w:id="502"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37</w:delText>
            </w:r>
          </w:del>
        </w:p>
        <w:p w14:paraId="03D77BF4" w14:textId="77F38423" w:rsidR="008E778E" w:rsidDel="009A052D" w:rsidRDefault="008E778E">
          <w:pPr>
            <w:pStyle w:val="TOC3"/>
            <w:tabs>
              <w:tab w:val="right" w:leader="dot" w:pos="9016"/>
            </w:tabs>
            <w:rPr>
              <w:del w:id="503" w:author="Andrew Instone-Cowie" w:date="2025-05-07T15:27:00Z" w16du:dateUtc="2025-05-07T14:27:00Z"/>
              <w:noProof/>
              <w:kern w:val="2"/>
              <w:sz w:val="24"/>
              <w:szCs w:val="24"/>
              <w:lang w:val="en-GB" w:eastAsia="en-GB"/>
              <w14:ligatures w14:val="standardContextual"/>
            </w:rPr>
          </w:pPr>
          <w:del w:id="504"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37</w:delText>
            </w:r>
          </w:del>
        </w:p>
        <w:p w14:paraId="7CBB0133" w14:textId="6C407391" w:rsidR="008E778E" w:rsidDel="009A052D" w:rsidRDefault="008E778E">
          <w:pPr>
            <w:pStyle w:val="TOC3"/>
            <w:tabs>
              <w:tab w:val="right" w:leader="dot" w:pos="9016"/>
            </w:tabs>
            <w:rPr>
              <w:del w:id="505" w:author="Andrew Instone-Cowie" w:date="2025-05-07T15:27:00Z" w16du:dateUtc="2025-05-07T14:27:00Z"/>
              <w:noProof/>
              <w:kern w:val="2"/>
              <w:sz w:val="24"/>
              <w:szCs w:val="24"/>
              <w:lang w:val="en-GB" w:eastAsia="en-GB"/>
              <w14:ligatures w14:val="standardContextual"/>
            </w:rPr>
          </w:pPr>
          <w:del w:id="506"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37</w:delText>
            </w:r>
          </w:del>
        </w:p>
        <w:p w14:paraId="2D29FF42" w14:textId="501296F3" w:rsidR="008E778E" w:rsidDel="009A052D" w:rsidRDefault="008E778E">
          <w:pPr>
            <w:pStyle w:val="TOC2"/>
            <w:tabs>
              <w:tab w:val="right" w:leader="dot" w:pos="9016"/>
            </w:tabs>
            <w:rPr>
              <w:del w:id="507" w:author="Andrew Instone-Cowie" w:date="2025-05-07T15:27:00Z" w16du:dateUtc="2025-05-07T14:27:00Z"/>
              <w:rFonts w:eastAsiaTheme="minorEastAsia"/>
              <w:noProof/>
              <w:kern w:val="2"/>
              <w:sz w:val="24"/>
              <w:szCs w:val="24"/>
              <w:lang w:eastAsia="en-GB"/>
              <w14:ligatures w14:val="standardContextual"/>
            </w:rPr>
          </w:pPr>
          <w:del w:id="508" w:author="Andrew Instone-Cowie" w:date="2025-05-07T15:27:00Z" w16du:dateUtc="2025-05-07T14:27:00Z">
            <w:r w:rsidRPr="009A052D" w:rsidDel="009A052D">
              <w:rPr>
                <w:rStyle w:val="Hyperlink"/>
                <w:noProof/>
              </w:rPr>
              <w:delText>Infra-Red &amp; Other Sensor Modules</w:delText>
            </w:r>
            <w:r w:rsidDel="009A052D">
              <w:rPr>
                <w:noProof/>
                <w:webHidden/>
              </w:rPr>
              <w:tab/>
            </w:r>
            <w:r w:rsidR="00424FD2" w:rsidDel="009A052D">
              <w:rPr>
                <w:noProof/>
                <w:webHidden/>
              </w:rPr>
              <w:delText>39</w:delText>
            </w:r>
          </w:del>
        </w:p>
        <w:p w14:paraId="3F325906" w14:textId="597EBBFA" w:rsidR="008E778E" w:rsidDel="009A052D" w:rsidRDefault="008E778E">
          <w:pPr>
            <w:pStyle w:val="TOC3"/>
            <w:tabs>
              <w:tab w:val="right" w:leader="dot" w:pos="9016"/>
            </w:tabs>
            <w:rPr>
              <w:del w:id="509" w:author="Andrew Instone-Cowie" w:date="2025-05-07T15:27:00Z" w16du:dateUtc="2025-05-07T14:27:00Z"/>
              <w:noProof/>
              <w:kern w:val="2"/>
              <w:sz w:val="24"/>
              <w:szCs w:val="24"/>
              <w:lang w:val="en-GB" w:eastAsia="en-GB"/>
              <w14:ligatures w14:val="standardContextual"/>
            </w:rPr>
          </w:pPr>
          <w:del w:id="510"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39</w:delText>
            </w:r>
          </w:del>
        </w:p>
        <w:p w14:paraId="098E110D" w14:textId="59E62D66" w:rsidR="008E778E" w:rsidDel="009A052D" w:rsidRDefault="008E778E">
          <w:pPr>
            <w:pStyle w:val="TOC3"/>
            <w:tabs>
              <w:tab w:val="right" w:leader="dot" w:pos="9016"/>
            </w:tabs>
            <w:rPr>
              <w:del w:id="511" w:author="Andrew Instone-Cowie" w:date="2025-05-07T15:27:00Z" w16du:dateUtc="2025-05-07T14:27:00Z"/>
              <w:noProof/>
              <w:kern w:val="2"/>
              <w:sz w:val="24"/>
              <w:szCs w:val="24"/>
              <w:lang w:val="en-GB" w:eastAsia="en-GB"/>
              <w14:ligatures w14:val="standardContextual"/>
            </w:rPr>
          </w:pPr>
          <w:del w:id="512"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40</w:delText>
            </w:r>
          </w:del>
        </w:p>
        <w:p w14:paraId="2A30D958" w14:textId="77716954" w:rsidR="008E778E" w:rsidDel="009A052D" w:rsidRDefault="008E778E">
          <w:pPr>
            <w:pStyle w:val="TOC3"/>
            <w:tabs>
              <w:tab w:val="right" w:leader="dot" w:pos="9016"/>
            </w:tabs>
            <w:rPr>
              <w:del w:id="513" w:author="Andrew Instone-Cowie" w:date="2025-05-07T15:27:00Z" w16du:dateUtc="2025-05-07T14:27:00Z"/>
              <w:noProof/>
              <w:kern w:val="2"/>
              <w:sz w:val="24"/>
              <w:szCs w:val="24"/>
              <w:lang w:val="en-GB" w:eastAsia="en-GB"/>
              <w14:ligatures w14:val="standardContextual"/>
            </w:rPr>
          </w:pPr>
          <w:del w:id="514"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41</w:delText>
            </w:r>
          </w:del>
        </w:p>
        <w:p w14:paraId="2F0ED299" w14:textId="148D3A6B" w:rsidR="008E778E" w:rsidDel="009A052D" w:rsidRDefault="008E778E">
          <w:pPr>
            <w:pStyle w:val="TOC3"/>
            <w:tabs>
              <w:tab w:val="right" w:leader="dot" w:pos="9016"/>
            </w:tabs>
            <w:rPr>
              <w:del w:id="515" w:author="Andrew Instone-Cowie" w:date="2025-05-07T15:27:00Z" w16du:dateUtc="2025-05-07T14:27:00Z"/>
              <w:noProof/>
              <w:kern w:val="2"/>
              <w:sz w:val="24"/>
              <w:szCs w:val="24"/>
              <w:lang w:val="en-GB" w:eastAsia="en-GB"/>
              <w14:ligatures w14:val="standardContextual"/>
            </w:rPr>
          </w:pPr>
          <w:del w:id="516"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41</w:delText>
            </w:r>
          </w:del>
        </w:p>
        <w:p w14:paraId="66B1F1F3" w14:textId="6531896B" w:rsidR="008E778E" w:rsidDel="009A052D" w:rsidRDefault="008E778E">
          <w:pPr>
            <w:pStyle w:val="TOC3"/>
            <w:tabs>
              <w:tab w:val="right" w:leader="dot" w:pos="9016"/>
            </w:tabs>
            <w:rPr>
              <w:del w:id="517" w:author="Andrew Instone-Cowie" w:date="2025-05-07T15:27:00Z" w16du:dateUtc="2025-05-07T14:27:00Z"/>
              <w:noProof/>
              <w:kern w:val="2"/>
              <w:sz w:val="24"/>
              <w:szCs w:val="24"/>
              <w:lang w:val="en-GB" w:eastAsia="en-GB"/>
              <w14:ligatures w14:val="standardContextual"/>
            </w:rPr>
          </w:pPr>
          <w:del w:id="518" w:author="Andrew Instone-Cowie" w:date="2025-05-07T15:27:00Z" w16du:dateUtc="2025-05-07T14:27:00Z">
            <w:r w:rsidRPr="009A052D" w:rsidDel="009A052D">
              <w:rPr>
                <w:rStyle w:val="Hyperlink"/>
                <w:noProof/>
              </w:rPr>
              <w:delText>Infra-Red Sensor</w:delText>
            </w:r>
            <w:r w:rsidDel="009A052D">
              <w:rPr>
                <w:noProof/>
                <w:webHidden/>
              </w:rPr>
              <w:tab/>
            </w:r>
            <w:r w:rsidR="00424FD2" w:rsidDel="009A052D">
              <w:rPr>
                <w:noProof/>
                <w:webHidden/>
              </w:rPr>
              <w:delText>43</w:delText>
            </w:r>
          </w:del>
        </w:p>
        <w:p w14:paraId="539BE439" w14:textId="61A67682" w:rsidR="008E778E" w:rsidDel="009A052D" w:rsidRDefault="008E778E">
          <w:pPr>
            <w:pStyle w:val="TOC2"/>
            <w:tabs>
              <w:tab w:val="right" w:leader="dot" w:pos="9016"/>
            </w:tabs>
            <w:rPr>
              <w:del w:id="519" w:author="Andrew Instone-Cowie" w:date="2025-05-07T15:27:00Z" w16du:dateUtc="2025-05-07T14:27:00Z"/>
              <w:rFonts w:eastAsiaTheme="minorEastAsia"/>
              <w:noProof/>
              <w:kern w:val="2"/>
              <w:sz w:val="24"/>
              <w:szCs w:val="24"/>
              <w:lang w:eastAsia="en-GB"/>
              <w14:ligatures w14:val="standardContextual"/>
            </w:rPr>
          </w:pPr>
          <w:del w:id="520" w:author="Andrew Instone-Cowie" w:date="2025-05-07T15:27:00Z" w16du:dateUtc="2025-05-07T14:27:00Z">
            <w:r w:rsidRPr="009A052D" w:rsidDel="009A052D">
              <w:rPr>
                <w:rStyle w:val="Hyperlink"/>
                <w:noProof/>
              </w:rPr>
              <w:delText>Enclosures</w:delText>
            </w:r>
            <w:r w:rsidDel="009A052D">
              <w:rPr>
                <w:noProof/>
                <w:webHidden/>
              </w:rPr>
              <w:tab/>
            </w:r>
            <w:r w:rsidR="00424FD2" w:rsidDel="009A052D">
              <w:rPr>
                <w:noProof/>
                <w:webHidden/>
              </w:rPr>
              <w:delText>44</w:delText>
            </w:r>
          </w:del>
        </w:p>
        <w:p w14:paraId="1E8F3C98" w14:textId="3EAD0588" w:rsidR="008E778E" w:rsidDel="009A052D" w:rsidRDefault="008E778E">
          <w:pPr>
            <w:pStyle w:val="TOC3"/>
            <w:tabs>
              <w:tab w:val="right" w:leader="dot" w:pos="9016"/>
            </w:tabs>
            <w:rPr>
              <w:del w:id="521" w:author="Andrew Instone-Cowie" w:date="2025-05-07T15:27:00Z" w16du:dateUtc="2025-05-07T14:27:00Z"/>
              <w:noProof/>
              <w:kern w:val="2"/>
              <w:sz w:val="24"/>
              <w:szCs w:val="24"/>
              <w:lang w:val="en-GB" w:eastAsia="en-GB"/>
              <w14:ligatures w14:val="standardContextual"/>
            </w:rPr>
          </w:pPr>
          <w:del w:id="522"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44</w:delText>
            </w:r>
          </w:del>
        </w:p>
        <w:p w14:paraId="78145D8B" w14:textId="213F450C" w:rsidR="008E778E" w:rsidDel="009A052D" w:rsidRDefault="008E778E">
          <w:pPr>
            <w:pStyle w:val="TOC3"/>
            <w:tabs>
              <w:tab w:val="right" w:leader="dot" w:pos="9016"/>
            </w:tabs>
            <w:rPr>
              <w:del w:id="523" w:author="Andrew Instone-Cowie" w:date="2025-05-07T15:27:00Z" w16du:dateUtc="2025-05-07T14:27:00Z"/>
              <w:noProof/>
              <w:kern w:val="2"/>
              <w:sz w:val="24"/>
              <w:szCs w:val="24"/>
              <w:lang w:val="en-GB" w:eastAsia="en-GB"/>
              <w14:ligatures w14:val="standardContextual"/>
            </w:rPr>
          </w:pPr>
          <w:del w:id="524" w:author="Andrew Instone-Cowie" w:date="2025-05-07T15:27:00Z" w16du:dateUtc="2025-05-07T14:27:00Z">
            <w:r w:rsidRPr="009A052D" w:rsidDel="009A052D">
              <w:rPr>
                <w:rStyle w:val="Hyperlink"/>
                <w:noProof/>
              </w:rPr>
              <w:delText>Simulator Interface &amp; Power Modules Enclosure</w:delText>
            </w:r>
            <w:r w:rsidDel="009A052D">
              <w:rPr>
                <w:noProof/>
                <w:webHidden/>
              </w:rPr>
              <w:tab/>
            </w:r>
            <w:r w:rsidR="00424FD2" w:rsidDel="009A052D">
              <w:rPr>
                <w:noProof/>
                <w:webHidden/>
              </w:rPr>
              <w:delText>45</w:delText>
            </w:r>
          </w:del>
        </w:p>
        <w:p w14:paraId="4055A4E4" w14:textId="5D1B5EC4" w:rsidR="008E778E" w:rsidDel="009A052D" w:rsidRDefault="008E778E">
          <w:pPr>
            <w:pStyle w:val="TOC3"/>
            <w:tabs>
              <w:tab w:val="right" w:leader="dot" w:pos="9016"/>
            </w:tabs>
            <w:rPr>
              <w:del w:id="525" w:author="Andrew Instone-Cowie" w:date="2025-05-07T15:27:00Z" w16du:dateUtc="2025-05-07T14:27:00Z"/>
              <w:noProof/>
              <w:kern w:val="2"/>
              <w:sz w:val="24"/>
              <w:szCs w:val="24"/>
              <w:lang w:val="en-GB" w:eastAsia="en-GB"/>
              <w14:ligatures w14:val="standardContextual"/>
            </w:rPr>
          </w:pPr>
          <w:del w:id="526" w:author="Andrew Instone-Cowie" w:date="2025-05-07T15:27:00Z" w16du:dateUtc="2025-05-07T14:27:00Z">
            <w:r w:rsidRPr="009A052D" w:rsidDel="009A052D">
              <w:rPr>
                <w:rStyle w:val="Hyperlink"/>
                <w:noProof/>
              </w:rPr>
              <w:delText>D Sub Serial Connector Alternative Drilling</w:delText>
            </w:r>
            <w:r w:rsidDel="009A052D">
              <w:rPr>
                <w:noProof/>
                <w:webHidden/>
              </w:rPr>
              <w:tab/>
            </w:r>
            <w:r w:rsidR="00424FD2" w:rsidDel="009A052D">
              <w:rPr>
                <w:noProof/>
                <w:webHidden/>
              </w:rPr>
              <w:delText>46</w:delText>
            </w:r>
          </w:del>
        </w:p>
        <w:p w14:paraId="30A3A15C" w14:textId="5A6FE69D" w:rsidR="008E778E" w:rsidDel="009A052D" w:rsidRDefault="008E778E">
          <w:pPr>
            <w:pStyle w:val="TOC3"/>
            <w:tabs>
              <w:tab w:val="right" w:leader="dot" w:pos="9016"/>
            </w:tabs>
            <w:rPr>
              <w:del w:id="527" w:author="Andrew Instone-Cowie" w:date="2025-05-07T15:27:00Z" w16du:dateUtc="2025-05-07T14:27:00Z"/>
              <w:noProof/>
              <w:kern w:val="2"/>
              <w:sz w:val="24"/>
              <w:szCs w:val="24"/>
              <w:lang w:val="en-GB" w:eastAsia="en-GB"/>
              <w14:ligatures w14:val="standardContextual"/>
            </w:rPr>
          </w:pPr>
          <w:del w:id="528" w:author="Andrew Instone-Cowie" w:date="2025-05-07T15:27:00Z" w16du:dateUtc="2025-05-07T14:27:00Z">
            <w:r w:rsidRPr="009A052D" w:rsidDel="009A052D">
              <w:rPr>
                <w:rStyle w:val="Hyperlink"/>
                <w:noProof/>
              </w:rPr>
              <w:delText>Magneto-Resistive Sensor Module Enclosure</w:delText>
            </w:r>
            <w:r w:rsidDel="009A052D">
              <w:rPr>
                <w:noProof/>
                <w:webHidden/>
              </w:rPr>
              <w:tab/>
            </w:r>
            <w:r w:rsidR="00424FD2" w:rsidDel="009A052D">
              <w:rPr>
                <w:noProof/>
                <w:webHidden/>
              </w:rPr>
              <w:delText>46</w:delText>
            </w:r>
          </w:del>
        </w:p>
        <w:p w14:paraId="10721ACB" w14:textId="7A00B31E" w:rsidR="008E778E" w:rsidDel="009A052D" w:rsidRDefault="008E778E">
          <w:pPr>
            <w:pStyle w:val="TOC3"/>
            <w:tabs>
              <w:tab w:val="right" w:leader="dot" w:pos="9016"/>
            </w:tabs>
            <w:rPr>
              <w:del w:id="529" w:author="Andrew Instone-Cowie" w:date="2025-05-07T15:27:00Z" w16du:dateUtc="2025-05-07T14:27:00Z"/>
              <w:noProof/>
              <w:kern w:val="2"/>
              <w:sz w:val="24"/>
              <w:szCs w:val="24"/>
              <w:lang w:val="en-GB" w:eastAsia="en-GB"/>
              <w14:ligatures w14:val="standardContextual"/>
            </w:rPr>
          </w:pPr>
          <w:del w:id="530" w:author="Andrew Instone-Cowie" w:date="2025-05-07T15:27:00Z" w16du:dateUtc="2025-05-07T14:27:00Z">
            <w:r w:rsidRPr="009A052D" w:rsidDel="009A052D">
              <w:rPr>
                <w:rStyle w:val="Hyperlink"/>
                <w:noProof/>
              </w:rPr>
              <w:delText>Infra-Red Sensor Module Enclosure</w:delText>
            </w:r>
            <w:r w:rsidDel="009A052D">
              <w:rPr>
                <w:noProof/>
                <w:webHidden/>
              </w:rPr>
              <w:tab/>
            </w:r>
            <w:r w:rsidR="00424FD2" w:rsidDel="009A052D">
              <w:rPr>
                <w:noProof/>
                <w:webHidden/>
              </w:rPr>
              <w:delText>47</w:delText>
            </w:r>
          </w:del>
        </w:p>
        <w:p w14:paraId="047AA575" w14:textId="0DFE8F1F" w:rsidR="008E778E" w:rsidDel="009A052D" w:rsidRDefault="008E778E">
          <w:pPr>
            <w:pStyle w:val="TOC3"/>
            <w:tabs>
              <w:tab w:val="right" w:leader="dot" w:pos="9016"/>
            </w:tabs>
            <w:rPr>
              <w:del w:id="531" w:author="Andrew Instone-Cowie" w:date="2025-05-07T15:27:00Z" w16du:dateUtc="2025-05-07T14:27:00Z"/>
              <w:noProof/>
              <w:kern w:val="2"/>
              <w:sz w:val="24"/>
              <w:szCs w:val="24"/>
              <w:lang w:val="en-GB" w:eastAsia="en-GB"/>
              <w14:ligatures w14:val="standardContextual"/>
            </w:rPr>
          </w:pPr>
          <w:del w:id="532" w:author="Andrew Instone-Cowie" w:date="2025-05-07T15:27:00Z" w16du:dateUtc="2025-05-07T14:27:00Z">
            <w:r w:rsidRPr="009A052D" w:rsidDel="009A052D">
              <w:rPr>
                <w:rStyle w:val="Hyperlink"/>
                <w:noProof/>
              </w:rPr>
              <w:delText>PCB Mounting Hardware</w:delText>
            </w:r>
            <w:r w:rsidDel="009A052D">
              <w:rPr>
                <w:noProof/>
                <w:webHidden/>
              </w:rPr>
              <w:tab/>
            </w:r>
            <w:r w:rsidR="00424FD2" w:rsidDel="009A052D">
              <w:rPr>
                <w:noProof/>
                <w:webHidden/>
              </w:rPr>
              <w:delText>47</w:delText>
            </w:r>
          </w:del>
        </w:p>
        <w:p w14:paraId="702A2675" w14:textId="2C4A8B7E" w:rsidR="008E778E" w:rsidDel="009A052D" w:rsidRDefault="008E778E">
          <w:pPr>
            <w:pStyle w:val="TOC3"/>
            <w:tabs>
              <w:tab w:val="right" w:leader="dot" w:pos="9016"/>
            </w:tabs>
            <w:rPr>
              <w:del w:id="533" w:author="Andrew Instone-Cowie" w:date="2025-05-07T15:27:00Z" w16du:dateUtc="2025-05-07T14:27:00Z"/>
              <w:noProof/>
              <w:kern w:val="2"/>
              <w:sz w:val="24"/>
              <w:szCs w:val="24"/>
              <w:lang w:val="en-GB" w:eastAsia="en-GB"/>
              <w14:ligatures w14:val="standardContextual"/>
            </w:rPr>
          </w:pPr>
          <w:del w:id="534" w:author="Andrew Instone-Cowie" w:date="2025-05-07T15:27:00Z" w16du:dateUtc="2025-05-07T14:27:00Z">
            <w:r w:rsidRPr="009A052D" w:rsidDel="009A052D">
              <w:rPr>
                <w:rStyle w:val="Hyperlink"/>
                <w:noProof/>
              </w:rPr>
              <w:delText>Grommets</w:delText>
            </w:r>
            <w:r w:rsidDel="009A052D">
              <w:rPr>
                <w:noProof/>
                <w:webHidden/>
              </w:rPr>
              <w:tab/>
            </w:r>
            <w:r w:rsidR="00424FD2" w:rsidDel="009A052D">
              <w:rPr>
                <w:noProof/>
                <w:webHidden/>
              </w:rPr>
              <w:delText>48</w:delText>
            </w:r>
          </w:del>
        </w:p>
        <w:p w14:paraId="1C12561C" w14:textId="72AD43A9" w:rsidR="008E778E" w:rsidDel="009A052D" w:rsidRDefault="008E778E">
          <w:pPr>
            <w:pStyle w:val="TOC2"/>
            <w:tabs>
              <w:tab w:val="right" w:leader="dot" w:pos="9016"/>
            </w:tabs>
            <w:rPr>
              <w:del w:id="535" w:author="Andrew Instone-Cowie" w:date="2025-05-07T15:27:00Z" w16du:dateUtc="2025-05-07T14:27:00Z"/>
              <w:rFonts w:eastAsiaTheme="minorEastAsia"/>
              <w:noProof/>
              <w:kern w:val="2"/>
              <w:sz w:val="24"/>
              <w:szCs w:val="24"/>
              <w:lang w:eastAsia="en-GB"/>
              <w14:ligatures w14:val="standardContextual"/>
            </w:rPr>
          </w:pPr>
          <w:del w:id="536" w:author="Andrew Instone-Cowie" w:date="2025-05-07T15:27:00Z" w16du:dateUtc="2025-05-07T14:27:00Z">
            <w:r w:rsidRPr="009A052D" w:rsidDel="009A052D">
              <w:rPr>
                <w:rStyle w:val="Hyperlink"/>
                <w:noProof/>
              </w:rPr>
              <w:delText>Completed Assemblies</w:delText>
            </w:r>
            <w:r w:rsidDel="009A052D">
              <w:rPr>
                <w:noProof/>
                <w:webHidden/>
              </w:rPr>
              <w:tab/>
            </w:r>
            <w:r w:rsidR="00424FD2" w:rsidDel="009A052D">
              <w:rPr>
                <w:noProof/>
                <w:webHidden/>
              </w:rPr>
              <w:delText>49</w:delText>
            </w:r>
          </w:del>
        </w:p>
        <w:p w14:paraId="067E308A" w14:textId="399464B6" w:rsidR="008E778E" w:rsidDel="009A052D" w:rsidRDefault="008E778E">
          <w:pPr>
            <w:pStyle w:val="TOC3"/>
            <w:tabs>
              <w:tab w:val="right" w:leader="dot" w:pos="9016"/>
            </w:tabs>
            <w:rPr>
              <w:del w:id="537" w:author="Andrew Instone-Cowie" w:date="2025-05-07T15:27:00Z" w16du:dateUtc="2025-05-07T14:27:00Z"/>
              <w:noProof/>
              <w:kern w:val="2"/>
              <w:sz w:val="24"/>
              <w:szCs w:val="24"/>
              <w:lang w:val="en-GB" w:eastAsia="en-GB"/>
              <w14:ligatures w14:val="standardContextual"/>
            </w:rPr>
          </w:pPr>
          <w:del w:id="538"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49</w:delText>
            </w:r>
          </w:del>
        </w:p>
        <w:p w14:paraId="3218D2BC" w14:textId="3A78B272" w:rsidR="008E778E" w:rsidDel="009A052D" w:rsidRDefault="008E778E">
          <w:pPr>
            <w:pStyle w:val="TOC3"/>
            <w:tabs>
              <w:tab w:val="right" w:leader="dot" w:pos="9016"/>
            </w:tabs>
            <w:rPr>
              <w:del w:id="539" w:author="Andrew Instone-Cowie" w:date="2025-05-07T15:27:00Z" w16du:dateUtc="2025-05-07T14:27:00Z"/>
              <w:noProof/>
              <w:kern w:val="2"/>
              <w:sz w:val="24"/>
              <w:szCs w:val="24"/>
              <w:lang w:val="en-GB" w:eastAsia="en-GB"/>
              <w14:ligatures w14:val="standardContextual"/>
            </w:rPr>
          </w:pPr>
          <w:del w:id="540"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49</w:delText>
            </w:r>
          </w:del>
        </w:p>
        <w:p w14:paraId="7D593D67" w14:textId="46A8509D" w:rsidR="008E778E" w:rsidDel="009A052D" w:rsidRDefault="008E778E">
          <w:pPr>
            <w:pStyle w:val="TOC3"/>
            <w:tabs>
              <w:tab w:val="right" w:leader="dot" w:pos="9016"/>
            </w:tabs>
            <w:rPr>
              <w:del w:id="541" w:author="Andrew Instone-Cowie" w:date="2025-05-07T15:27:00Z" w16du:dateUtc="2025-05-07T14:27:00Z"/>
              <w:noProof/>
              <w:kern w:val="2"/>
              <w:sz w:val="24"/>
              <w:szCs w:val="24"/>
              <w:lang w:val="en-GB" w:eastAsia="en-GB"/>
              <w14:ligatures w14:val="standardContextual"/>
            </w:rPr>
          </w:pPr>
          <w:del w:id="542"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50</w:delText>
            </w:r>
          </w:del>
        </w:p>
        <w:p w14:paraId="639580B7" w14:textId="50A13495" w:rsidR="008E778E" w:rsidDel="009A052D" w:rsidRDefault="008E778E">
          <w:pPr>
            <w:pStyle w:val="TOC3"/>
            <w:tabs>
              <w:tab w:val="right" w:leader="dot" w:pos="9016"/>
            </w:tabs>
            <w:rPr>
              <w:del w:id="543" w:author="Andrew Instone-Cowie" w:date="2025-05-07T15:27:00Z" w16du:dateUtc="2025-05-07T14:27:00Z"/>
              <w:noProof/>
              <w:kern w:val="2"/>
              <w:sz w:val="24"/>
              <w:szCs w:val="24"/>
              <w:lang w:val="en-GB" w:eastAsia="en-GB"/>
              <w14:ligatures w14:val="standardContextual"/>
            </w:rPr>
          </w:pPr>
          <w:del w:id="544" w:author="Andrew Instone-Cowie" w:date="2025-05-07T15:27:00Z" w16du:dateUtc="2025-05-07T14:27:00Z">
            <w:r w:rsidRPr="009A052D" w:rsidDel="009A052D">
              <w:rPr>
                <w:rStyle w:val="Hyperlink"/>
                <w:noProof/>
              </w:rPr>
              <w:delText>Infra-Red Sensor Module</w:delText>
            </w:r>
            <w:r w:rsidDel="009A052D">
              <w:rPr>
                <w:noProof/>
                <w:webHidden/>
              </w:rPr>
              <w:tab/>
            </w:r>
            <w:r w:rsidR="00424FD2" w:rsidDel="009A052D">
              <w:rPr>
                <w:noProof/>
                <w:webHidden/>
              </w:rPr>
              <w:delText>50</w:delText>
            </w:r>
          </w:del>
        </w:p>
        <w:p w14:paraId="7977E6AF" w14:textId="6EBB91AF" w:rsidR="008E778E" w:rsidDel="009A052D" w:rsidRDefault="008E778E">
          <w:pPr>
            <w:pStyle w:val="TOC1"/>
            <w:rPr>
              <w:del w:id="545" w:author="Andrew Instone-Cowie" w:date="2025-05-07T15:27:00Z" w16du:dateUtc="2025-05-07T14:27:00Z"/>
              <w:rFonts w:eastAsiaTheme="minorEastAsia"/>
              <w:noProof/>
              <w:kern w:val="2"/>
              <w:sz w:val="24"/>
              <w:szCs w:val="24"/>
              <w:lang w:eastAsia="en-GB"/>
              <w14:ligatures w14:val="standardContextual"/>
            </w:rPr>
          </w:pPr>
          <w:del w:id="546"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51</w:delText>
            </w:r>
          </w:del>
        </w:p>
        <w:p w14:paraId="07D9D199" w14:textId="7A2C9A9F" w:rsidR="008E778E" w:rsidDel="009A052D" w:rsidRDefault="008E778E">
          <w:pPr>
            <w:pStyle w:val="TOC2"/>
            <w:tabs>
              <w:tab w:val="right" w:leader="dot" w:pos="9016"/>
            </w:tabs>
            <w:rPr>
              <w:del w:id="547" w:author="Andrew Instone-Cowie" w:date="2025-05-07T15:27:00Z" w16du:dateUtc="2025-05-07T14:27:00Z"/>
              <w:rFonts w:eastAsiaTheme="minorEastAsia"/>
              <w:noProof/>
              <w:kern w:val="2"/>
              <w:sz w:val="24"/>
              <w:szCs w:val="24"/>
              <w:lang w:eastAsia="en-GB"/>
              <w14:ligatures w14:val="standardContextual"/>
            </w:rPr>
          </w:pPr>
          <w:del w:id="548" w:author="Andrew Instone-Cowie" w:date="2025-05-07T15:27:00Z" w16du:dateUtc="2025-05-07T14:27:00Z">
            <w:r w:rsidRPr="009A052D" w:rsidDel="009A052D">
              <w:rPr>
                <w:rStyle w:val="Hyperlink"/>
                <w:noProof/>
              </w:rPr>
              <w:delText>Hardware Programmer Options</w:delText>
            </w:r>
            <w:r w:rsidDel="009A052D">
              <w:rPr>
                <w:noProof/>
                <w:webHidden/>
              </w:rPr>
              <w:tab/>
            </w:r>
            <w:r w:rsidR="00424FD2" w:rsidDel="009A052D">
              <w:rPr>
                <w:noProof/>
                <w:webHidden/>
              </w:rPr>
              <w:delText>52</w:delText>
            </w:r>
          </w:del>
        </w:p>
        <w:p w14:paraId="4A4A7E2C" w14:textId="38E88FE5" w:rsidR="008E778E" w:rsidDel="009A052D" w:rsidRDefault="008E778E">
          <w:pPr>
            <w:pStyle w:val="TOC2"/>
            <w:tabs>
              <w:tab w:val="right" w:leader="dot" w:pos="9016"/>
            </w:tabs>
            <w:rPr>
              <w:del w:id="549" w:author="Andrew Instone-Cowie" w:date="2025-05-07T15:27:00Z" w16du:dateUtc="2025-05-07T14:27:00Z"/>
              <w:rFonts w:eastAsiaTheme="minorEastAsia"/>
              <w:noProof/>
              <w:kern w:val="2"/>
              <w:sz w:val="24"/>
              <w:szCs w:val="24"/>
              <w:lang w:eastAsia="en-GB"/>
              <w14:ligatures w14:val="standardContextual"/>
            </w:rPr>
          </w:pPr>
          <w:del w:id="550" w:author="Andrew Instone-Cowie" w:date="2025-05-07T15:27:00Z" w16du:dateUtc="2025-05-07T14:27:00Z">
            <w:r w:rsidRPr="009A052D" w:rsidDel="009A052D">
              <w:rPr>
                <w:rStyle w:val="Hyperlink"/>
                <w:noProof/>
              </w:rPr>
              <w:delText>Preparing the Environment</w:delText>
            </w:r>
            <w:r w:rsidDel="009A052D">
              <w:rPr>
                <w:noProof/>
                <w:webHidden/>
              </w:rPr>
              <w:tab/>
            </w:r>
            <w:r w:rsidR="00424FD2" w:rsidDel="009A052D">
              <w:rPr>
                <w:noProof/>
                <w:webHidden/>
              </w:rPr>
              <w:delText>53</w:delText>
            </w:r>
          </w:del>
        </w:p>
        <w:p w14:paraId="26D7428A" w14:textId="628AC860" w:rsidR="008E778E" w:rsidDel="009A052D" w:rsidRDefault="008E778E">
          <w:pPr>
            <w:pStyle w:val="TOC2"/>
            <w:tabs>
              <w:tab w:val="right" w:leader="dot" w:pos="9016"/>
            </w:tabs>
            <w:rPr>
              <w:del w:id="551" w:author="Andrew Instone-Cowie" w:date="2025-05-07T15:27:00Z" w16du:dateUtc="2025-05-07T14:27:00Z"/>
              <w:rFonts w:eastAsiaTheme="minorEastAsia"/>
              <w:noProof/>
              <w:kern w:val="2"/>
              <w:sz w:val="24"/>
              <w:szCs w:val="24"/>
              <w:lang w:eastAsia="en-GB"/>
              <w14:ligatures w14:val="standardContextual"/>
            </w:rPr>
          </w:pPr>
          <w:del w:id="552" w:author="Andrew Instone-Cowie" w:date="2025-05-07T15:27:00Z" w16du:dateUtc="2025-05-07T14:27:00Z">
            <w:r w:rsidRPr="009A052D" w:rsidDel="009A052D">
              <w:rPr>
                <w:rStyle w:val="Hyperlink"/>
                <w:noProof/>
              </w:rPr>
              <w:delText>Preparing the Programmer</w:delText>
            </w:r>
            <w:r w:rsidDel="009A052D">
              <w:rPr>
                <w:noProof/>
                <w:webHidden/>
              </w:rPr>
              <w:tab/>
            </w:r>
            <w:r w:rsidR="00424FD2" w:rsidDel="009A052D">
              <w:rPr>
                <w:noProof/>
                <w:webHidden/>
              </w:rPr>
              <w:delText>56</w:delText>
            </w:r>
          </w:del>
        </w:p>
        <w:p w14:paraId="2B2078D5" w14:textId="4D7AD642" w:rsidR="008E778E" w:rsidDel="009A052D" w:rsidRDefault="008E778E">
          <w:pPr>
            <w:pStyle w:val="TOC2"/>
            <w:tabs>
              <w:tab w:val="right" w:leader="dot" w:pos="9016"/>
            </w:tabs>
            <w:rPr>
              <w:del w:id="553" w:author="Andrew Instone-Cowie" w:date="2025-05-07T15:27:00Z" w16du:dateUtc="2025-05-07T14:27:00Z"/>
              <w:rFonts w:eastAsiaTheme="minorEastAsia"/>
              <w:noProof/>
              <w:kern w:val="2"/>
              <w:sz w:val="24"/>
              <w:szCs w:val="24"/>
              <w:lang w:eastAsia="en-GB"/>
              <w14:ligatures w14:val="standardContextual"/>
            </w:rPr>
          </w:pPr>
          <w:del w:id="554" w:author="Andrew Instone-Cowie" w:date="2025-05-07T15:27:00Z" w16du:dateUtc="2025-05-07T14:27:00Z">
            <w:r w:rsidRPr="009A052D" w:rsidDel="009A052D">
              <w:rPr>
                <w:rStyle w:val="Hyperlink"/>
                <w:noProof/>
              </w:rPr>
              <w:delText>Setting the Fuses</w:delText>
            </w:r>
            <w:r w:rsidDel="009A052D">
              <w:rPr>
                <w:noProof/>
                <w:webHidden/>
              </w:rPr>
              <w:tab/>
            </w:r>
            <w:r w:rsidR="00424FD2" w:rsidDel="009A052D">
              <w:rPr>
                <w:noProof/>
                <w:webHidden/>
              </w:rPr>
              <w:delText>60</w:delText>
            </w:r>
          </w:del>
        </w:p>
        <w:p w14:paraId="17C84EE9" w14:textId="356FAC65" w:rsidR="008E778E" w:rsidDel="009A052D" w:rsidRDefault="008E778E">
          <w:pPr>
            <w:pStyle w:val="TOC2"/>
            <w:tabs>
              <w:tab w:val="right" w:leader="dot" w:pos="9016"/>
            </w:tabs>
            <w:rPr>
              <w:del w:id="555" w:author="Andrew Instone-Cowie" w:date="2025-05-07T15:27:00Z" w16du:dateUtc="2025-05-07T14:27:00Z"/>
              <w:rFonts w:eastAsiaTheme="minorEastAsia"/>
              <w:noProof/>
              <w:kern w:val="2"/>
              <w:sz w:val="24"/>
              <w:szCs w:val="24"/>
              <w:lang w:eastAsia="en-GB"/>
              <w14:ligatures w14:val="standardContextual"/>
            </w:rPr>
          </w:pPr>
          <w:del w:id="556"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65</w:delText>
            </w:r>
          </w:del>
        </w:p>
        <w:p w14:paraId="7A87F7B7" w14:textId="66D5F3E7" w:rsidR="008E778E" w:rsidDel="009A052D" w:rsidRDefault="008E778E">
          <w:pPr>
            <w:pStyle w:val="TOC1"/>
            <w:rPr>
              <w:del w:id="557" w:author="Andrew Instone-Cowie" w:date="2025-05-07T15:27:00Z" w16du:dateUtc="2025-05-07T14:27:00Z"/>
              <w:rFonts w:eastAsiaTheme="minorEastAsia"/>
              <w:noProof/>
              <w:kern w:val="2"/>
              <w:sz w:val="24"/>
              <w:szCs w:val="24"/>
              <w:lang w:eastAsia="en-GB"/>
              <w14:ligatures w14:val="standardContextual"/>
            </w:rPr>
          </w:pPr>
          <w:del w:id="558" w:author="Andrew Instone-Cowie" w:date="2025-05-07T15:27:00Z" w16du:dateUtc="2025-05-07T14:27:00Z">
            <w:r w:rsidRPr="009A052D" w:rsidDel="009A052D">
              <w:rPr>
                <w:rStyle w:val="Hyperlink"/>
                <w:noProof/>
              </w:rPr>
              <w:delText>Simulator Installation</w:delText>
            </w:r>
            <w:r w:rsidDel="009A052D">
              <w:rPr>
                <w:noProof/>
                <w:webHidden/>
              </w:rPr>
              <w:tab/>
            </w:r>
            <w:r w:rsidR="00424FD2" w:rsidDel="009A052D">
              <w:rPr>
                <w:noProof/>
                <w:webHidden/>
              </w:rPr>
              <w:delText>67</w:delText>
            </w:r>
          </w:del>
        </w:p>
        <w:p w14:paraId="4D3714BA" w14:textId="5F911058" w:rsidR="008E778E" w:rsidDel="009A052D" w:rsidRDefault="008E778E">
          <w:pPr>
            <w:pStyle w:val="TOC2"/>
            <w:tabs>
              <w:tab w:val="right" w:leader="dot" w:pos="9016"/>
            </w:tabs>
            <w:rPr>
              <w:del w:id="559" w:author="Andrew Instone-Cowie" w:date="2025-05-07T15:27:00Z" w16du:dateUtc="2025-05-07T14:27:00Z"/>
              <w:rFonts w:eastAsiaTheme="minorEastAsia"/>
              <w:noProof/>
              <w:kern w:val="2"/>
              <w:sz w:val="24"/>
              <w:szCs w:val="24"/>
              <w:lang w:eastAsia="en-GB"/>
              <w14:ligatures w14:val="standardContextual"/>
            </w:rPr>
          </w:pPr>
          <w:del w:id="560" w:author="Andrew Instone-Cowie" w:date="2025-05-07T15:27:00Z" w16du:dateUtc="2025-05-07T14:27:00Z">
            <w:r w:rsidRPr="009A052D" w:rsidDel="009A052D">
              <w:rPr>
                <w:rStyle w:val="Hyperlink"/>
                <w:noProof/>
              </w:rPr>
              <w:delText>Faculty Jurisdiction Rules</w:delText>
            </w:r>
            <w:r w:rsidDel="009A052D">
              <w:rPr>
                <w:noProof/>
                <w:webHidden/>
              </w:rPr>
              <w:tab/>
            </w:r>
            <w:r w:rsidR="00424FD2" w:rsidDel="009A052D">
              <w:rPr>
                <w:noProof/>
                <w:webHidden/>
              </w:rPr>
              <w:delText>67</w:delText>
            </w:r>
          </w:del>
        </w:p>
        <w:p w14:paraId="5522F71D" w14:textId="0A4FFA95" w:rsidR="008E778E" w:rsidDel="009A052D" w:rsidRDefault="008E778E">
          <w:pPr>
            <w:pStyle w:val="TOC3"/>
            <w:tabs>
              <w:tab w:val="right" w:leader="dot" w:pos="9016"/>
            </w:tabs>
            <w:rPr>
              <w:del w:id="561" w:author="Andrew Instone-Cowie" w:date="2025-05-07T15:27:00Z" w16du:dateUtc="2025-05-07T14:27:00Z"/>
              <w:noProof/>
              <w:kern w:val="2"/>
              <w:sz w:val="24"/>
              <w:szCs w:val="24"/>
              <w:lang w:val="en-GB" w:eastAsia="en-GB"/>
              <w14:ligatures w14:val="standardContextual"/>
            </w:rPr>
          </w:pPr>
          <w:del w:id="562" w:author="Andrew Instone-Cowie" w:date="2025-05-07T15:27:00Z" w16du:dateUtc="2025-05-07T14:27:00Z">
            <w:r w:rsidRPr="009A052D" w:rsidDel="009A052D">
              <w:rPr>
                <w:rStyle w:val="Hyperlink"/>
                <w:noProof/>
              </w:rPr>
              <w:delText>List B Application</w:delText>
            </w:r>
            <w:r w:rsidDel="009A052D">
              <w:rPr>
                <w:noProof/>
                <w:webHidden/>
              </w:rPr>
              <w:tab/>
            </w:r>
            <w:r w:rsidR="00424FD2" w:rsidDel="009A052D">
              <w:rPr>
                <w:noProof/>
                <w:webHidden/>
              </w:rPr>
              <w:delText>67</w:delText>
            </w:r>
          </w:del>
        </w:p>
        <w:p w14:paraId="396F01AE" w14:textId="60531BD9" w:rsidR="008E778E" w:rsidDel="009A052D" w:rsidRDefault="008E778E">
          <w:pPr>
            <w:pStyle w:val="TOC3"/>
            <w:tabs>
              <w:tab w:val="right" w:leader="dot" w:pos="9016"/>
            </w:tabs>
            <w:rPr>
              <w:del w:id="563" w:author="Andrew Instone-Cowie" w:date="2025-05-07T15:27:00Z" w16du:dateUtc="2025-05-07T14:27:00Z"/>
              <w:noProof/>
              <w:kern w:val="2"/>
              <w:sz w:val="24"/>
              <w:szCs w:val="24"/>
              <w:lang w:val="en-GB" w:eastAsia="en-GB"/>
              <w14:ligatures w14:val="standardContextual"/>
            </w:rPr>
          </w:pPr>
          <w:del w:id="564" w:author="Andrew Instone-Cowie" w:date="2025-05-07T15:27:00Z" w16du:dateUtc="2025-05-07T14:27:00Z">
            <w:r w:rsidRPr="009A052D" w:rsidDel="009A052D">
              <w:rPr>
                <w:rStyle w:val="Hyperlink"/>
                <w:noProof/>
              </w:rPr>
              <w:delText>Conditions</w:delText>
            </w:r>
            <w:r w:rsidDel="009A052D">
              <w:rPr>
                <w:noProof/>
                <w:webHidden/>
              </w:rPr>
              <w:tab/>
            </w:r>
            <w:r w:rsidR="00424FD2" w:rsidDel="009A052D">
              <w:rPr>
                <w:noProof/>
                <w:webHidden/>
              </w:rPr>
              <w:delText>68</w:delText>
            </w:r>
          </w:del>
        </w:p>
        <w:p w14:paraId="72A04A7F" w14:textId="47076583" w:rsidR="008E778E" w:rsidDel="009A052D" w:rsidRDefault="008E778E">
          <w:pPr>
            <w:pStyle w:val="TOC2"/>
            <w:tabs>
              <w:tab w:val="right" w:leader="dot" w:pos="9016"/>
            </w:tabs>
            <w:rPr>
              <w:del w:id="565" w:author="Andrew Instone-Cowie" w:date="2025-05-07T15:27:00Z" w16du:dateUtc="2025-05-07T14:27:00Z"/>
              <w:rFonts w:eastAsiaTheme="minorEastAsia"/>
              <w:noProof/>
              <w:kern w:val="2"/>
              <w:sz w:val="24"/>
              <w:szCs w:val="24"/>
              <w:lang w:eastAsia="en-GB"/>
              <w14:ligatures w14:val="standardContextual"/>
            </w:rPr>
          </w:pPr>
          <w:del w:id="566"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69</w:delText>
            </w:r>
          </w:del>
        </w:p>
        <w:p w14:paraId="0A56E59F" w14:textId="3BA997DD" w:rsidR="008E778E" w:rsidDel="009A052D" w:rsidRDefault="008E778E">
          <w:pPr>
            <w:pStyle w:val="TOC2"/>
            <w:tabs>
              <w:tab w:val="right" w:leader="dot" w:pos="9016"/>
            </w:tabs>
            <w:rPr>
              <w:del w:id="567" w:author="Andrew Instone-Cowie" w:date="2025-05-07T15:27:00Z" w16du:dateUtc="2025-05-07T14:27:00Z"/>
              <w:rFonts w:eastAsiaTheme="minorEastAsia"/>
              <w:noProof/>
              <w:kern w:val="2"/>
              <w:sz w:val="24"/>
              <w:szCs w:val="24"/>
              <w:lang w:eastAsia="en-GB"/>
              <w14:ligatures w14:val="standardContextual"/>
            </w:rPr>
          </w:pPr>
          <w:del w:id="568"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69</w:delText>
            </w:r>
          </w:del>
        </w:p>
        <w:p w14:paraId="42B3C56D" w14:textId="2FEF541F" w:rsidR="008E778E" w:rsidDel="009A052D" w:rsidRDefault="008E778E">
          <w:pPr>
            <w:pStyle w:val="TOC3"/>
            <w:tabs>
              <w:tab w:val="right" w:leader="dot" w:pos="9016"/>
            </w:tabs>
            <w:rPr>
              <w:del w:id="569" w:author="Andrew Instone-Cowie" w:date="2025-05-07T15:27:00Z" w16du:dateUtc="2025-05-07T14:27:00Z"/>
              <w:noProof/>
              <w:kern w:val="2"/>
              <w:sz w:val="24"/>
              <w:szCs w:val="24"/>
              <w:lang w:val="en-GB" w:eastAsia="en-GB"/>
              <w14:ligatures w14:val="standardContextual"/>
            </w:rPr>
          </w:pPr>
          <w:del w:id="570" w:author="Andrew Instone-Cowie" w:date="2025-05-07T15:27:00Z" w16du:dateUtc="2025-05-07T14:27:00Z">
            <w:r w:rsidRPr="009A052D" w:rsidDel="009A052D">
              <w:rPr>
                <w:rStyle w:val="Hyperlink"/>
                <w:noProof/>
              </w:rPr>
              <w:delText>Power Supply</w:delText>
            </w:r>
            <w:r w:rsidDel="009A052D">
              <w:rPr>
                <w:noProof/>
                <w:webHidden/>
              </w:rPr>
              <w:tab/>
            </w:r>
            <w:r w:rsidR="00424FD2" w:rsidDel="009A052D">
              <w:rPr>
                <w:noProof/>
                <w:webHidden/>
              </w:rPr>
              <w:delText>70</w:delText>
            </w:r>
          </w:del>
        </w:p>
        <w:p w14:paraId="05A9B713" w14:textId="267CCDF9" w:rsidR="008E778E" w:rsidDel="009A052D" w:rsidRDefault="008E778E">
          <w:pPr>
            <w:pStyle w:val="TOC2"/>
            <w:tabs>
              <w:tab w:val="right" w:leader="dot" w:pos="9016"/>
            </w:tabs>
            <w:rPr>
              <w:del w:id="571" w:author="Andrew Instone-Cowie" w:date="2025-05-07T15:27:00Z" w16du:dateUtc="2025-05-07T14:27:00Z"/>
              <w:rFonts w:eastAsiaTheme="minorEastAsia"/>
              <w:noProof/>
              <w:kern w:val="2"/>
              <w:sz w:val="24"/>
              <w:szCs w:val="24"/>
              <w:lang w:eastAsia="en-GB"/>
              <w14:ligatures w14:val="standardContextual"/>
            </w:rPr>
          </w:pPr>
          <w:del w:id="572" w:author="Andrew Instone-Cowie" w:date="2025-05-07T15:27:00Z" w16du:dateUtc="2025-05-07T14:27:00Z">
            <w:r w:rsidRPr="009A052D" w:rsidDel="009A052D">
              <w:rPr>
                <w:rStyle w:val="Hyperlink"/>
                <w:noProof/>
              </w:rPr>
              <w:delText>Sensor Module Mounting</w:delText>
            </w:r>
            <w:r w:rsidDel="009A052D">
              <w:rPr>
                <w:noProof/>
                <w:webHidden/>
              </w:rPr>
              <w:tab/>
            </w:r>
            <w:r w:rsidR="00424FD2" w:rsidDel="009A052D">
              <w:rPr>
                <w:noProof/>
                <w:webHidden/>
              </w:rPr>
              <w:delText>70</w:delText>
            </w:r>
          </w:del>
        </w:p>
        <w:p w14:paraId="5AE10A86" w14:textId="57286826" w:rsidR="008E778E" w:rsidDel="009A052D" w:rsidRDefault="008E778E">
          <w:pPr>
            <w:pStyle w:val="TOC2"/>
            <w:tabs>
              <w:tab w:val="right" w:leader="dot" w:pos="9016"/>
            </w:tabs>
            <w:rPr>
              <w:del w:id="573" w:author="Andrew Instone-Cowie" w:date="2025-05-07T15:27:00Z" w16du:dateUtc="2025-05-07T14:27:00Z"/>
              <w:rFonts w:eastAsiaTheme="minorEastAsia"/>
              <w:noProof/>
              <w:kern w:val="2"/>
              <w:sz w:val="24"/>
              <w:szCs w:val="24"/>
              <w:lang w:eastAsia="en-GB"/>
              <w14:ligatures w14:val="standardContextual"/>
            </w:rPr>
          </w:pPr>
          <w:del w:id="574" w:author="Andrew Instone-Cowie" w:date="2025-05-07T15:27:00Z" w16du:dateUtc="2025-05-07T14:27:00Z">
            <w:r w:rsidRPr="009A052D" w:rsidDel="009A052D">
              <w:rPr>
                <w:rStyle w:val="Hyperlink"/>
                <w:noProof/>
              </w:rPr>
              <w:delText>Magnet Mounting</w:delText>
            </w:r>
            <w:r w:rsidDel="009A052D">
              <w:rPr>
                <w:noProof/>
                <w:webHidden/>
              </w:rPr>
              <w:tab/>
            </w:r>
            <w:r w:rsidR="00424FD2" w:rsidDel="009A052D">
              <w:rPr>
                <w:noProof/>
                <w:webHidden/>
              </w:rPr>
              <w:delText>72</w:delText>
            </w:r>
          </w:del>
        </w:p>
        <w:p w14:paraId="065DA07B" w14:textId="15DDAFC9" w:rsidR="008E778E" w:rsidDel="009A052D" w:rsidRDefault="008E778E">
          <w:pPr>
            <w:pStyle w:val="TOC2"/>
            <w:tabs>
              <w:tab w:val="right" w:leader="dot" w:pos="9016"/>
            </w:tabs>
            <w:rPr>
              <w:del w:id="575" w:author="Andrew Instone-Cowie" w:date="2025-05-07T15:27:00Z" w16du:dateUtc="2025-05-07T14:27:00Z"/>
              <w:rFonts w:eastAsiaTheme="minorEastAsia"/>
              <w:noProof/>
              <w:kern w:val="2"/>
              <w:sz w:val="24"/>
              <w:szCs w:val="24"/>
              <w:lang w:eastAsia="en-GB"/>
              <w14:ligatures w14:val="standardContextual"/>
            </w:rPr>
          </w:pPr>
          <w:del w:id="576" w:author="Andrew Instone-Cowie" w:date="2025-05-07T15:27:00Z" w16du:dateUtc="2025-05-07T14:27:00Z">
            <w:r w:rsidRPr="009A052D" w:rsidDel="009A052D">
              <w:rPr>
                <w:rStyle w:val="Hyperlink"/>
                <w:noProof/>
              </w:rPr>
              <w:delText>Infra-Red Sensors</w:delText>
            </w:r>
            <w:r w:rsidDel="009A052D">
              <w:rPr>
                <w:noProof/>
                <w:webHidden/>
              </w:rPr>
              <w:tab/>
            </w:r>
            <w:r w:rsidR="00424FD2" w:rsidDel="009A052D">
              <w:rPr>
                <w:noProof/>
                <w:webHidden/>
              </w:rPr>
              <w:delText>74</w:delText>
            </w:r>
          </w:del>
        </w:p>
        <w:p w14:paraId="50E25471" w14:textId="762CD2AA" w:rsidR="008E778E" w:rsidDel="009A052D" w:rsidRDefault="008E778E">
          <w:pPr>
            <w:pStyle w:val="TOC3"/>
            <w:tabs>
              <w:tab w:val="right" w:leader="dot" w:pos="9016"/>
            </w:tabs>
            <w:rPr>
              <w:del w:id="577" w:author="Andrew Instone-Cowie" w:date="2025-05-07T15:27:00Z" w16du:dateUtc="2025-05-07T14:27:00Z"/>
              <w:noProof/>
              <w:kern w:val="2"/>
              <w:sz w:val="24"/>
              <w:szCs w:val="24"/>
              <w:lang w:val="en-GB" w:eastAsia="en-GB"/>
              <w14:ligatures w14:val="standardContextual"/>
            </w:rPr>
          </w:pPr>
          <w:del w:id="578" w:author="Andrew Instone-Cowie" w:date="2025-05-07T15:27:00Z" w16du:dateUtc="2025-05-07T14:27:00Z">
            <w:r w:rsidRPr="009A052D" w:rsidDel="009A052D">
              <w:rPr>
                <w:rStyle w:val="Hyperlink"/>
                <w:noProof/>
              </w:rPr>
              <w:delText>Reflector</w:delText>
            </w:r>
            <w:r w:rsidDel="009A052D">
              <w:rPr>
                <w:noProof/>
                <w:webHidden/>
              </w:rPr>
              <w:tab/>
            </w:r>
            <w:r w:rsidR="00424FD2" w:rsidDel="009A052D">
              <w:rPr>
                <w:noProof/>
                <w:webHidden/>
              </w:rPr>
              <w:delText>74</w:delText>
            </w:r>
          </w:del>
        </w:p>
        <w:p w14:paraId="15CE5104" w14:textId="04ABDEF5" w:rsidR="008E778E" w:rsidDel="009A052D" w:rsidRDefault="008E778E">
          <w:pPr>
            <w:pStyle w:val="TOC3"/>
            <w:tabs>
              <w:tab w:val="right" w:leader="dot" w:pos="9016"/>
            </w:tabs>
            <w:rPr>
              <w:del w:id="579" w:author="Andrew Instone-Cowie" w:date="2025-05-07T15:27:00Z" w16du:dateUtc="2025-05-07T14:27:00Z"/>
              <w:noProof/>
              <w:kern w:val="2"/>
              <w:sz w:val="24"/>
              <w:szCs w:val="24"/>
              <w:lang w:val="en-GB" w:eastAsia="en-GB"/>
              <w14:ligatures w14:val="standardContextual"/>
            </w:rPr>
          </w:pPr>
          <w:del w:id="580" w:author="Andrew Instone-Cowie" w:date="2025-05-07T15:27:00Z" w16du:dateUtc="2025-05-07T14:27:00Z">
            <w:r w:rsidRPr="009A052D" w:rsidDel="009A052D">
              <w:rPr>
                <w:rStyle w:val="Hyperlink"/>
                <w:noProof/>
              </w:rPr>
              <w:delText>Calibration</w:delText>
            </w:r>
            <w:r w:rsidDel="009A052D">
              <w:rPr>
                <w:noProof/>
                <w:webHidden/>
              </w:rPr>
              <w:tab/>
            </w:r>
            <w:r w:rsidR="00424FD2" w:rsidDel="009A052D">
              <w:rPr>
                <w:noProof/>
                <w:webHidden/>
              </w:rPr>
              <w:delText>74</w:delText>
            </w:r>
          </w:del>
        </w:p>
        <w:p w14:paraId="2706B164" w14:textId="182F3E07" w:rsidR="008E778E" w:rsidDel="009A052D" w:rsidRDefault="008E778E">
          <w:pPr>
            <w:pStyle w:val="TOC2"/>
            <w:tabs>
              <w:tab w:val="right" w:leader="dot" w:pos="9016"/>
            </w:tabs>
            <w:rPr>
              <w:del w:id="581" w:author="Andrew Instone-Cowie" w:date="2025-05-07T15:27:00Z" w16du:dateUtc="2025-05-07T14:27:00Z"/>
              <w:rFonts w:eastAsiaTheme="minorEastAsia"/>
              <w:noProof/>
              <w:kern w:val="2"/>
              <w:sz w:val="24"/>
              <w:szCs w:val="24"/>
              <w:lang w:eastAsia="en-GB"/>
              <w14:ligatures w14:val="standardContextual"/>
            </w:rPr>
          </w:pPr>
          <w:del w:id="582" w:author="Andrew Instone-Cowie" w:date="2025-05-07T15:27:00Z" w16du:dateUtc="2025-05-07T14:27:00Z">
            <w:r w:rsidRPr="009A052D" w:rsidDel="009A052D">
              <w:rPr>
                <w:rStyle w:val="Hyperlink"/>
                <w:noProof/>
              </w:rPr>
              <w:delText>Cabling</w:delText>
            </w:r>
            <w:r w:rsidDel="009A052D">
              <w:rPr>
                <w:noProof/>
                <w:webHidden/>
              </w:rPr>
              <w:tab/>
            </w:r>
            <w:r w:rsidR="00424FD2" w:rsidDel="009A052D">
              <w:rPr>
                <w:noProof/>
                <w:webHidden/>
              </w:rPr>
              <w:delText>75</w:delText>
            </w:r>
          </w:del>
        </w:p>
        <w:p w14:paraId="46CFFFE0" w14:textId="7564DAC5" w:rsidR="008E778E" w:rsidDel="009A052D" w:rsidRDefault="008E778E">
          <w:pPr>
            <w:pStyle w:val="TOC3"/>
            <w:tabs>
              <w:tab w:val="right" w:leader="dot" w:pos="9016"/>
            </w:tabs>
            <w:rPr>
              <w:del w:id="583" w:author="Andrew Instone-Cowie" w:date="2025-05-07T15:27:00Z" w16du:dateUtc="2025-05-07T14:27:00Z"/>
              <w:noProof/>
              <w:kern w:val="2"/>
              <w:sz w:val="24"/>
              <w:szCs w:val="24"/>
              <w:lang w:val="en-GB" w:eastAsia="en-GB"/>
              <w14:ligatures w14:val="standardContextual"/>
            </w:rPr>
          </w:pPr>
          <w:del w:id="584" w:author="Andrew Instone-Cowie" w:date="2025-05-07T15:27:00Z" w16du:dateUtc="2025-05-07T14:27:00Z">
            <w:r w:rsidRPr="009A052D" w:rsidDel="009A052D">
              <w:rPr>
                <w:rStyle w:val="Hyperlink"/>
                <w:noProof/>
              </w:rPr>
              <w:delText>Power/Data Cable</w:delText>
            </w:r>
            <w:r w:rsidDel="009A052D">
              <w:rPr>
                <w:noProof/>
                <w:webHidden/>
              </w:rPr>
              <w:tab/>
            </w:r>
            <w:r w:rsidR="00424FD2" w:rsidDel="009A052D">
              <w:rPr>
                <w:noProof/>
                <w:webHidden/>
              </w:rPr>
              <w:delText>75</w:delText>
            </w:r>
          </w:del>
        </w:p>
        <w:p w14:paraId="34981735" w14:textId="381303D1" w:rsidR="008E778E" w:rsidDel="009A052D" w:rsidRDefault="008E778E">
          <w:pPr>
            <w:pStyle w:val="TOC3"/>
            <w:tabs>
              <w:tab w:val="right" w:leader="dot" w:pos="9016"/>
            </w:tabs>
            <w:rPr>
              <w:del w:id="585" w:author="Andrew Instone-Cowie" w:date="2025-05-07T15:27:00Z" w16du:dateUtc="2025-05-07T14:27:00Z"/>
              <w:noProof/>
              <w:kern w:val="2"/>
              <w:sz w:val="24"/>
              <w:szCs w:val="24"/>
              <w:lang w:val="en-GB" w:eastAsia="en-GB"/>
              <w14:ligatures w14:val="standardContextual"/>
            </w:rPr>
          </w:pPr>
          <w:del w:id="586" w:author="Andrew Instone-Cowie" w:date="2025-05-07T15:27:00Z" w16du:dateUtc="2025-05-07T14:27:00Z">
            <w:r w:rsidRPr="009A052D" w:rsidDel="009A052D">
              <w:rPr>
                <w:rStyle w:val="Hyperlink"/>
                <w:noProof/>
              </w:rPr>
              <w:delText>Sensor Cables</w:delText>
            </w:r>
            <w:r w:rsidDel="009A052D">
              <w:rPr>
                <w:noProof/>
                <w:webHidden/>
              </w:rPr>
              <w:tab/>
            </w:r>
            <w:r w:rsidR="00424FD2" w:rsidDel="009A052D">
              <w:rPr>
                <w:noProof/>
                <w:webHidden/>
              </w:rPr>
              <w:delText>75</w:delText>
            </w:r>
          </w:del>
        </w:p>
        <w:p w14:paraId="49BF1622" w14:textId="160E1950" w:rsidR="008E778E" w:rsidDel="009A052D" w:rsidRDefault="008E778E">
          <w:pPr>
            <w:pStyle w:val="TOC3"/>
            <w:tabs>
              <w:tab w:val="right" w:leader="dot" w:pos="9016"/>
            </w:tabs>
            <w:rPr>
              <w:del w:id="587" w:author="Andrew Instone-Cowie" w:date="2025-05-07T15:27:00Z" w16du:dateUtc="2025-05-07T14:27:00Z"/>
              <w:noProof/>
              <w:kern w:val="2"/>
              <w:sz w:val="24"/>
              <w:szCs w:val="24"/>
              <w:lang w:val="en-GB" w:eastAsia="en-GB"/>
              <w14:ligatures w14:val="standardContextual"/>
            </w:rPr>
          </w:pPr>
          <w:del w:id="588" w:author="Andrew Instone-Cowie" w:date="2025-05-07T15:27:00Z" w16du:dateUtc="2025-05-07T14:27:00Z">
            <w:r w:rsidRPr="009A052D" w:rsidDel="009A052D">
              <w:rPr>
                <w:rStyle w:val="Hyperlink"/>
                <w:noProof/>
              </w:rPr>
              <w:delText>Computer Connection</w:delText>
            </w:r>
            <w:r w:rsidDel="009A052D">
              <w:rPr>
                <w:noProof/>
                <w:webHidden/>
              </w:rPr>
              <w:tab/>
            </w:r>
            <w:r w:rsidR="00424FD2" w:rsidDel="009A052D">
              <w:rPr>
                <w:noProof/>
                <w:webHidden/>
              </w:rPr>
              <w:delText>76</w:delText>
            </w:r>
          </w:del>
        </w:p>
        <w:p w14:paraId="42C0F3F0" w14:textId="6DD1CAEF" w:rsidR="008E778E" w:rsidDel="009A052D" w:rsidRDefault="008E778E">
          <w:pPr>
            <w:pStyle w:val="TOC1"/>
            <w:rPr>
              <w:del w:id="589" w:author="Andrew Instone-Cowie" w:date="2025-05-07T15:27:00Z" w16du:dateUtc="2025-05-07T14:27:00Z"/>
              <w:rFonts w:eastAsiaTheme="minorEastAsia"/>
              <w:noProof/>
              <w:kern w:val="2"/>
              <w:sz w:val="24"/>
              <w:szCs w:val="24"/>
              <w:lang w:eastAsia="en-GB"/>
              <w14:ligatures w14:val="standardContextual"/>
            </w:rPr>
          </w:pPr>
          <w:del w:id="590" w:author="Andrew Instone-Cowie" w:date="2025-05-07T15:27:00Z" w16du:dateUtc="2025-05-07T14:27:00Z">
            <w:r w:rsidRPr="009A052D" w:rsidDel="009A052D">
              <w:rPr>
                <w:rStyle w:val="Hyperlink"/>
                <w:noProof/>
              </w:rPr>
              <w:delText>Interface Module Setup</w:delText>
            </w:r>
            <w:r w:rsidDel="009A052D">
              <w:rPr>
                <w:noProof/>
                <w:webHidden/>
              </w:rPr>
              <w:tab/>
            </w:r>
            <w:r w:rsidR="00424FD2" w:rsidDel="009A052D">
              <w:rPr>
                <w:noProof/>
                <w:webHidden/>
              </w:rPr>
              <w:delText>78</w:delText>
            </w:r>
          </w:del>
        </w:p>
        <w:p w14:paraId="7F5B1301" w14:textId="0F8F13FC" w:rsidR="008E778E" w:rsidDel="009A052D" w:rsidRDefault="008E778E">
          <w:pPr>
            <w:pStyle w:val="TOC2"/>
            <w:tabs>
              <w:tab w:val="right" w:leader="dot" w:pos="9016"/>
            </w:tabs>
            <w:rPr>
              <w:del w:id="591" w:author="Andrew Instone-Cowie" w:date="2025-05-07T15:27:00Z" w16du:dateUtc="2025-05-07T14:27:00Z"/>
              <w:rFonts w:eastAsiaTheme="minorEastAsia"/>
              <w:noProof/>
              <w:kern w:val="2"/>
              <w:sz w:val="24"/>
              <w:szCs w:val="24"/>
              <w:lang w:eastAsia="en-GB"/>
              <w14:ligatures w14:val="standardContextual"/>
            </w:rPr>
          </w:pPr>
          <w:del w:id="592" w:author="Andrew Instone-Cowie" w:date="2025-05-07T15:27:00Z" w16du:dateUtc="2025-05-07T14:27:00Z">
            <w:r w:rsidRPr="009A052D" w:rsidDel="009A052D">
              <w:rPr>
                <w:rStyle w:val="Hyperlink"/>
                <w:noProof/>
              </w:rPr>
              <w:delText>Connecting to the Interface Module</w:delText>
            </w:r>
            <w:r w:rsidDel="009A052D">
              <w:rPr>
                <w:noProof/>
                <w:webHidden/>
              </w:rPr>
              <w:tab/>
            </w:r>
            <w:r w:rsidR="00424FD2" w:rsidDel="009A052D">
              <w:rPr>
                <w:noProof/>
                <w:webHidden/>
              </w:rPr>
              <w:delText>78</w:delText>
            </w:r>
          </w:del>
        </w:p>
        <w:p w14:paraId="63F4FEE1" w14:textId="60326C0E" w:rsidR="008E778E" w:rsidDel="009A052D" w:rsidRDefault="008E778E">
          <w:pPr>
            <w:pStyle w:val="TOC2"/>
            <w:tabs>
              <w:tab w:val="right" w:leader="dot" w:pos="9016"/>
            </w:tabs>
            <w:rPr>
              <w:del w:id="593" w:author="Andrew Instone-Cowie" w:date="2025-05-07T15:27:00Z" w16du:dateUtc="2025-05-07T14:27:00Z"/>
              <w:rFonts w:eastAsiaTheme="minorEastAsia"/>
              <w:noProof/>
              <w:kern w:val="2"/>
              <w:sz w:val="24"/>
              <w:szCs w:val="24"/>
              <w:lang w:eastAsia="en-GB"/>
              <w14:ligatures w14:val="standardContextual"/>
            </w:rPr>
          </w:pPr>
          <w:del w:id="594" w:author="Andrew Instone-Cowie" w:date="2025-05-07T15:27:00Z" w16du:dateUtc="2025-05-07T14:27:00Z">
            <w:r w:rsidRPr="009A052D" w:rsidDel="009A052D">
              <w:rPr>
                <w:rStyle w:val="Hyperlink"/>
                <w:noProof/>
              </w:rPr>
              <w:delText>Worked Example</w:delText>
            </w:r>
            <w:r w:rsidDel="009A052D">
              <w:rPr>
                <w:noProof/>
                <w:webHidden/>
              </w:rPr>
              <w:tab/>
            </w:r>
            <w:r w:rsidR="00424FD2" w:rsidDel="009A052D">
              <w:rPr>
                <w:noProof/>
                <w:webHidden/>
              </w:rPr>
              <w:delText>79</w:delText>
            </w:r>
          </w:del>
        </w:p>
        <w:p w14:paraId="48E2DEC5" w14:textId="21C94761" w:rsidR="008E778E" w:rsidDel="009A052D" w:rsidRDefault="008E778E">
          <w:pPr>
            <w:pStyle w:val="TOC3"/>
            <w:tabs>
              <w:tab w:val="right" w:leader="dot" w:pos="9016"/>
            </w:tabs>
            <w:rPr>
              <w:del w:id="595" w:author="Andrew Instone-Cowie" w:date="2025-05-07T15:27:00Z" w16du:dateUtc="2025-05-07T14:27:00Z"/>
              <w:noProof/>
              <w:kern w:val="2"/>
              <w:sz w:val="24"/>
              <w:szCs w:val="24"/>
              <w:lang w:val="en-GB" w:eastAsia="en-GB"/>
              <w14:ligatures w14:val="standardContextual"/>
            </w:rPr>
          </w:pPr>
          <w:del w:id="596" w:author="Andrew Instone-Cowie" w:date="2025-05-07T15:27:00Z" w16du:dateUtc="2025-05-07T14:27:00Z">
            <w:r w:rsidRPr="009A052D" w:rsidDel="009A052D">
              <w:rPr>
                <w:rStyle w:val="Hyperlink"/>
                <w:noProof/>
              </w:rPr>
              <w:delText>Sensor Channels</w:delText>
            </w:r>
            <w:r w:rsidDel="009A052D">
              <w:rPr>
                <w:noProof/>
                <w:webHidden/>
              </w:rPr>
              <w:tab/>
            </w:r>
            <w:r w:rsidR="00424FD2" w:rsidDel="009A052D">
              <w:rPr>
                <w:noProof/>
                <w:webHidden/>
              </w:rPr>
              <w:delText>79</w:delText>
            </w:r>
          </w:del>
        </w:p>
        <w:p w14:paraId="42890E06" w14:textId="7DC92E5D" w:rsidR="008E778E" w:rsidDel="009A052D" w:rsidRDefault="008E778E">
          <w:pPr>
            <w:pStyle w:val="TOC3"/>
            <w:tabs>
              <w:tab w:val="right" w:leader="dot" w:pos="9016"/>
            </w:tabs>
            <w:rPr>
              <w:del w:id="597" w:author="Andrew Instone-Cowie" w:date="2025-05-07T15:27:00Z" w16du:dateUtc="2025-05-07T14:27:00Z"/>
              <w:noProof/>
              <w:kern w:val="2"/>
              <w:sz w:val="24"/>
              <w:szCs w:val="24"/>
              <w:lang w:val="en-GB" w:eastAsia="en-GB"/>
              <w14:ligatures w14:val="standardContextual"/>
            </w:rPr>
          </w:pPr>
          <w:del w:id="598" w:author="Andrew Instone-Cowie" w:date="2025-05-07T15:27:00Z" w16du:dateUtc="2025-05-07T14:27:00Z">
            <w:r w:rsidRPr="009A052D" w:rsidDel="009A052D">
              <w:rPr>
                <w:rStyle w:val="Hyperlink"/>
                <w:noProof/>
              </w:rPr>
              <w:delText>Example Installation</w:delText>
            </w:r>
            <w:r w:rsidDel="009A052D">
              <w:rPr>
                <w:noProof/>
                <w:webHidden/>
              </w:rPr>
              <w:tab/>
            </w:r>
            <w:r w:rsidR="00424FD2" w:rsidDel="009A052D">
              <w:rPr>
                <w:noProof/>
                <w:webHidden/>
              </w:rPr>
              <w:delText>81</w:delText>
            </w:r>
          </w:del>
        </w:p>
        <w:p w14:paraId="1EEBC995" w14:textId="16F87C66" w:rsidR="008E778E" w:rsidDel="009A052D" w:rsidRDefault="008E778E">
          <w:pPr>
            <w:pStyle w:val="TOC3"/>
            <w:tabs>
              <w:tab w:val="right" w:leader="dot" w:pos="9016"/>
            </w:tabs>
            <w:rPr>
              <w:del w:id="599" w:author="Andrew Instone-Cowie" w:date="2025-05-07T15:27:00Z" w16du:dateUtc="2025-05-07T14:27:00Z"/>
              <w:noProof/>
              <w:kern w:val="2"/>
              <w:sz w:val="24"/>
              <w:szCs w:val="24"/>
              <w:lang w:val="en-GB" w:eastAsia="en-GB"/>
              <w14:ligatures w14:val="standardContextual"/>
            </w:rPr>
          </w:pPr>
          <w:del w:id="600" w:author="Andrew Instone-Cowie" w:date="2025-05-07T15:27:00Z" w16du:dateUtc="2025-05-07T14:27:00Z">
            <w:r w:rsidRPr="009A052D" w:rsidDel="009A052D">
              <w:rPr>
                <w:rStyle w:val="Hyperlink"/>
                <w:noProof/>
              </w:rPr>
              <w:delText>Default Settings</w:delText>
            </w:r>
            <w:r w:rsidDel="009A052D">
              <w:rPr>
                <w:noProof/>
                <w:webHidden/>
              </w:rPr>
              <w:tab/>
            </w:r>
            <w:r w:rsidR="00424FD2" w:rsidDel="009A052D">
              <w:rPr>
                <w:noProof/>
                <w:webHidden/>
              </w:rPr>
              <w:delText>82</w:delText>
            </w:r>
          </w:del>
        </w:p>
        <w:p w14:paraId="56A124F5" w14:textId="3FEA0640" w:rsidR="008E778E" w:rsidDel="009A052D" w:rsidRDefault="008E778E">
          <w:pPr>
            <w:pStyle w:val="TOC3"/>
            <w:tabs>
              <w:tab w:val="right" w:leader="dot" w:pos="9016"/>
            </w:tabs>
            <w:rPr>
              <w:del w:id="601" w:author="Andrew Instone-Cowie" w:date="2025-05-07T15:27:00Z" w16du:dateUtc="2025-05-07T14:27:00Z"/>
              <w:noProof/>
              <w:kern w:val="2"/>
              <w:sz w:val="24"/>
              <w:szCs w:val="24"/>
              <w:lang w:val="en-GB" w:eastAsia="en-GB"/>
              <w14:ligatures w14:val="standardContextual"/>
            </w:rPr>
          </w:pPr>
          <w:del w:id="602" w:author="Andrew Instone-Cowie" w:date="2025-05-07T15:27:00Z" w16du:dateUtc="2025-05-07T14:27:00Z">
            <w:r w:rsidRPr="009A052D" w:rsidDel="009A052D">
              <w:rPr>
                <w:rStyle w:val="Hyperlink"/>
                <w:noProof/>
              </w:rPr>
              <w:delText>Disable Unused Channels</w:delText>
            </w:r>
            <w:r w:rsidDel="009A052D">
              <w:rPr>
                <w:noProof/>
                <w:webHidden/>
              </w:rPr>
              <w:tab/>
            </w:r>
            <w:r w:rsidR="00424FD2" w:rsidDel="009A052D">
              <w:rPr>
                <w:noProof/>
                <w:webHidden/>
              </w:rPr>
              <w:delText>83</w:delText>
            </w:r>
          </w:del>
        </w:p>
        <w:p w14:paraId="7F139DF2" w14:textId="796766A4" w:rsidR="008E778E" w:rsidDel="009A052D" w:rsidRDefault="008E778E">
          <w:pPr>
            <w:pStyle w:val="TOC3"/>
            <w:tabs>
              <w:tab w:val="right" w:leader="dot" w:pos="9016"/>
            </w:tabs>
            <w:rPr>
              <w:del w:id="603" w:author="Andrew Instone-Cowie" w:date="2025-05-07T15:27:00Z" w16du:dateUtc="2025-05-07T14:27:00Z"/>
              <w:noProof/>
              <w:kern w:val="2"/>
              <w:sz w:val="24"/>
              <w:szCs w:val="24"/>
              <w:lang w:val="en-GB" w:eastAsia="en-GB"/>
              <w14:ligatures w14:val="standardContextual"/>
            </w:rPr>
          </w:pPr>
          <w:del w:id="604" w:author="Andrew Instone-Cowie" w:date="2025-05-07T15:27:00Z" w16du:dateUtc="2025-05-07T14:27:00Z">
            <w:r w:rsidRPr="009A052D" w:rsidDel="009A052D">
              <w:rPr>
                <w:rStyle w:val="Hyperlink"/>
                <w:noProof/>
              </w:rPr>
              <w:delText>Re-Map Channels to Bells</w:delText>
            </w:r>
            <w:r w:rsidDel="009A052D">
              <w:rPr>
                <w:noProof/>
                <w:webHidden/>
              </w:rPr>
              <w:tab/>
            </w:r>
            <w:r w:rsidR="00424FD2" w:rsidDel="009A052D">
              <w:rPr>
                <w:noProof/>
                <w:webHidden/>
              </w:rPr>
              <w:delText>84</w:delText>
            </w:r>
          </w:del>
        </w:p>
        <w:p w14:paraId="2E9F500A" w14:textId="132777FF" w:rsidR="008E778E" w:rsidDel="009A052D" w:rsidRDefault="008E778E">
          <w:pPr>
            <w:pStyle w:val="TOC3"/>
            <w:tabs>
              <w:tab w:val="right" w:leader="dot" w:pos="9016"/>
            </w:tabs>
            <w:rPr>
              <w:del w:id="605" w:author="Andrew Instone-Cowie" w:date="2025-05-07T15:27:00Z" w16du:dateUtc="2025-05-07T14:27:00Z"/>
              <w:noProof/>
              <w:kern w:val="2"/>
              <w:sz w:val="24"/>
              <w:szCs w:val="24"/>
              <w:lang w:val="en-GB" w:eastAsia="en-GB"/>
              <w14:ligatures w14:val="standardContextual"/>
            </w:rPr>
          </w:pPr>
          <w:del w:id="606" w:author="Andrew Instone-Cowie" w:date="2025-05-07T15:27:00Z" w16du:dateUtc="2025-05-07T14:27:00Z">
            <w:r w:rsidRPr="009A052D" w:rsidDel="009A052D">
              <w:rPr>
                <w:rStyle w:val="Hyperlink"/>
                <w:noProof/>
              </w:rPr>
              <w:delText>Save Settings</w:delText>
            </w:r>
            <w:r w:rsidDel="009A052D">
              <w:rPr>
                <w:noProof/>
                <w:webHidden/>
              </w:rPr>
              <w:tab/>
            </w:r>
            <w:r w:rsidR="00424FD2" w:rsidDel="009A052D">
              <w:rPr>
                <w:noProof/>
                <w:webHidden/>
              </w:rPr>
              <w:delText>85</w:delText>
            </w:r>
          </w:del>
        </w:p>
        <w:p w14:paraId="30CE64AD" w14:textId="65D22324" w:rsidR="008E778E" w:rsidDel="009A052D" w:rsidRDefault="008E778E">
          <w:pPr>
            <w:pStyle w:val="TOC1"/>
            <w:rPr>
              <w:del w:id="607" w:author="Andrew Instone-Cowie" w:date="2025-05-07T15:27:00Z" w16du:dateUtc="2025-05-07T14:27:00Z"/>
              <w:rFonts w:eastAsiaTheme="minorEastAsia"/>
              <w:noProof/>
              <w:kern w:val="2"/>
              <w:sz w:val="24"/>
              <w:szCs w:val="24"/>
              <w:lang w:eastAsia="en-GB"/>
              <w14:ligatures w14:val="standardContextual"/>
            </w:rPr>
          </w:pPr>
          <w:del w:id="608" w:author="Andrew Instone-Cowie" w:date="2025-05-07T15:27:00Z" w16du:dateUtc="2025-05-07T14:27:00Z">
            <w:r w:rsidRPr="009A052D" w:rsidDel="009A052D">
              <w:rPr>
                <w:rStyle w:val="Hyperlink"/>
                <w:noProof/>
              </w:rPr>
              <w:delText>Next Steps</w:delText>
            </w:r>
            <w:r w:rsidDel="009A052D">
              <w:rPr>
                <w:noProof/>
                <w:webHidden/>
              </w:rPr>
              <w:tab/>
            </w:r>
            <w:r w:rsidR="00424FD2" w:rsidDel="009A052D">
              <w:rPr>
                <w:noProof/>
                <w:webHidden/>
              </w:rPr>
              <w:delText>86</w:delText>
            </w:r>
          </w:del>
        </w:p>
        <w:p w14:paraId="78F920E7" w14:textId="56FEE65D" w:rsidR="008E778E" w:rsidDel="009A052D" w:rsidRDefault="008E778E">
          <w:pPr>
            <w:pStyle w:val="TOC1"/>
            <w:rPr>
              <w:del w:id="609" w:author="Andrew Instone-Cowie" w:date="2025-05-07T15:27:00Z" w16du:dateUtc="2025-05-07T14:27:00Z"/>
              <w:rFonts w:eastAsiaTheme="minorEastAsia"/>
              <w:noProof/>
              <w:kern w:val="2"/>
              <w:sz w:val="24"/>
              <w:szCs w:val="24"/>
              <w:lang w:eastAsia="en-GB"/>
              <w14:ligatures w14:val="standardContextual"/>
            </w:rPr>
          </w:pPr>
          <w:del w:id="610" w:author="Andrew Instone-Cowie" w:date="2025-05-07T15:27:00Z" w16du:dateUtc="2025-05-07T14:27:00Z">
            <w:r w:rsidRPr="009A052D" w:rsidDel="009A052D">
              <w:rPr>
                <w:rStyle w:val="Hyperlink"/>
                <w:noProof/>
              </w:rPr>
              <w:delText>Licensing &amp; Disclaimers</w:delText>
            </w:r>
            <w:r w:rsidDel="009A052D">
              <w:rPr>
                <w:noProof/>
                <w:webHidden/>
              </w:rPr>
              <w:tab/>
            </w:r>
            <w:r w:rsidR="00424FD2" w:rsidDel="009A052D">
              <w:rPr>
                <w:noProof/>
                <w:webHidden/>
              </w:rPr>
              <w:delText>87</w:delText>
            </w:r>
          </w:del>
        </w:p>
        <w:p w14:paraId="087038E1" w14:textId="02A06B33" w:rsidR="008E778E" w:rsidDel="009A052D" w:rsidRDefault="008E778E">
          <w:pPr>
            <w:pStyle w:val="TOC2"/>
            <w:tabs>
              <w:tab w:val="right" w:leader="dot" w:pos="9016"/>
            </w:tabs>
            <w:rPr>
              <w:del w:id="611" w:author="Andrew Instone-Cowie" w:date="2025-05-07T15:27:00Z" w16du:dateUtc="2025-05-07T14:27:00Z"/>
              <w:rFonts w:eastAsiaTheme="minorEastAsia"/>
              <w:noProof/>
              <w:kern w:val="2"/>
              <w:sz w:val="24"/>
              <w:szCs w:val="24"/>
              <w:lang w:eastAsia="en-GB"/>
              <w14:ligatures w14:val="standardContextual"/>
            </w:rPr>
          </w:pPr>
          <w:del w:id="612" w:author="Andrew Instone-Cowie" w:date="2025-05-07T15:27:00Z" w16du:dateUtc="2025-05-07T14:27:00Z">
            <w:r w:rsidRPr="009A052D" w:rsidDel="009A052D">
              <w:rPr>
                <w:rStyle w:val="Hyperlink"/>
                <w:noProof/>
              </w:rPr>
              <w:delText>Documentation</w:delText>
            </w:r>
            <w:r w:rsidDel="009A052D">
              <w:rPr>
                <w:noProof/>
                <w:webHidden/>
              </w:rPr>
              <w:tab/>
            </w:r>
            <w:r w:rsidR="00424FD2" w:rsidDel="009A052D">
              <w:rPr>
                <w:noProof/>
                <w:webHidden/>
              </w:rPr>
              <w:delText>87</w:delText>
            </w:r>
          </w:del>
        </w:p>
        <w:p w14:paraId="5442C60F" w14:textId="46277CF8" w:rsidR="008E778E" w:rsidDel="009A052D" w:rsidRDefault="008E778E">
          <w:pPr>
            <w:pStyle w:val="TOC2"/>
            <w:tabs>
              <w:tab w:val="right" w:leader="dot" w:pos="9016"/>
            </w:tabs>
            <w:rPr>
              <w:del w:id="613" w:author="Andrew Instone-Cowie" w:date="2025-05-07T15:27:00Z" w16du:dateUtc="2025-05-07T14:27:00Z"/>
              <w:rFonts w:eastAsiaTheme="minorEastAsia"/>
              <w:noProof/>
              <w:kern w:val="2"/>
              <w:sz w:val="24"/>
              <w:szCs w:val="24"/>
              <w:lang w:eastAsia="en-GB"/>
              <w14:ligatures w14:val="standardContextual"/>
            </w:rPr>
          </w:pPr>
          <w:del w:id="614" w:author="Andrew Instone-Cowie" w:date="2025-05-07T15:27:00Z" w16du:dateUtc="2025-05-07T14:27:00Z">
            <w:r w:rsidRPr="009A052D" w:rsidDel="009A052D">
              <w:rPr>
                <w:rStyle w:val="Hyperlink"/>
                <w:noProof/>
              </w:rPr>
              <w:delText>Software</w:delText>
            </w:r>
            <w:r w:rsidDel="009A052D">
              <w:rPr>
                <w:noProof/>
                <w:webHidden/>
              </w:rPr>
              <w:tab/>
            </w:r>
            <w:r w:rsidR="00424FD2" w:rsidDel="009A052D">
              <w:rPr>
                <w:noProof/>
                <w:webHidden/>
              </w:rPr>
              <w:delText>87</w:delText>
            </w:r>
          </w:del>
        </w:p>
        <w:p w14:paraId="20B521BD" w14:textId="4AEA7B6B" w:rsidR="008E778E" w:rsidDel="009A052D" w:rsidRDefault="008E778E">
          <w:pPr>
            <w:pStyle w:val="TOC1"/>
            <w:rPr>
              <w:del w:id="615" w:author="Andrew Instone-Cowie" w:date="2025-05-07T15:27:00Z" w16du:dateUtc="2025-05-07T14:27:00Z"/>
              <w:rFonts w:eastAsiaTheme="minorEastAsia"/>
              <w:noProof/>
              <w:kern w:val="2"/>
              <w:sz w:val="24"/>
              <w:szCs w:val="24"/>
              <w:lang w:eastAsia="en-GB"/>
              <w14:ligatures w14:val="standardContextual"/>
            </w:rPr>
          </w:pPr>
          <w:del w:id="616" w:author="Andrew Instone-Cowie" w:date="2025-05-07T15:27:00Z" w16du:dateUtc="2025-05-07T14:27:00Z">
            <w:r w:rsidRPr="009A052D" w:rsidDel="009A052D">
              <w:rPr>
                <w:rStyle w:val="Hyperlink"/>
                <w:noProof/>
              </w:rPr>
              <w:delText>Acknowledgements</w:delText>
            </w:r>
            <w:r w:rsidDel="009A052D">
              <w:rPr>
                <w:noProof/>
                <w:webHidden/>
              </w:rPr>
              <w:tab/>
            </w:r>
            <w:r w:rsidR="00424FD2" w:rsidDel="009A052D">
              <w:rPr>
                <w:noProof/>
                <w:webHidden/>
              </w:rPr>
              <w:delText>88</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617" w:name="_Toc202965681"/>
      <w:r>
        <w:lastRenderedPageBreak/>
        <w:t>I</w:t>
      </w:r>
      <w:r w:rsidR="00E35852">
        <w:t>ndex</w:t>
      </w:r>
      <w:r w:rsidR="003A3D10">
        <w:t xml:space="preserve"> of Figures</w:t>
      </w:r>
      <w:bookmarkEnd w:id="617"/>
    </w:p>
    <w:p w14:paraId="35546CE7" w14:textId="459CBC9F" w:rsidR="0007558C" w:rsidRDefault="003A3D10" w:rsidP="0007558C">
      <w:pPr>
        <w:pStyle w:val="TableofFigures"/>
        <w:tabs>
          <w:tab w:val="right" w:leader="dot" w:pos="9016"/>
        </w:tabs>
        <w:spacing w:after="120"/>
        <w:rPr>
          <w:ins w:id="618" w:author="Andrew Instone-Cowie" w:date="2025-07-09T15:01:00Z" w16du:dateUtc="2025-07-09T14:01:00Z"/>
          <w:rFonts w:eastAsiaTheme="minorEastAsia"/>
          <w:noProof/>
          <w:kern w:val="2"/>
          <w:sz w:val="24"/>
          <w:szCs w:val="24"/>
          <w:lang w:eastAsia="en-GB"/>
          <w14:ligatures w14:val="standardContextual"/>
        </w:rPr>
        <w:pPrChange w:id="619" w:author="Andrew Instone-Cowie" w:date="2025-07-09T15:02:00Z" w16du:dateUtc="2025-07-09T14:02: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620" w:author="Andrew Instone-Cowie" w:date="2025-07-09T15:01:00Z" w16du:dateUtc="2025-07-09T14:01:00Z">
        <w:r w:rsidR="0007558C" w:rsidRPr="0054597E">
          <w:rPr>
            <w:rStyle w:val="Hyperlink"/>
            <w:noProof/>
          </w:rPr>
          <w:fldChar w:fldCharType="begin"/>
        </w:r>
        <w:r w:rsidR="0007558C" w:rsidRPr="0054597E">
          <w:rPr>
            <w:rStyle w:val="Hyperlink"/>
            <w:noProof/>
          </w:rPr>
          <w:instrText xml:space="preserve"> </w:instrText>
        </w:r>
        <w:r w:rsidR="0007558C">
          <w:rPr>
            <w:noProof/>
          </w:rPr>
          <w:instrText>HYPERLINK \l "_Toc202965781"</w:instrText>
        </w:r>
        <w:r w:rsidR="0007558C" w:rsidRPr="0054597E">
          <w:rPr>
            <w:rStyle w:val="Hyperlink"/>
            <w:noProof/>
          </w:rPr>
          <w:instrText xml:space="preserve"> </w:instrText>
        </w:r>
        <w:r w:rsidR="0007558C" w:rsidRPr="0054597E">
          <w:rPr>
            <w:rStyle w:val="Hyperlink"/>
            <w:noProof/>
          </w:rPr>
        </w:r>
        <w:r w:rsidR="0007558C" w:rsidRPr="0054597E">
          <w:rPr>
            <w:rStyle w:val="Hyperlink"/>
            <w:noProof/>
          </w:rPr>
          <w:fldChar w:fldCharType="separate"/>
        </w:r>
        <w:r w:rsidR="0007558C" w:rsidRPr="0054597E">
          <w:rPr>
            <w:rStyle w:val="Hyperlink"/>
            <w:noProof/>
          </w:rPr>
          <w:t>Figure 1 – Documentation Map</w:t>
        </w:r>
        <w:r w:rsidR="0007558C">
          <w:rPr>
            <w:noProof/>
            <w:webHidden/>
          </w:rPr>
          <w:tab/>
        </w:r>
        <w:r w:rsidR="0007558C">
          <w:rPr>
            <w:noProof/>
            <w:webHidden/>
          </w:rPr>
          <w:fldChar w:fldCharType="begin"/>
        </w:r>
        <w:r w:rsidR="0007558C">
          <w:rPr>
            <w:noProof/>
            <w:webHidden/>
          </w:rPr>
          <w:instrText xml:space="preserve"> PAGEREF _Toc202965781 \h </w:instrText>
        </w:r>
        <w:r w:rsidR="0007558C">
          <w:rPr>
            <w:noProof/>
            <w:webHidden/>
          </w:rPr>
        </w:r>
        <w:r w:rsidR="0007558C">
          <w:rPr>
            <w:noProof/>
            <w:webHidden/>
          </w:rPr>
          <w:fldChar w:fldCharType="separate"/>
        </w:r>
      </w:ins>
      <w:ins w:id="621" w:author="Andrew Instone-Cowie" w:date="2025-07-09T15:54:00Z" w16du:dateUtc="2025-07-09T14:54:00Z">
        <w:r w:rsidR="00DF32C4">
          <w:rPr>
            <w:noProof/>
            <w:webHidden/>
          </w:rPr>
          <w:t>11</w:t>
        </w:r>
      </w:ins>
      <w:ins w:id="622" w:author="Andrew Instone-Cowie" w:date="2025-07-09T15:01:00Z" w16du:dateUtc="2025-07-09T14:01:00Z">
        <w:r w:rsidR="0007558C">
          <w:rPr>
            <w:noProof/>
            <w:webHidden/>
          </w:rPr>
          <w:fldChar w:fldCharType="end"/>
        </w:r>
        <w:r w:rsidR="0007558C" w:rsidRPr="0054597E">
          <w:rPr>
            <w:rStyle w:val="Hyperlink"/>
            <w:noProof/>
          </w:rPr>
          <w:fldChar w:fldCharType="end"/>
        </w:r>
      </w:ins>
    </w:p>
    <w:p w14:paraId="02E299FC" w14:textId="0AAD29E2" w:rsidR="0007558C" w:rsidRDefault="0007558C" w:rsidP="0007558C">
      <w:pPr>
        <w:pStyle w:val="TableofFigures"/>
        <w:tabs>
          <w:tab w:val="right" w:leader="dot" w:pos="9016"/>
        </w:tabs>
        <w:spacing w:after="120"/>
        <w:rPr>
          <w:ins w:id="623" w:author="Andrew Instone-Cowie" w:date="2025-07-09T15:01:00Z" w16du:dateUtc="2025-07-09T14:01:00Z"/>
          <w:rFonts w:eastAsiaTheme="minorEastAsia"/>
          <w:noProof/>
          <w:kern w:val="2"/>
          <w:sz w:val="24"/>
          <w:szCs w:val="24"/>
          <w:lang w:eastAsia="en-GB"/>
          <w14:ligatures w14:val="standardContextual"/>
        </w:rPr>
        <w:pPrChange w:id="624" w:author="Andrew Instone-Cowie" w:date="2025-07-09T15:02:00Z" w16du:dateUtc="2025-07-09T14:02:00Z">
          <w:pPr>
            <w:pStyle w:val="TableofFigures"/>
            <w:tabs>
              <w:tab w:val="right" w:leader="dot" w:pos="9016"/>
            </w:tabs>
          </w:pPr>
        </w:pPrChange>
      </w:pPr>
      <w:ins w:id="62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 – Simulator General Arrangement</w:t>
        </w:r>
        <w:r>
          <w:rPr>
            <w:noProof/>
            <w:webHidden/>
          </w:rPr>
          <w:tab/>
        </w:r>
        <w:r>
          <w:rPr>
            <w:noProof/>
            <w:webHidden/>
          </w:rPr>
          <w:fldChar w:fldCharType="begin"/>
        </w:r>
        <w:r>
          <w:rPr>
            <w:noProof/>
            <w:webHidden/>
          </w:rPr>
          <w:instrText xml:space="preserve"> PAGEREF _Toc202965782 \h </w:instrText>
        </w:r>
        <w:r>
          <w:rPr>
            <w:noProof/>
            <w:webHidden/>
          </w:rPr>
        </w:r>
        <w:r>
          <w:rPr>
            <w:noProof/>
            <w:webHidden/>
          </w:rPr>
          <w:fldChar w:fldCharType="separate"/>
        </w:r>
      </w:ins>
      <w:ins w:id="626" w:author="Andrew Instone-Cowie" w:date="2025-07-09T15:54:00Z" w16du:dateUtc="2025-07-09T14:54:00Z">
        <w:r w:rsidR="00DF32C4">
          <w:rPr>
            <w:noProof/>
            <w:webHidden/>
          </w:rPr>
          <w:t>13</w:t>
        </w:r>
      </w:ins>
      <w:ins w:id="627" w:author="Andrew Instone-Cowie" w:date="2025-07-09T15:01:00Z" w16du:dateUtc="2025-07-09T14:01:00Z">
        <w:r>
          <w:rPr>
            <w:noProof/>
            <w:webHidden/>
          </w:rPr>
          <w:fldChar w:fldCharType="end"/>
        </w:r>
        <w:r w:rsidRPr="0054597E">
          <w:rPr>
            <w:rStyle w:val="Hyperlink"/>
            <w:noProof/>
          </w:rPr>
          <w:fldChar w:fldCharType="end"/>
        </w:r>
      </w:ins>
    </w:p>
    <w:p w14:paraId="4A3A17A3" w14:textId="32DF73AF" w:rsidR="0007558C" w:rsidRDefault="0007558C" w:rsidP="0007558C">
      <w:pPr>
        <w:pStyle w:val="TableofFigures"/>
        <w:tabs>
          <w:tab w:val="right" w:leader="dot" w:pos="9016"/>
        </w:tabs>
        <w:spacing w:after="120"/>
        <w:rPr>
          <w:ins w:id="628" w:author="Andrew Instone-Cowie" w:date="2025-07-09T15:01:00Z" w16du:dateUtc="2025-07-09T14:01:00Z"/>
          <w:rFonts w:eastAsiaTheme="minorEastAsia"/>
          <w:noProof/>
          <w:kern w:val="2"/>
          <w:sz w:val="24"/>
          <w:szCs w:val="24"/>
          <w:lang w:eastAsia="en-GB"/>
          <w14:ligatures w14:val="standardContextual"/>
        </w:rPr>
        <w:pPrChange w:id="629" w:author="Andrew Instone-Cowie" w:date="2025-07-09T15:02:00Z" w16du:dateUtc="2025-07-09T14:02:00Z">
          <w:pPr>
            <w:pStyle w:val="TableofFigures"/>
            <w:tabs>
              <w:tab w:val="right" w:leader="dot" w:pos="9016"/>
            </w:tabs>
          </w:pPr>
        </w:pPrChange>
      </w:pPr>
      <w:ins w:id="63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 – PCB Panels of Sensor Boards</w:t>
        </w:r>
        <w:r>
          <w:rPr>
            <w:noProof/>
            <w:webHidden/>
          </w:rPr>
          <w:tab/>
        </w:r>
        <w:r>
          <w:rPr>
            <w:noProof/>
            <w:webHidden/>
          </w:rPr>
          <w:fldChar w:fldCharType="begin"/>
        </w:r>
        <w:r>
          <w:rPr>
            <w:noProof/>
            <w:webHidden/>
          </w:rPr>
          <w:instrText xml:space="preserve"> PAGEREF _Toc202965783 \h </w:instrText>
        </w:r>
        <w:r>
          <w:rPr>
            <w:noProof/>
            <w:webHidden/>
          </w:rPr>
        </w:r>
        <w:r>
          <w:rPr>
            <w:noProof/>
            <w:webHidden/>
          </w:rPr>
          <w:fldChar w:fldCharType="separate"/>
        </w:r>
      </w:ins>
      <w:ins w:id="631" w:author="Andrew Instone-Cowie" w:date="2025-07-09T15:54:00Z" w16du:dateUtc="2025-07-09T14:54:00Z">
        <w:r w:rsidR="00DF32C4">
          <w:rPr>
            <w:noProof/>
            <w:webHidden/>
          </w:rPr>
          <w:t>15</w:t>
        </w:r>
      </w:ins>
      <w:ins w:id="632" w:author="Andrew Instone-Cowie" w:date="2025-07-09T15:01:00Z" w16du:dateUtc="2025-07-09T14:01:00Z">
        <w:r>
          <w:rPr>
            <w:noProof/>
            <w:webHidden/>
          </w:rPr>
          <w:fldChar w:fldCharType="end"/>
        </w:r>
        <w:r w:rsidRPr="0054597E">
          <w:rPr>
            <w:rStyle w:val="Hyperlink"/>
            <w:noProof/>
          </w:rPr>
          <w:fldChar w:fldCharType="end"/>
        </w:r>
      </w:ins>
    </w:p>
    <w:p w14:paraId="31A99FCF" w14:textId="7865499D" w:rsidR="0007558C" w:rsidRDefault="0007558C" w:rsidP="0007558C">
      <w:pPr>
        <w:pStyle w:val="TableofFigures"/>
        <w:tabs>
          <w:tab w:val="right" w:leader="dot" w:pos="9016"/>
        </w:tabs>
        <w:spacing w:after="120"/>
        <w:rPr>
          <w:ins w:id="633" w:author="Andrew Instone-Cowie" w:date="2025-07-09T15:01:00Z" w16du:dateUtc="2025-07-09T14:01:00Z"/>
          <w:rFonts w:eastAsiaTheme="minorEastAsia"/>
          <w:noProof/>
          <w:kern w:val="2"/>
          <w:sz w:val="24"/>
          <w:szCs w:val="24"/>
          <w:lang w:eastAsia="en-GB"/>
          <w14:ligatures w14:val="standardContextual"/>
        </w:rPr>
        <w:pPrChange w:id="634" w:author="Andrew Instone-Cowie" w:date="2025-07-09T15:02:00Z" w16du:dateUtc="2025-07-09T14:02:00Z">
          <w:pPr>
            <w:pStyle w:val="TableofFigures"/>
            <w:tabs>
              <w:tab w:val="right" w:leader="dot" w:pos="9016"/>
            </w:tabs>
          </w:pPr>
        </w:pPrChange>
      </w:pPr>
      <w:ins w:id="63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 – JLCPCB Upload Box</w:t>
        </w:r>
        <w:r>
          <w:rPr>
            <w:noProof/>
            <w:webHidden/>
          </w:rPr>
          <w:tab/>
        </w:r>
        <w:r>
          <w:rPr>
            <w:noProof/>
            <w:webHidden/>
          </w:rPr>
          <w:fldChar w:fldCharType="begin"/>
        </w:r>
        <w:r>
          <w:rPr>
            <w:noProof/>
            <w:webHidden/>
          </w:rPr>
          <w:instrText xml:space="preserve"> PAGEREF _Toc202965784 \h </w:instrText>
        </w:r>
        <w:r>
          <w:rPr>
            <w:noProof/>
            <w:webHidden/>
          </w:rPr>
        </w:r>
        <w:r>
          <w:rPr>
            <w:noProof/>
            <w:webHidden/>
          </w:rPr>
          <w:fldChar w:fldCharType="separate"/>
        </w:r>
      </w:ins>
      <w:ins w:id="636" w:author="Andrew Instone-Cowie" w:date="2025-07-09T15:54:00Z" w16du:dateUtc="2025-07-09T14:54:00Z">
        <w:r w:rsidR="00DF32C4">
          <w:rPr>
            <w:noProof/>
            <w:webHidden/>
          </w:rPr>
          <w:t>16</w:t>
        </w:r>
      </w:ins>
      <w:ins w:id="637" w:author="Andrew Instone-Cowie" w:date="2025-07-09T15:01:00Z" w16du:dateUtc="2025-07-09T14:01:00Z">
        <w:r>
          <w:rPr>
            <w:noProof/>
            <w:webHidden/>
          </w:rPr>
          <w:fldChar w:fldCharType="end"/>
        </w:r>
        <w:r w:rsidRPr="0054597E">
          <w:rPr>
            <w:rStyle w:val="Hyperlink"/>
            <w:noProof/>
          </w:rPr>
          <w:fldChar w:fldCharType="end"/>
        </w:r>
      </w:ins>
    </w:p>
    <w:p w14:paraId="53649FA4" w14:textId="257D7830" w:rsidR="0007558C" w:rsidRDefault="0007558C" w:rsidP="0007558C">
      <w:pPr>
        <w:pStyle w:val="TableofFigures"/>
        <w:tabs>
          <w:tab w:val="right" w:leader="dot" w:pos="9016"/>
        </w:tabs>
        <w:spacing w:after="120"/>
        <w:rPr>
          <w:ins w:id="638" w:author="Andrew Instone-Cowie" w:date="2025-07-09T15:01:00Z" w16du:dateUtc="2025-07-09T14:01:00Z"/>
          <w:rFonts w:eastAsiaTheme="minorEastAsia"/>
          <w:noProof/>
          <w:kern w:val="2"/>
          <w:sz w:val="24"/>
          <w:szCs w:val="24"/>
          <w:lang w:eastAsia="en-GB"/>
          <w14:ligatures w14:val="standardContextual"/>
        </w:rPr>
        <w:pPrChange w:id="639" w:author="Andrew Instone-Cowie" w:date="2025-07-09T15:02:00Z" w16du:dateUtc="2025-07-09T14:02:00Z">
          <w:pPr>
            <w:pStyle w:val="TableofFigures"/>
            <w:tabs>
              <w:tab w:val="right" w:leader="dot" w:pos="9016"/>
            </w:tabs>
          </w:pPr>
        </w:pPrChange>
      </w:pPr>
      <w:ins w:id="64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 – JLCPCB File Uploaded</w:t>
        </w:r>
        <w:r>
          <w:rPr>
            <w:noProof/>
            <w:webHidden/>
          </w:rPr>
          <w:tab/>
        </w:r>
        <w:r>
          <w:rPr>
            <w:noProof/>
            <w:webHidden/>
          </w:rPr>
          <w:fldChar w:fldCharType="begin"/>
        </w:r>
        <w:r>
          <w:rPr>
            <w:noProof/>
            <w:webHidden/>
          </w:rPr>
          <w:instrText xml:space="preserve"> PAGEREF _Toc202965785 \h </w:instrText>
        </w:r>
        <w:r>
          <w:rPr>
            <w:noProof/>
            <w:webHidden/>
          </w:rPr>
        </w:r>
        <w:r>
          <w:rPr>
            <w:noProof/>
            <w:webHidden/>
          </w:rPr>
          <w:fldChar w:fldCharType="separate"/>
        </w:r>
      </w:ins>
      <w:ins w:id="641" w:author="Andrew Instone-Cowie" w:date="2025-07-09T15:54:00Z" w16du:dateUtc="2025-07-09T14:54:00Z">
        <w:r w:rsidR="00DF32C4">
          <w:rPr>
            <w:noProof/>
            <w:webHidden/>
          </w:rPr>
          <w:t>16</w:t>
        </w:r>
      </w:ins>
      <w:ins w:id="642" w:author="Andrew Instone-Cowie" w:date="2025-07-09T15:01:00Z" w16du:dateUtc="2025-07-09T14:01:00Z">
        <w:r>
          <w:rPr>
            <w:noProof/>
            <w:webHidden/>
          </w:rPr>
          <w:fldChar w:fldCharType="end"/>
        </w:r>
        <w:r w:rsidRPr="0054597E">
          <w:rPr>
            <w:rStyle w:val="Hyperlink"/>
            <w:noProof/>
          </w:rPr>
          <w:fldChar w:fldCharType="end"/>
        </w:r>
      </w:ins>
    </w:p>
    <w:p w14:paraId="564D2F71" w14:textId="03EBCEAB" w:rsidR="0007558C" w:rsidRDefault="0007558C" w:rsidP="0007558C">
      <w:pPr>
        <w:pStyle w:val="TableofFigures"/>
        <w:tabs>
          <w:tab w:val="right" w:leader="dot" w:pos="9016"/>
        </w:tabs>
        <w:spacing w:after="120"/>
        <w:rPr>
          <w:ins w:id="643" w:author="Andrew Instone-Cowie" w:date="2025-07-09T15:01:00Z" w16du:dateUtc="2025-07-09T14:01:00Z"/>
          <w:rFonts w:eastAsiaTheme="minorEastAsia"/>
          <w:noProof/>
          <w:kern w:val="2"/>
          <w:sz w:val="24"/>
          <w:szCs w:val="24"/>
          <w:lang w:eastAsia="en-GB"/>
          <w14:ligatures w14:val="standardContextual"/>
        </w:rPr>
        <w:pPrChange w:id="644" w:author="Andrew Instone-Cowie" w:date="2025-07-09T15:02:00Z" w16du:dateUtc="2025-07-09T14:02:00Z">
          <w:pPr>
            <w:pStyle w:val="TableofFigures"/>
            <w:tabs>
              <w:tab w:val="right" w:leader="dot" w:pos="9016"/>
            </w:tabs>
          </w:pPr>
        </w:pPrChange>
      </w:pPr>
      <w:ins w:id="64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 – JLCPCB Gerber Viewer</w:t>
        </w:r>
        <w:r>
          <w:rPr>
            <w:noProof/>
            <w:webHidden/>
          </w:rPr>
          <w:tab/>
        </w:r>
        <w:r>
          <w:rPr>
            <w:noProof/>
            <w:webHidden/>
          </w:rPr>
          <w:fldChar w:fldCharType="begin"/>
        </w:r>
        <w:r>
          <w:rPr>
            <w:noProof/>
            <w:webHidden/>
          </w:rPr>
          <w:instrText xml:space="preserve"> PAGEREF _Toc202965786 \h </w:instrText>
        </w:r>
        <w:r>
          <w:rPr>
            <w:noProof/>
            <w:webHidden/>
          </w:rPr>
        </w:r>
        <w:r>
          <w:rPr>
            <w:noProof/>
            <w:webHidden/>
          </w:rPr>
          <w:fldChar w:fldCharType="separate"/>
        </w:r>
      </w:ins>
      <w:ins w:id="646" w:author="Andrew Instone-Cowie" w:date="2025-07-09T15:54:00Z" w16du:dateUtc="2025-07-09T14:54:00Z">
        <w:r w:rsidR="00DF32C4">
          <w:rPr>
            <w:noProof/>
            <w:webHidden/>
          </w:rPr>
          <w:t>16</w:t>
        </w:r>
      </w:ins>
      <w:ins w:id="647" w:author="Andrew Instone-Cowie" w:date="2025-07-09T15:01:00Z" w16du:dateUtc="2025-07-09T14:01:00Z">
        <w:r>
          <w:rPr>
            <w:noProof/>
            <w:webHidden/>
          </w:rPr>
          <w:fldChar w:fldCharType="end"/>
        </w:r>
        <w:r w:rsidRPr="0054597E">
          <w:rPr>
            <w:rStyle w:val="Hyperlink"/>
            <w:noProof/>
          </w:rPr>
          <w:fldChar w:fldCharType="end"/>
        </w:r>
      </w:ins>
    </w:p>
    <w:p w14:paraId="6A21EC39" w14:textId="048B908B" w:rsidR="0007558C" w:rsidRDefault="0007558C" w:rsidP="0007558C">
      <w:pPr>
        <w:pStyle w:val="TableofFigures"/>
        <w:tabs>
          <w:tab w:val="right" w:leader="dot" w:pos="9016"/>
        </w:tabs>
        <w:spacing w:after="120"/>
        <w:rPr>
          <w:ins w:id="648" w:author="Andrew Instone-Cowie" w:date="2025-07-09T15:01:00Z" w16du:dateUtc="2025-07-09T14:01:00Z"/>
          <w:rFonts w:eastAsiaTheme="minorEastAsia"/>
          <w:noProof/>
          <w:kern w:val="2"/>
          <w:sz w:val="24"/>
          <w:szCs w:val="24"/>
          <w:lang w:eastAsia="en-GB"/>
          <w14:ligatures w14:val="standardContextual"/>
        </w:rPr>
        <w:pPrChange w:id="649" w:author="Andrew Instone-Cowie" w:date="2025-07-09T15:02:00Z" w16du:dateUtc="2025-07-09T14:02:00Z">
          <w:pPr>
            <w:pStyle w:val="TableofFigures"/>
            <w:tabs>
              <w:tab w:val="right" w:leader="dot" w:pos="9016"/>
            </w:tabs>
          </w:pPr>
        </w:pPrChange>
      </w:pPr>
      <w:ins w:id="65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 – JLCPCB Completed Order Form</w:t>
        </w:r>
        <w:r>
          <w:rPr>
            <w:noProof/>
            <w:webHidden/>
          </w:rPr>
          <w:tab/>
        </w:r>
        <w:r>
          <w:rPr>
            <w:noProof/>
            <w:webHidden/>
          </w:rPr>
          <w:fldChar w:fldCharType="begin"/>
        </w:r>
        <w:r>
          <w:rPr>
            <w:noProof/>
            <w:webHidden/>
          </w:rPr>
          <w:instrText xml:space="preserve"> PAGEREF _Toc202965787 \h </w:instrText>
        </w:r>
        <w:r>
          <w:rPr>
            <w:noProof/>
            <w:webHidden/>
          </w:rPr>
        </w:r>
        <w:r>
          <w:rPr>
            <w:noProof/>
            <w:webHidden/>
          </w:rPr>
          <w:fldChar w:fldCharType="separate"/>
        </w:r>
      </w:ins>
      <w:ins w:id="651" w:author="Andrew Instone-Cowie" w:date="2025-07-09T15:54:00Z" w16du:dateUtc="2025-07-09T14:54:00Z">
        <w:r w:rsidR="00DF32C4">
          <w:rPr>
            <w:noProof/>
            <w:webHidden/>
          </w:rPr>
          <w:t>18</w:t>
        </w:r>
      </w:ins>
      <w:ins w:id="652" w:author="Andrew Instone-Cowie" w:date="2025-07-09T15:01:00Z" w16du:dateUtc="2025-07-09T14:01:00Z">
        <w:r>
          <w:rPr>
            <w:noProof/>
            <w:webHidden/>
          </w:rPr>
          <w:fldChar w:fldCharType="end"/>
        </w:r>
        <w:r w:rsidRPr="0054597E">
          <w:rPr>
            <w:rStyle w:val="Hyperlink"/>
            <w:noProof/>
          </w:rPr>
          <w:fldChar w:fldCharType="end"/>
        </w:r>
      </w:ins>
    </w:p>
    <w:p w14:paraId="32702F4F" w14:textId="7C6AD052" w:rsidR="0007558C" w:rsidRDefault="0007558C" w:rsidP="0007558C">
      <w:pPr>
        <w:pStyle w:val="TableofFigures"/>
        <w:tabs>
          <w:tab w:val="right" w:leader="dot" w:pos="9016"/>
        </w:tabs>
        <w:spacing w:after="120"/>
        <w:rPr>
          <w:ins w:id="653" w:author="Andrew Instone-Cowie" w:date="2025-07-09T15:01:00Z" w16du:dateUtc="2025-07-09T14:01:00Z"/>
          <w:rFonts w:eastAsiaTheme="minorEastAsia"/>
          <w:noProof/>
          <w:kern w:val="2"/>
          <w:sz w:val="24"/>
          <w:szCs w:val="24"/>
          <w:lang w:eastAsia="en-GB"/>
          <w14:ligatures w14:val="standardContextual"/>
        </w:rPr>
        <w:pPrChange w:id="654" w:author="Andrew Instone-Cowie" w:date="2025-07-09T15:02:00Z" w16du:dateUtc="2025-07-09T14:02:00Z">
          <w:pPr>
            <w:pStyle w:val="TableofFigures"/>
            <w:tabs>
              <w:tab w:val="right" w:leader="dot" w:pos="9016"/>
            </w:tabs>
          </w:pPr>
        </w:pPrChange>
      </w:pPr>
      <w:ins w:id="65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8 – Voltage Regulator Orientation</w:t>
        </w:r>
        <w:r>
          <w:rPr>
            <w:noProof/>
            <w:webHidden/>
          </w:rPr>
          <w:tab/>
        </w:r>
        <w:r>
          <w:rPr>
            <w:noProof/>
            <w:webHidden/>
          </w:rPr>
          <w:fldChar w:fldCharType="begin"/>
        </w:r>
        <w:r>
          <w:rPr>
            <w:noProof/>
            <w:webHidden/>
          </w:rPr>
          <w:instrText xml:space="preserve"> PAGEREF _Toc202965788 \h </w:instrText>
        </w:r>
        <w:r>
          <w:rPr>
            <w:noProof/>
            <w:webHidden/>
          </w:rPr>
        </w:r>
        <w:r>
          <w:rPr>
            <w:noProof/>
            <w:webHidden/>
          </w:rPr>
          <w:fldChar w:fldCharType="separate"/>
        </w:r>
      </w:ins>
      <w:ins w:id="656" w:author="Andrew Instone-Cowie" w:date="2025-07-09T15:54:00Z" w16du:dateUtc="2025-07-09T14:54:00Z">
        <w:r w:rsidR="00DF32C4">
          <w:rPr>
            <w:noProof/>
            <w:webHidden/>
          </w:rPr>
          <w:t>20</w:t>
        </w:r>
      </w:ins>
      <w:ins w:id="657" w:author="Andrew Instone-Cowie" w:date="2025-07-09T15:01:00Z" w16du:dateUtc="2025-07-09T14:01:00Z">
        <w:r>
          <w:rPr>
            <w:noProof/>
            <w:webHidden/>
          </w:rPr>
          <w:fldChar w:fldCharType="end"/>
        </w:r>
        <w:r w:rsidRPr="0054597E">
          <w:rPr>
            <w:rStyle w:val="Hyperlink"/>
            <w:noProof/>
          </w:rPr>
          <w:fldChar w:fldCharType="end"/>
        </w:r>
      </w:ins>
    </w:p>
    <w:p w14:paraId="14D3B30F" w14:textId="71B0DF7B" w:rsidR="0007558C" w:rsidRDefault="0007558C" w:rsidP="0007558C">
      <w:pPr>
        <w:pStyle w:val="TableofFigures"/>
        <w:tabs>
          <w:tab w:val="right" w:leader="dot" w:pos="9016"/>
        </w:tabs>
        <w:spacing w:after="120"/>
        <w:rPr>
          <w:ins w:id="658" w:author="Andrew Instone-Cowie" w:date="2025-07-09T15:01:00Z" w16du:dateUtc="2025-07-09T14:01:00Z"/>
          <w:rFonts w:eastAsiaTheme="minorEastAsia"/>
          <w:noProof/>
          <w:kern w:val="2"/>
          <w:sz w:val="24"/>
          <w:szCs w:val="24"/>
          <w:lang w:eastAsia="en-GB"/>
          <w14:ligatures w14:val="standardContextual"/>
        </w:rPr>
        <w:pPrChange w:id="659" w:author="Andrew Instone-Cowie" w:date="2025-07-09T15:02:00Z" w16du:dateUtc="2025-07-09T14:02:00Z">
          <w:pPr>
            <w:pStyle w:val="TableofFigures"/>
            <w:tabs>
              <w:tab w:val="right" w:leader="dot" w:pos="9016"/>
            </w:tabs>
          </w:pPr>
        </w:pPrChange>
      </w:pPr>
      <w:ins w:id="66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"_Toc202965789"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9 – Diode Orientation</w:t>
        </w:r>
        <w:r>
          <w:rPr>
            <w:noProof/>
            <w:webHidden/>
          </w:rPr>
          <w:tab/>
        </w:r>
        <w:r>
          <w:rPr>
            <w:noProof/>
            <w:webHidden/>
          </w:rPr>
          <w:fldChar w:fldCharType="begin"/>
        </w:r>
        <w:r>
          <w:rPr>
            <w:noProof/>
            <w:webHidden/>
          </w:rPr>
          <w:instrText xml:space="preserve"> PAGEREF _Toc202965789 \h </w:instrText>
        </w:r>
        <w:r>
          <w:rPr>
            <w:noProof/>
            <w:webHidden/>
          </w:rPr>
        </w:r>
        <w:r>
          <w:rPr>
            <w:noProof/>
            <w:webHidden/>
          </w:rPr>
          <w:fldChar w:fldCharType="separate"/>
        </w:r>
      </w:ins>
      <w:ins w:id="661" w:author="Andrew Instone-Cowie" w:date="2025-07-09T15:54:00Z" w16du:dateUtc="2025-07-09T14:54:00Z">
        <w:r w:rsidR="00DF32C4">
          <w:rPr>
            <w:noProof/>
            <w:webHidden/>
          </w:rPr>
          <w:t>21</w:t>
        </w:r>
      </w:ins>
      <w:ins w:id="662" w:author="Andrew Instone-Cowie" w:date="2025-07-09T15:01:00Z" w16du:dateUtc="2025-07-09T14:01:00Z">
        <w:r>
          <w:rPr>
            <w:noProof/>
            <w:webHidden/>
          </w:rPr>
          <w:fldChar w:fldCharType="end"/>
        </w:r>
        <w:r w:rsidRPr="0054597E">
          <w:rPr>
            <w:rStyle w:val="Hyperlink"/>
            <w:noProof/>
          </w:rPr>
          <w:fldChar w:fldCharType="end"/>
        </w:r>
      </w:ins>
    </w:p>
    <w:p w14:paraId="1888F342" w14:textId="573F5C5B" w:rsidR="0007558C" w:rsidRDefault="0007558C" w:rsidP="0007558C">
      <w:pPr>
        <w:pStyle w:val="TableofFigures"/>
        <w:tabs>
          <w:tab w:val="right" w:leader="dot" w:pos="9016"/>
        </w:tabs>
        <w:spacing w:after="120"/>
        <w:rPr>
          <w:ins w:id="663" w:author="Andrew Instone-Cowie" w:date="2025-07-09T15:01:00Z" w16du:dateUtc="2025-07-09T14:01:00Z"/>
          <w:rFonts w:eastAsiaTheme="minorEastAsia"/>
          <w:noProof/>
          <w:kern w:val="2"/>
          <w:sz w:val="24"/>
          <w:szCs w:val="24"/>
          <w:lang w:eastAsia="en-GB"/>
          <w14:ligatures w14:val="standardContextual"/>
        </w:rPr>
        <w:pPrChange w:id="664" w:author="Andrew Instone-Cowie" w:date="2025-07-09T15:02:00Z" w16du:dateUtc="2025-07-09T14:02:00Z">
          <w:pPr>
            <w:pStyle w:val="TableofFigures"/>
            <w:tabs>
              <w:tab w:val="right" w:leader="dot" w:pos="9016"/>
            </w:tabs>
          </w:pPr>
        </w:pPrChange>
      </w:pPr>
      <w:ins w:id="66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10 – Electrolytic Capacitor Orientation</w:t>
        </w:r>
        <w:r>
          <w:rPr>
            <w:noProof/>
            <w:webHidden/>
          </w:rPr>
          <w:tab/>
        </w:r>
        <w:r>
          <w:rPr>
            <w:noProof/>
            <w:webHidden/>
          </w:rPr>
          <w:fldChar w:fldCharType="begin"/>
        </w:r>
        <w:r>
          <w:rPr>
            <w:noProof/>
            <w:webHidden/>
          </w:rPr>
          <w:instrText xml:space="preserve"> PAGEREF _Toc202965790 \h </w:instrText>
        </w:r>
        <w:r>
          <w:rPr>
            <w:noProof/>
            <w:webHidden/>
          </w:rPr>
        </w:r>
        <w:r>
          <w:rPr>
            <w:noProof/>
            <w:webHidden/>
          </w:rPr>
          <w:fldChar w:fldCharType="separate"/>
        </w:r>
      </w:ins>
      <w:ins w:id="666" w:author="Andrew Instone-Cowie" w:date="2025-07-09T15:54:00Z" w16du:dateUtc="2025-07-09T14:54:00Z">
        <w:r w:rsidR="00DF32C4">
          <w:rPr>
            <w:noProof/>
            <w:webHidden/>
          </w:rPr>
          <w:t>21</w:t>
        </w:r>
      </w:ins>
      <w:ins w:id="667" w:author="Andrew Instone-Cowie" w:date="2025-07-09T15:01:00Z" w16du:dateUtc="2025-07-09T14:01:00Z">
        <w:r>
          <w:rPr>
            <w:noProof/>
            <w:webHidden/>
          </w:rPr>
          <w:fldChar w:fldCharType="end"/>
        </w:r>
        <w:r w:rsidRPr="0054597E">
          <w:rPr>
            <w:rStyle w:val="Hyperlink"/>
            <w:noProof/>
          </w:rPr>
          <w:fldChar w:fldCharType="end"/>
        </w:r>
      </w:ins>
    </w:p>
    <w:p w14:paraId="58E8F647" w14:textId="4D82B57E" w:rsidR="0007558C" w:rsidRDefault="0007558C" w:rsidP="0007558C">
      <w:pPr>
        <w:pStyle w:val="TableofFigures"/>
        <w:tabs>
          <w:tab w:val="right" w:leader="dot" w:pos="9016"/>
        </w:tabs>
        <w:spacing w:after="120"/>
        <w:rPr>
          <w:ins w:id="668" w:author="Andrew Instone-Cowie" w:date="2025-07-09T15:01:00Z" w16du:dateUtc="2025-07-09T14:01:00Z"/>
          <w:rFonts w:eastAsiaTheme="minorEastAsia"/>
          <w:noProof/>
          <w:kern w:val="2"/>
          <w:sz w:val="24"/>
          <w:szCs w:val="24"/>
          <w:lang w:eastAsia="en-GB"/>
          <w14:ligatures w14:val="standardContextual"/>
        </w:rPr>
        <w:pPrChange w:id="669" w:author="Andrew Instone-Cowie" w:date="2025-07-09T15:02:00Z" w16du:dateUtc="2025-07-09T14:02:00Z">
          <w:pPr>
            <w:pStyle w:val="TableofFigures"/>
            <w:tabs>
              <w:tab w:val="right" w:leader="dot" w:pos="9016"/>
            </w:tabs>
          </w:pPr>
        </w:pPrChange>
      </w:pPr>
      <w:ins w:id="67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11 – Integrated Circuit Orientation</w:t>
        </w:r>
        <w:r>
          <w:rPr>
            <w:noProof/>
            <w:webHidden/>
          </w:rPr>
          <w:tab/>
        </w:r>
        <w:r>
          <w:rPr>
            <w:noProof/>
            <w:webHidden/>
          </w:rPr>
          <w:fldChar w:fldCharType="begin"/>
        </w:r>
        <w:r>
          <w:rPr>
            <w:noProof/>
            <w:webHidden/>
          </w:rPr>
          <w:instrText xml:space="preserve"> PAGEREF _Toc202965791 \h </w:instrText>
        </w:r>
        <w:r>
          <w:rPr>
            <w:noProof/>
            <w:webHidden/>
          </w:rPr>
        </w:r>
        <w:r>
          <w:rPr>
            <w:noProof/>
            <w:webHidden/>
          </w:rPr>
          <w:fldChar w:fldCharType="separate"/>
        </w:r>
      </w:ins>
      <w:ins w:id="671" w:author="Andrew Instone-Cowie" w:date="2025-07-09T15:54:00Z" w16du:dateUtc="2025-07-09T14:54:00Z">
        <w:r w:rsidR="00DF32C4">
          <w:rPr>
            <w:noProof/>
            <w:webHidden/>
          </w:rPr>
          <w:t>22</w:t>
        </w:r>
      </w:ins>
      <w:ins w:id="672" w:author="Andrew Instone-Cowie" w:date="2025-07-09T15:01:00Z" w16du:dateUtc="2025-07-09T14:01:00Z">
        <w:r>
          <w:rPr>
            <w:noProof/>
            <w:webHidden/>
          </w:rPr>
          <w:fldChar w:fldCharType="end"/>
        </w:r>
        <w:r w:rsidRPr="0054597E">
          <w:rPr>
            <w:rStyle w:val="Hyperlink"/>
            <w:noProof/>
          </w:rPr>
          <w:fldChar w:fldCharType="end"/>
        </w:r>
      </w:ins>
    </w:p>
    <w:p w14:paraId="7C3CF0AF" w14:textId="14BF2167" w:rsidR="0007558C" w:rsidRDefault="0007558C" w:rsidP="0007558C">
      <w:pPr>
        <w:pStyle w:val="TableofFigures"/>
        <w:tabs>
          <w:tab w:val="right" w:leader="dot" w:pos="9016"/>
        </w:tabs>
        <w:spacing w:after="120"/>
        <w:rPr>
          <w:ins w:id="673" w:author="Andrew Instone-Cowie" w:date="2025-07-09T15:01:00Z" w16du:dateUtc="2025-07-09T14:01:00Z"/>
          <w:rFonts w:eastAsiaTheme="minorEastAsia"/>
          <w:noProof/>
          <w:kern w:val="2"/>
          <w:sz w:val="24"/>
          <w:szCs w:val="24"/>
          <w:lang w:eastAsia="en-GB"/>
          <w14:ligatures w14:val="standardContextual"/>
        </w:rPr>
        <w:pPrChange w:id="674" w:author="Andrew Instone-Cowie" w:date="2025-07-09T15:02:00Z" w16du:dateUtc="2025-07-09T14:02:00Z">
          <w:pPr>
            <w:pStyle w:val="TableofFigures"/>
            <w:tabs>
              <w:tab w:val="right" w:leader="dot" w:pos="9016"/>
            </w:tabs>
          </w:pPr>
        </w:pPrChange>
      </w:pPr>
      <w:ins w:id="67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12 – LED Orientation</w:t>
        </w:r>
        <w:r>
          <w:rPr>
            <w:noProof/>
            <w:webHidden/>
          </w:rPr>
          <w:tab/>
        </w:r>
        <w:r>
          <w:rPr>
            <w:noProof/>
            <w:webHidden/>
          </w:rPr>
          <w:fldChar w:fldCharType="begin"/>
        </w:r>
        <w:r>
          <w:rPr>
            <w:noProof/>
            <w:webHidden/>
          </w:rPr>
          <w:instrText xml:space="preserve"> PAGEREF _Toc202965792 \h </w:instrText>
        </w:r>
        <w:r>
          <w:rPr>
            <w:noProof/>
            <w:webHidden/>
          </w:rPr>
        </w:r>
        <w:r>
          <w:rPr>
            <w:noProof/>
            <w:webHidden/>
          </w:rPr>
          <w:fldChar w:fldCharType="separate"/>
        </w:r>
      </w:ins>
      <w:ins w:id="676" w:author="Andrew Instone-Cowie" w:date="2025-07-09T15:54:00Z" w16du:dateUtc="2025-07-09T14:54:00Z">
        <w:r w:rsidR="00DF32C4">
          <w:rPr>
            <w:noProof/>
            <w:webHidden/>
          </w:rPr>
          <w:t>22</w:t>
        </w:r>
      </w:ins>
      <w:ins w:id="677" w:author="Andrew Instone-Cowie" w:date="2025-07-09T15:01:00Z" w16du:dateUtc="2025-07-09T14:01:00Z">
        <w:r>
          <w:rPr>
            <w:noProof/>
            <w:webHidden/>
          </w:rPr>
          <w:fldChar w:fldCharType="end"/>
        </w:r>
        <w:r w:rsidRPr="0054597E">
          <w:rPr>
            <w:rStyle w:val="Hyperlink"/>
            <w:noProof/>
          </w:rPr>
          <w:fldChar w:fldCharType="end"/>
        </w:r>
      </w:ins>
    </w:p>
    <w:p w14:paraId="48EA632F" w14:textId="29AFDA06" w:rsidR="0007558C" w:rsidRDefault="0007558C" w:rsidP="0007558C">
      <w:pPr>
        <w:pStyle w:val="TableofFigures"/>
        <w:tabs>
          <w:tab w:val="right" w:leader="dot" w:pos="9016"/>
        </w:tabs>
        <w:spacing w:after="120"/>
        <w:rPr>
          <w:ins w:id="678" w:author="Andrew Instone-Cowie" w:date="2025-07-09T15:01:00Z" w16du:dateUtc="2025-07-09T14:01:00Z"/>
          <w:rFonts w:eastAsiaTheme="minorEastAsia"/>
          <w:noProof/>
          <w:kern w:val="2"/>
          <w:sz w:val="24"/>
          <w:szCs w:val="24"/>
          <w:lang w:eastAsia="en-GB"/>
          <w14:ligatures w14:val="standardContextual"/>
        </w:rPr>
        <w:pPrChange w:id="679" w:author="Andrew Instone-Cowie" w:date="2025-07-09T15:02:00Z" w16du:dateUtc="2025-07-09T14:02:00Z">
          <w:pPr>
            <w:pStyle w:val="TableofFigures"/>
            <w:tabs>
              <w:tab w:val="right" w:leader="dot" w:pos="9016"/>
            </w:tabs>
          </w:pPr>
        </w:pPrChange>
      </w:pPr>
      <w:ins w:id="68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13 – Magneto-Resistive Sensor Orientation</w:t>
        </w:r>
        <w:r>
          <w:rPr>
            <w:noProof/>
            <w:webHidden/>
          </w:rPr>
          <w:tab/>
        </w:r>
        <w:r>
          <w:rPr>
            <w:noProof/>
            <w:webHidden/>
          </w:rPr>
          <w:fldChar w:fldCharType="begin"/>
        </w:r>
        <w:r>
          <w:rPr>
            <w:noProof/>
            <w:webHidden/>
          </w:rPr>
          <w:instrText xml:space="preserve"> PAGEREF _Toc202965793 \h </w:instrText>
        </w:r>
        <w:r>
          <w:rPr>
            <w:noProof/>
            <w:webHidden/>
          </w:rPr>
        </w:r>
        <w:r>
          <w:rPr>
            <w:noProof/>
            <w:webHidden/>
          </w:rPr>
          <w:fldChar w:fldCharType="separate"/>
        </w:r>
      </w:ins>
      <w:ins w:id="681" w:author="Andrew Instone-Cowie" w:date="2025-07-09T15:54:00Z" w16du:dateUtc="2025-07-09T14:54:00Z">
        <w:r w:rsidR="00DF32C4">
          <w:rPr>
            <w:noProof/>
            <w:webHidden/>
          </w:rPr>
          <w:t>23</w:t>
        </w:r>
      </w:ins>
      <w:ins w:id="682" w:author="Andrew Instone-Cowie" w:date="2025-07-09T15:01:00Z" w16du:dateUtc="2025-07-09T14:01:00Z">
        <w:r>
          <w:rPr>
            <w:noProof/>
            <w:webHidden/>
          </w:rPr>
          <w:fldChar w:fldCharType="end"/>
        </w:r>
        <w:r w:rsidRPr="0054597E">
          <w:rPr>
            <w:rStyle w:val="Hyperlink"/>
            <w:noProof/>
          </w:rPr>
          <w:fldChar w:fldCharType="end"/>
        </w:r>
      </w:ins>
    </w:p>
    <w:p w14:paraId="62EBD46B" w14:textId="2C1AF7D0" w:rsidR="0007558C" w:rsidRDefault="0007558C" w:rsidP="0007558C">
      <w:pPr>
        <w:pStyle w:val="TableofFigures"/>
        <w:tabs>
          <w:tab w:val="right" w:leader="dot" w:pos="9016"/>
        </w:tabs>
        <w:spacing w:after="120"/>
        <w:rPr>
          <w:ins w:id="683" w:author="Andrew Instone-Cowie" w:date="2025-07-09T15:01:00Z" w16du:dateUtc="2025-07-09T14:01:00Z"/>
          <w:rFonts w:eastAsiaTheme="minorEastAsia"/>
          <w:noProof/>
          <w:kern w:val="2"/>
          <w:sz w:val="24"/>
          <w:szCs w:val="24"/>
          <w:lang w:eastAsia="en-GB"/>
          <w14:ligatures w14:val="standardContextual"/>
        </w:rPr>
        <w:pPrChange w:id="684" w:author="Andrew Instone-Cowie" w:date="2025-07-09T15:02:00Z" w16du:dateUtc="2025-07-09T14:02:00Z">
          <w:pPr>
            <w:pStyle w:val="TableofFigures"/>
            <w:tabs>
              <w:tab w:val="right" w:leader="dot" w:pos="9016"/>
            </w:tabs>
          </w:pPr>
        </w:pPrChange>
      </w:pPr>
      <w:ins w:id="68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14 – Hall Effect Sensor Orientation</w:t>
        </w:r>
        <w:r>
          <w:rPr>
            <w:noProof/>
            <w:webHidden/>
          </w:rPr>
          <w:tab/>
        </w:r>
        <w:r>
          <w:rPr>
            <w:noProof/>
            <w:webHidden/>
          </w:rPr>
          <w:fldChar w:fldCharType="begin"/>
        </w:r>
        <w:r>
          <w:rPr>
            <w:noProof/>
            <w:webHidden/>
          </w:rPr>
          <w:instrText xml:space="preserve"> PAGEREF _Toc202965794 \h </w:instrText>
        </w:r>
        <w:r>
          <w:rPr>
            <w:noProof/>
            <w:webHidden/>
          </w:rPr>
        </w:r>
        <w:r>
          <w:rPr>
            <w:noProof/>
            <w:webHidden/>
          </w:rPr>
          <w:fldChar w:fldCharType="separate"/>
        </w:r>
      </w:ins>
      <w:ins w:id="686" w:author="Andrew Instone-Cowie" w:date="2025-07-09T15:54:00Z" w16du:dateUtc="2025-07-09T14:54:00Z">
        <w:r w:rsidR="00DF32C4">
          <w:rPr>
            <w:noProof/>
            <w:webHidden/>
          </w:rPr>
          <w:t>23</w:t>
        </w:r>
      </w:ins>
      <w:ins w:id="687" w:author="Andrew Instone-Cowie" w:date="2025-07-09T15:01:00Z" w16du:dateUtc="2025-07-09T14:01:00Z">
        <w:r>
          <w:rPr>
            <w:noProof/>
            <w:webHidden/>
          </w:rPr>
          <w:fldChar w:fldCharType="end"/>
        </w:r>
        <w:r w:rsidRPr="0054597E">
          <w:rPr>
            <w:rStyle w:val="Hyperlink"/>
            <w:noProof/>
          </w:rPr>
          <w:fldChar w:fldCharType="end"/>
        </w:r>
      </w:ins>
    </w:p>
    <w:p w14:paraId="0C40FE9E" w14:textId="5293414B" w:rsidR="0007558C" w:rsidRDefault="0007558C" w:rsidP="0007558C">
      <w:pPr>
        <w:pStyle w:val="TableofFigures"/>
        <w:tabs>
          <w:tab w:val="right" w:leader="dot" w:pos="9016"/>
        </w:tabs>
        <w:spacing w:after="120"/>
        <w:rPr>
          <w:ins w:id="688" w:author="Andrew Instone-Cowie" w:date="2025-07-09T15:01:00Z" w16du:dateUtc="2025-07-09T14:01:00Z"/>
          <w:rFonts w:eastAsiaTheme="minorEastAsia"/>
          <w:noProof/>
          <w:kern w:val="2"/>
          <w:sz w:val="24"/>
          <w:szCs w:val="24"/>
          <w:lang w:eastAsia="en-GB"/>
          <w14:ligatures w14:val="standardContextual"/>
        </w:rPr>
        <w:pPrChange w:id="689" w:author="Andrew Instone-Cowie" w:date="2025-07-09T15:02:00Z" w16du:dateUtc="2025-07-09T14:02:00Z">
          <w:pPr>
            <w:pStyle w:val="TableofFigures"/>
            <w:tabs>
              <w:tab w:val="right" w:leader="dot" w:pos="9016"/>
            </w:tabs>
          </w:pPr>
        </w:pPrChange>
      </w:pPr>
      <w:ins w:id="69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15 – Simulator Interface Parts</w:t>
        </w:r>
        <w:r>
          <w:rPr>
            <w:noProof/>
            <w:webHidden/>
          </w:rPr>
          <w:tab/>
        </w:r>
        <w:r>
          <w:rPr>
            <w:noProof/>
            <w:webHidden/>
          </w:rPr>
          <w:fldChar w:fldCharType="begin"/>
        </w:r>
        <w:r>
          <w:rPr>
            <w:noProof/>
            <w:webHidden/>
          </w:rPr>
          <w:instrText xml:space="preserve"> PAGEREF _Toc202965795 \h </w:instrText>
        </w:r>
        <w:r>
          <w:rPr>
            <w:noProof/>
            <w:webHidden/>
          </w:rPr>
        </w:r>
        <w:r>
          <w:rPr>
            <w:noProof/>
            <w:webHidden/>
          </w:rPr>
          <w:fldChar w:fldCharType="separate"/>
        </w:r>
      </w:ins>
      <w:ins w:id="691" w:author="Andrew Instone-Cowie" w:date="2025-07-09T15:54:00Z" w16du:dateUtc="2025-07-09T14:54:00Z">
        <w:r w:rsidR="00DF32C4">
          <w:rPr>
            <w:noProof/>
            <w:webHidden/>
          </w:rPr>
          <w:t>26</w:t>
        </w:r>
      </w:ins>
      <w:ins w:id="692" w:author="Andrew Instone-Cowie" w:date="2025-07-09T15:01:00Z" w16du:dateUtc="2025-07-09T14:01:00Z">
        <w:r>
          <w:rPr>
            <w:noProof/>
            <w:webHidden/>
          </w:rPr>
          <w:fldChar w:fldCharType="end"/>
        </w:r>
        <w:r w:rsidRPr="0054597E">
          <w:rPr>
            <w:rStyle w:val="Hyperlink"/>
            <w:noProof/>
          </w:rPr>
          <w:fldChar w:fldCharType="end"/>
        </w:r>
      </w:ins>
    </w:p>
    <w:p w14:paraId="34749C89" w14:textId="10517320" w:rsidR="0007558C" w:rsidRDefault="0007558C" w:rsidP="0007558C">
      <w:pPr>
        <w:pStyle w:val="TableofFigures"/>
        <w:tabs>
          <w:tab w:val="right" w:leader="dot" w:pos="9016"/>
        </w:tabs>
        <w:spacing w:after="120"/>
        <w:rPr>
          <w:ins w:id="693" w:author="Andrew Instone-Cowie" w:date="2025-07-09T15:01:00Z" w16du:dateUtc="2025-07-09T14:01:00Z"/>
          <w:rFonts w:eastAsiaTheme="minorEastAsia"/>
          <w:noProof/>
          <w:kern w:val="2"/>
          <w:sz w:val="24"/>
          <w:szCs w:val="24"/>
          <w:lang w:eastAsia="en-GB"/>
          <w14:ligatures w14:val="standardContextual"/>
        </w:rPr>
        <w:pPrChange w:id="694" w:author="Andrew Instone-Cowie" w:date="2025-07-09T15:02:00Z" w16du:dateUtc="2025-07-09T14:02:00Z">
          <w:pPr>
            <w:pStyle w:val="TableofFigures"/>
            <w:tabs>
              <w:tab w:val="right" w:leader="dot" w:pos="9016"/>
            </w:tabs>
          </w:pPr>
        </w:pPrChange>
      </w:pPr>
      <w:ins w:id="69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16 – Simulator Interface Board Layout</w:t>
        </w:r>
        <w:r>
          <w:rPr>
            <w:noProof/>
            <w:webHidden/>
          </w:rPr>
          <w:tab/>
        </w:r>
        <w:r>
          <w:rPr>
            <w:noProof/>
            <w:webHidden/>
          </w:rPr>
          <w:fldChar w:fldCharType="begin"/>
        </w:r>
        <w:r>
          <w:rPr>
            <w:noProof/>
            <w:webHidden/>
          </w:rPr>
          <w:instrText xml:space="preserve"> PAGEREF _Toc202965796 \h </w:instrText>
        </w:r>
        <w:r>
          <w:rPr>
            <w:noProof/>
            <w:webHidden/>
          </w:rPr>
        </w:r>
        <w:r>
          <w:rPr>
            <w:noProof/>
            <w:webHidden/>
          </w:rPr>
          <w:fldChar w:fldCharType="separate"/>
        </w:r>
      </w:ins>
      <w:ins w:id="696" w:author="Andrew Instone-Cowie" w:date="2025-07-09T15:54:00Z" w16du:dateUtc="2025-07-09T14:54:00Z">
        <w:r w:rsidR="00DF32C4">
          <w:rPr>
            <w:noProof/>
            <w:webHidden/>
          </w:rPr>
          <w:t>26</w:t>
        </w:r>
      </w:ins>
      <w:ins w:id="697" w:author="Andrew Instone-Cowie" w:date="2025-07-09T15:01:00Z" w16du:dateUtc="2025-07-09T14:01:00Z">
        <w:r>
          <w:rPr>
            <w:noProof/>
            <w:webHidden/>
          </w:rPr>
          <w:fldChar w:fldCharType="end"/>
        </w:r>
        <w:r w:rsidRPr="0054597E">
          <w:rPr>
            <w:rStyle w:val="Hyperlink"/>
            <w:noProof/>
          </w:rPr>
          <w:fldChar w:fldCharType="end"/>
        </w:r>
      </w:ins>
    </w:p>
    <w:p w14:paraId="78A602E4" w14:textId="4AF48487" w:rsidR="0007558C" w:rsidRDefault="0007558C" w:rsidP="0007558C">
      <w:pPr>
        <w:pStyle w:val="TableofFigures"/>
        <w:tabs>
          <w:tab w:val="right" w:leader="dot" w:pos="9016"/>
        </w:tabs>
        <w:spacing w:after="120"/>
        <w:rPr>
          <w:ins w:id="698" w:author="Andrew Instone-Cowie" w:date="2025-07-09T15:01:00Z" w16du:dateUtc="2025-07-09T14:01:00Z"/>
          <w:rFonts w:eastAsiaTheme="minorEastAsia"/>
          <w:noProof/>
          <w:kern w:val="2"/>
          <w:sz w:val="24"/>
          <w:szCs w:val="24"/>
          <w:lang w:eastAsia="en-GB"/>
          <w14:ligatures w14:val="standardContextual"/>
        </w:rPr>
        <w:pPrChange w:id="699" w:author="Andrew Instone-Cowie" w:date="2025-07-09T15:02:00Z" w16du:dateUtc="2025-07-09T14:02:00Z">
          <w:pPr>
            <w:pStyle w:val="TableofFigures"/>
            <w:tabs>
              <w:tab w:val="right" w:leader="dot" w:pos="9016"/>
            </w:tabs>
          </w:pPr>
        </w:pPrChange>
      </w:pPr>
      <w:ins w:id="70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17 – Voltage Check Pin Locations</w:t>
        </w:r>
        <w:r>
          <w:rPr>
            <w:noProof/>
            <w:webHidden/>
          </w:rPr>
          <w:tab/>
        </w:r>
        <w:r>
          <w:rPr>
            <w:noProof/>
            <w:webHidden/>
          </w:rPr>
          <w:fldChar w:fldCharType="begin"/>
        </w:r>
        <w:r>
          <w:rPr>
            <w:noProof/>
            <w:webHidden/>
          </w:rPr>
          <w:instrText xml:space="preserve"> PAGEREF _Toc202965797 \h </w:instrText>
        </w:r>
        <w:r>
          <w:rPr>
            <w:noProof/>
            <w:webHidden/>
          </w:rPr>
        </w:r>
        <w:r>
          <w:rPr>
            <w:noProof/>
            <w:webHidden/>
          </w:rPr>
          <w:fldChar w:fldCharType="separate"/>
        </w:r>
      </w:ins>
      <w:ins w:id="701" w:author="Andrew Instone-Cowie" w:date="2025-07-09T15:54:00Z" w16du:dateUtc="2025-07-09T14:54:00Z">
        <w:r w:rsidR="00DF32C4">
          <w:rPr>
            <w:noProof/>
            <w:webHidden/>
          </w:rPr>
          <w:t>28</w:t>
        </w:r>
      </w:ins>
      <w:ins w:id="702" w:author="Andrew Instone-Cowie" w:date="2025-07-09T15:01:00Z" w16du:dateUtc="2025-07-09T14:01:00Z">
        <w:r>
          <w:rPr>
            <w:noProof/>
            <w:webHidden/>
          </w:rPr>
          <w:fldChar w:fldCharType="end"/>
        </w:r>
        <w:r w:rsidRPr="0054597E">
          <w:rPr>
            <w:rStyle w:val="Hyperlink"/>
            <w:noProof/>
          </w:rPr>
          <w:fldChar w:fldCharType="end"/>
        </w:r>
      </w:ins>
    </w:p>
    <w:p w14:paraId="13C9DDD7" w14:textId="3A21DD35" w:rsidR="0007558C" w:rsidRDefault="0007558C" w:rsidP="0007558C">
      <w:pPr>
        <w:pStyle w:val="TableofFigures"/>
        <w:tabs>
          <w:tab w:val="right" w:leader="dot" w:pos="9016"/>
        </w:tabs>
        <w:spacing w:after="120"/>
        <w:rPr>
          <w:ins w:id="703" w:author="Andrew Instone-Cowie" w:date="2025-07-09T15:01:00Z" w16du:dateUtc="2025-07-09T14:01:00Z"/>
          <w:rFonts w:eastAsiaTheme="minorEastAsia"/>
          <w:noProof/>
          <w:kern w:val="2"/>
          <w:sz w:val="24"/>
          <w:szCs w:val="24"/>
          <w:lang w:eastAsia="en-GB"/>
          <w14:ligatures w14:val="standardContextual"/>
        </w:rPr>
        <w:pPrChange w:id="704" w:author="Andrew Instone-Cowie" w:date="2025-07-09T15:02:00Z" w16du:dateUtc="2025-07-09T14:02:00Z">
          <w:pPr>
            <w:pStyle w:val="TableofFigures"/>
            <w:tabs>
              <w:tab w:val="right" w:leader="dot" w:pos="9016"/>
            </w:tabs>
          </w:pPr>
        </w:pPrChange>
      </w:pPr>
      <w:ins w:id="70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18 – Bending Voltage Regulator Pins</w:t>
        </w:r>
        <w:r>
          <w:rPr>
            <w:noProof/>
            <w:webHidden/>
          </w:rPr>
          <w:tab/>
        </w:r>
        <w:r>
          <w:rPr>
            <w:noProof/>
            <w:webHidden/>
          </w:rPr>
          <w:fldChar w:fldCharType="begin"/>
        </w:r>
        <w:r>
          <w:rPr>
            <w:noProof/>
            <w:webHidden/>
          </w:rPr>
          <w:instrText xml:space="preserve"> PAGEREF _Toc202965798 \h </w:instrText>
        </w:r>
        <w:r>
          <w:rPr>
            <w:noProof/>
            <w:webHidden/>
          </w:rPr>
        </w:r>
        <w:r>
          <w:rPr>
            <w:noProof/>
            <w:webHidden/>
          </w:rPr>
          <w:fldChar w:fldCharType="separate"/>
        </w:r>
      </w:ins>
      <w:ins w:id="706" w:author="Andrew Instone-Cowie" w:date="2025-07-09T15:54:00Z" w16du:dateUtc="2025-07-09T14:54:00Z">
        <w:r w:rsidR="00DF32C4">
          <w:rPr>
            <w:noProof/>
            <w:webHidden/>
          </w:rPr>
          <w:t>29</w:t>
        </w:r>
      </w:ins>
      <w:ins w:id="707" w:author="Andrew Instone-Cowie" w:date="2025-07-09T15:01:00Z" w16du:dateUtc="2025-07-09T14:01:00Z">
        <w:r>
          <w:rPr>
            <w:noProof/>
            <w:webHidden/>
          </w:rPr>
          <w:fldChar w:fldCharType="end"/>
        </w:r>
        <w:r w:rsidRPr="0054597E">
          <w:rPr>
            <w:rStyle w:val="Hyperlink"/>
            <w:noProof/>
          </w:rPr>
          <w:fldChar w:fldCharType="end"/>
        </w:r>
      </w:ins>
    </w:p>
    <w:p w14:paraId="42504212" w14:textId="0C9FCF80" w:rsidR="0007558C" w:rsidRDefault="0007558C" w:rsidP="0007558C">
      <w:pPr>
        <w:pStyle w:val="TableofFigures"/>
        <w:tabs>
          <w:tab w:val="right" w:leader="dot" w:pos="9016"/>
        </w:tabs>
        <w:spacing w:after="120"/>
        <w:rPr>
          <w:ins w:id="708" w:author="Andrew Instone-Cowie" w:date="2025-07-09T15:01:00Z" w16du:dateUtc="2025-07-09T14:01:00Z"/>
          <w:rFonts w:eastAsiaTheme="minorEastAsia"/>
          <w:noProof/>
          <w:kern w:val="2"/>
          <w:sz w:val="24"/>
          <w:szCs w:val="24"/>
          <w:lang w:eastAsia="en-GB"/>
          <w14:ligatures w14:val="standardContextual"/>
        </w:rPr>
        <w:pPrChange w:id="709" w:author="Andrew Instone-Cowie" w:date="2025-07-09T15:02:00Z" w16du:dateUtc="2025-07-09T14:02:00Z">
          <w:pPr>
            <w:pStyle w:val="TableofFigures"/>
            <w:tabs>
              <w:tab w:val="right" w:leader="dot" w:pos="9016"/>
            </w:tabs>
          </w:pPr>
        </w:pPrChange>
      </w:pPr>
      <w:ins w:id="71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"_Toc202965799"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19 – Voltage Regulator Heatsink</w:t>
        </w:r>
        <w:r>
          <w:rPr>
            <w:noProof/>
            <w:webHidden/>
          </w:rPr>
          <w:tab/>
        </w:r>
        <w:r>
          <w:rPr>
            <w:noProof/>
            <w:webHidden/>
          </w:rPr>
          <w:fldChar w:fldCharType="begin"/>
        </w:r>
        <w:r>
          <w:rPr>
            <w:noProof/>
            <w:webHidden/>
          </w:rPr>
          <w:instrText xml:space="preserve"> PAGEREF _Toc202965799 \h </w:instrText>
        </w:r>
        <w:r>
          <w:rPr>
            <w:noProof/>
            <w:webHidden/>
          </w:rPr>
        </w:r>
        <w:r>
          <w:rPr>
            <w:noProof/>
            <w:webHidden/>
          </w:rPr>
          <w:fldChar w:fldCharType="separate"/>
        </w:r>
      </w:ins>
      <w:ins w:id="711" w:author="Andrew Instone-Cowie" w:date="2025-07-09T15:54:00Z" w16du:dateUtc="2025-07-09T14:54:00Z">
        <w:r w:rsidR="00DF32C4">
          <w:rPr>
            <w:noProof/>
            <w:webHidden/>
          </w:rPr>
          <w:t>29</w:t>
        </w:r>
      </w:ins>
      <w:ins w:id="712" w:author="Andrew Instone-Cowie" w:date="2025-07-09T15:01:00Z" w16du:dateUtc="2025-07-09T14:01:00Z">
        <w:r>
          <w:rPr>
            <w:noProof/>
            <w:webHidden/>
          </w:rPr>
          <w:fldChar w:fldCharType="end"/>
        </w:r>
        <w:r w:rsidRPr="0054597E">
          <w:rPr>
            <w:rStyle w:val="Hyperlink"/>
            <w:noProof/>
          </w:rPr>
          <w:fldChar w:fldCharType="end"/>
        </w:r>
      </w:ins>
    </w:p>
    <w:p w14:paraId="1C037286" w14:textId="0A482C2A" w:rsidR="0007558C" w:rsidRDefault="0007558C" w:rsidP="0007558C">
      <w:pPr>
        <w:pStyle w:val="TableofFigures"/>
        <w:tabs>
          <w:tab w:val="right" w:leader="dot" w:pos="9016"/>
        </w:tabs>
        <w:spacing w:after="120"/>
        <w:rPr>
          <w:ins w:id="713" w:author="Andrew Instone-Cowie" w:date="2025-07-09T15:01:00Z" w16du:dateUtc="2025-07-09T14:01:00Z"/>
          <w:rFonts w:eastAsiaTheme="minorEastAsia"/>
          <w:noProof/>
          <w:kern w:val="2"/>
          <w:sz w:val="24"/>
          <w:szCs w:val="24"/>
          <w:lang w:eastAsia="en-GB"/>
          <w14:ligatures w14:val="standardContextual"/>
        </w:rPr>
        <w:pPrChange w:id="714" w:author="Andrew Instone-Cowie" w:date="2025-07-09T15:02:00Z" w16du:dateUtc="2025-07-09T14:02:00Z">
          <w:pPr>
            <w:pStyle w:val="TableofFigures"/>
            <w:tabs>
              <w:tab w:val="right" w:leader="dot" w:pos="9016"/>
            </w:tabs>
          </w:pPr>
        </w:pPrChange>
      </w:pPr>
      <w:ins w:id="71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20 – Completed Simulator Interface Module PCB</w:t>
        </w:r>
        <w:r>
          <w:rPr>
            <w:noProof/>
            <w:webHidden/>
          </w:rPr>
          <w:tab/>
        </w:r>
        <w:r>
          <w:rPr>
            <w:noProof/>
            <w:webHidden/>
          </w:rPr>
          <w:fldChar w:fldCharType="begin"/>
        </w:r>
        <w:r>
          <w:rPr>
            <w:noProof/>
            <w:webHidden/>
          </w:rPr>
          <w:instrText xml:space="preserve"> PAGEREF _Toc202965800 \h </w:instrText>
        </w:r>
        <w:r>
          <w:rPr>
            <w:noProof/>
            <w:webHidden/>
          </w:rPr>
        </w:r>
        <w:r>
          <w:rPr>
            <w:noProof/>
            <w:webHidden/>
          </w:rPr>
          <w:fldChar w:fldCharType="separate"/>
        </w:r>
      </w:ins>
      <w:ins w:id="716" w:author="Andrew Instone-Cowie" w:date="2025-07-09T15:54:00Z" w16du:dateUtc="2025-07-09T14:54:00Z">
        <w:r w:rsidR="00DF32C4">
          <w:rPr>
            <w:noProof/>
            <w:webHidden/>
          </w:rPr>
          <w:t>30</w:t>
        </w:r>
      </w:ins>
      <w:ins w:id="717" w:author="Andrew Instone-Cowie" w:date="2025-07-09T15:01:00Z" w16du:dateUtc="2025-07-09T14:01:00Z">
        <w:r>
          <w:rPr>
            <w:noProof/>
            <w:webHidden/>
          </w:rPr>
          <w:fldChar w:fldCharType="end"/>
        </w:r>
        <w:r w:rsidRPr="0054597E">
          <w:rPr>
            <w:rStyle w:val="Hyperlink"/>
            <w:noProof/>
          </w:rPr>
          <w:fldChar w:fldCharType="end"/>
        </w:r>
      </w:ins>
    </w:p>
    <w:p w14:paraId="4B4D4B2E" w14:textId="72AD472C" w:rsidR="0007558C" w:rsidRDefault="0007558C" w:rsidP="0007558C">
      <w:pPr>
        <w:pStyle w:val="TableofFigures"/>
        <w:tabs>
          <w:tab w:val="right" w:leader="dot" w:pos="9016"/>
        </w:tabs>
        <w:spacing w:after="120"/>
        <w:rPr>
          <w:ins w:id="718" w:author="Andrew Instone-Cowie" w:date="2025-07-09T15:01:00Z" w16du:dateUtc="2025-07-09T14:01:00Z"/>
          <w:rFonts w:eastAsiaTheme="minorEastAsia"/>
          <w:noProof/>
          <w:kern w:val="2"/>
          <w:sz w:val="24"/>
          <w:szCs w:val="24"/>
          <w:lang w:eastAsia="en-GB"/>
          <w14:ligatures w14:val="standardContextual"/>
        </w:rPr>
        <w:pPrChange w:id="719" w:author="Andrew Instone-Cowie" w:date="2025-07-09T15:02:00Z" w16du:dateUtc="2025-07-09T14:02:00Z">
          <w:pPr>
            <w:pStyle w:val="TableofFigures"/>
            <w:tabs>
              <w:tab w:val="right" w:leader="dot" w:pos="9016"/>
            </w:tabs>
          </w:pPr>
        </w:pPrChange>
      </w:pPr>
      <w:ins w:id="72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21 – Power Board Parts</w:t>
        </w:r>
        <w:r>
          <w:rPr>
            <w:noProof/>
            <w:webHidden/>
          </w:rPr>
          <w:tab/>
        </w:r>
        <w:r>
          <w:rPr>
            <w:noProof/>
            <w:webHidden/>
          </w:rPr>
          <w:fldChar w:fldCharType="begin"/>
        </w:r>
        <w:r>
          <w:rPr>
            <w:noProof/>
            <w:webHidden/>
          </w:rPr>
          <w:instrText xml:space="preserve"> PAGEREF _Toc202965801 \h </w:instrText>
        </w:r>
        <w:r>
          <w:rPr>
            <w:noProof/>
            <w:webHidden/>
          </w:rPr>
        </w:r>
        <w:r>
          <w:rPr>
            <w:noProof/>
            <w:webHidden/>
          </w:rPr>
          <w:fldChar w:fldCharType="separate"/>
        </w:r>
      </w:ins>
      <w:ins w:id="721" w:author="Andrew Instone-Cowie" w:date="2025-07-09T15:54:00Z" w16du:dateUtc="2025-07-09T14:54:00Z">
        <w:r w:rsidR="00DF32C4">
          <w:rPr>
            <w:noProof/>
            <w:webHidden/>
          </w:rPr>
          <w:t>33</w:t>
        </w:r>
      </w:ins>
      <w:ins w:id="722" w:author="Andrew Instone-Cowie" w:date="2025-07-09T15:01:00Z" w16du:dateUtc="2025-07-09T14:01:00Z">
        <w:r>
          <w:rPr>
            <w:noProof/>
            <w:webHidden/>
          </w:rPr>
          <w:fldChar w:fldCharType="end"/>
        </w:r>
        <w:r w:rsidRPr="0054597E">
          <w:rPr>
            <w:rStyle w:val="Hyperlink"/>
            <w:noProof/>
          </w:rPr>
          <w:fldChar w:fldCharType="end"/>
        </w:r>
      </w:ins>
    </w:p>
    <w:p w14:paraId="6F4A0F01" w14:textId="48684F23" w:rsidR="0007558C" w:rsidRDefault="0007558C" w:rsidP="0007558C">
      <w:pPr>
        <w:pStyle w:val="TableofFigures"/>
        <w:tabs>
          <w:tab w:val="right" w:leader="dot" w:pos="9016"/>
        </w:tabs>
        <w:spacing w:after="120"/>
        <w:rPr>
          <w:ins w:id="723" w:author="Andrew Instone-Cowie" w:date="2025-07-09T15:01:00Z" w16du:dateUtc="2025-07-09T14:01:00Z"/>
          <w:rFonts w:eastAsiaTheme="minorEastAsia"/>
          <w:noProof/>
          <w:kern w:val="2"/>
          <w:sz w:val="24"/>
          <w:szCs w:val="24"/>
          <w:lang w:eastAsia="en-GB"/>
          <w14:ligatures w14:val="standardContextual"/>
        </w:rPr>
        <w:pPrChange w:id="724" w:author="Andrew Instone-Cowie" w:date="2025-07-09T15:02:00Z" w16du:dateUtc="2025-07-09T14:02:00Z">
          <w:pPr>
            <w:pStyle w:val="TableofFigures"/>
            <w:tabs>
              <w:tab w:val="right" w:leader="dot" w:pos="9016"/>
            </w:tabs>
          </w:pPr>
        </w:pPrChange>
      </w:pPr>
      <w:ins w:id="72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22 – Power Board Layout</w:t>
        </w:r>
        <w:r>
          <w:rPr>
            <w:noProof/>
            <w:webHidden/>
          </w:rPr>
          <w:tab/>
        </w:r>
        <w:r>
          <w:rPr>
            <w:noProof/>
            <w:webHidden/>
          </w:rPr>
          <w:fldChar w:fldCharType="begin"/>
        </w:r>
        <w:r>
          <w:rPr>
            <w:noProof/>
            <w:webHidden/>
          </w:rPr>
          <w:instrText xml:space="preserve"> PAGEREF _Toc202965802 \h </w:instrText>
        </w:r>
        <w:r>
          <w:rPr>
            <w:noProof/>
            <w:webHidden/>
          </w:rPr>
        </w:r>
        <w:r>
          <w:rPr>
            <w:noProof/>
            <w:webHidden/>
          </w:rPr>
          <w:fldChar w:fldCharType="separate"/>
        </w:r>
      </w:ins>
      <w:ins w:id="726" w:author="Andrew Instone-Cowie" w:date="2025-07-09T15:54:00Z" w16du:dateUtc="2025-07-09T14:54:00Z">
        <w:r w:rsidR="00DF32C4">
          <w:rPr>
            <w:noProof/>
            <w:webHidden/>
          </w:rPr>
          <w:t>33</w:t>
        </w:r>
      </w:ins>
      <w:ins w:id="727" w:author="Andrew Instone-Cowie" w:date="2025-07-09T15:01:00Z" w16du:dateUtc="2025-07-09T14:01:00Z">
        <w:r>
          <w:rPr>
            <w:noProof/>
            <w:webHidden/>
          </w:rPr>
          <w:fldChar w:fldCharType="end"/>
        </w:r>
        <w:r w:rsidRPr="0054597E">
          <w:rPr>
            <w:rStyle w:val="Hyperlink"/>
            <w:noProof/>
          </w:rPr>
          <w:fldChar w:fldCharType="end"/>
        </w:r>
      </w:ins>
    </w:p>
    <w:p w14:paraId="072E9DC4" w14:textId="6B0B3473" w:rsidR="0007558C" w:rsidRDefault="0007558C" w:rsidP="0007558C">
      <w:pPr>
        <w:pStyle w:val="TableofFigures"/>
        <w:tabs>
          <w:tab w:val="right" w:leader="dot" w:pos="9016"/>
        </w:tabs>
        <w:spacing w:after="120"/>
        <w:rPr>
          <w:ins w:id="728" w:author="Andrew Instone-Cowie" w:date="2025-07-09T15:01:00Z" w16du:dateUtc="2025-07-09T14:01:00Z"/>
          <w:rFonts w:eastAsiaTheme="minorEastAsia"/>
          <w:noProof/>
          <w:kern w:val="2"/>
          <w:sz w:val="24"/>
          <w:szCs w:val="24"/>
          <w:lang w:eastAsia="en-GB"/>
          <w14:ligatures w14:val="standardContextual"/>
        </w:rPr>
        <w:pPrChange w:id="729" w:author="Andrew Instone-Cowie" w:date="2025-07-09T15:02:00Z" w16du:dateUtc="2025-07-09T14:02:00Z">
          <w:pPr>
            <w:pStyle w:val="TableofFigures"/>
            <w:tabs>
              <w:tab w:val="right" w:leader="dot" w:pos="9016"/>
            </w:tabs>
          </w:pPr>
        </w:pPrChange>
      </w:pPr>
      <w:ins w:id="73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23 – Completed Power Module PCB</w:t>
        </w:r>
        <w:r>
          <w:rPr>
            <w:noProof/>
            <w:webHidden/>
          </w:rPr>
          <w:tab/>
        </w:r>
        <w:r>
          <w:rPr>
            <w:noProof/>
            <w:webHidden/>
          </w:rPr>
          <w:fldChar w:fldCharType="begin"/>
        </w:r>
        <w:r>
          <w:rPr>
            <w:noProof/>
            <w:webHidden/>
          </w:rPr>
          <w:instrText xml:space="preserve"> PAGEREF _Toc202965803 \h </w:instrText>
        </w:r>
        <w:r>
          <w:rPr>
            <w:noProof/>
            <w:webHidden/>
          </w:rPr>
        </w:r>
        <w:r>
          <w:rPr>
            <w:noProof/>
            <w:webHidden/>
          </w:rPr>
          <w:fldChar w:fldCharType="separate"/>
        </w:r>
      </w:ins>
      <w:ins w:id="731" w:author="Andrew Instone-Cowie" w:date="2025-07-09T15:54:00Z" w16du:dateUtc="2025-07-09T14:54:00Z">
        <w:r w:rsidR="00DF32C4">
          <w:rPr>
            <w:noProof/>
            <w:webHidden/>
          </w:rPr>
          <w:t>34</w:t>
        </w:r>
      </w:ins>
      <w:ins w:id="732" w:author="Andrew Instone-Cowie" w:date="2025-07-09T15:01:00Z" w16du:dateUtc="2025-07-09T14:01:00Z">
        <w:r>
          <w:rPr>
            <w:noProof/>
            <w:webHidden/>
          </w:rPr>
          <w:fldChar w:fldCharType="end"/>
        </w:r>
        <w:r w:rsidRPr="0054597E">
          <w:rPr>
            <w:rStyle w:val="Hyperlink"/>
            <w:noProof/>
          </w:rPr>
          <w:fldChar w:fldCharType="end"/>
        </w:r>
      </w:ins>
    </w:p>
    <w:p w14:paraId="22671A2F" w14:textId="0BB5D940" w:rsidR="0007558C" w:rsidRDefault="0007558C" w:rsidP="0007558C">
      <w:pPr>
        <w:pStyle w:val="TableofFigures"/>
        <w:tabs>
          <w:tab w:val="right" w:leader="dot" w:pos="9016"/>
        </w:tabs>
        <w:spacing w:after="120"/>
        <w:rPr>
          <w:ins w:id="733" w:author="Andrew Instone-Cowie" w:date="2025-07-09T15:01:00Z" w16du:dateUtc="2025-07-09T14:01:00Z"/>
          <w:rFonts w:eastAsiaTheme="minorEastAsia"/>
          <w:noProof/>
          <w:kern w:val="2"/>
          <w:sz w:val="24"/>
          <w:szCs w:val="24"/>
          <w:lang w:eastAsia="en-GB"/>
          <w14:ligatures w14:val="standardContextual"/>
        </w:rPr>
        <w:pPrChange w:id="734" w:author="Andrew Instone-Cowie" w:date="2025-07-09T15:02:00Z" w16du:dateUtc="2025-07-09T14:02:00Z">
          <w:pPr>
            <w:pStyle w:val="TableofFigures"/>
            <w:tabs>
              <w:tab w:val="right" w:leader="dot" w:pos="9016"/>
            </w:tabs>
          </w:pPr>
        </w:pPrChange>
      </w:pPr>
      <w:ins w:id="73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24 – 2SS52M Magneto-Resistive Sensor Demonstration</w:t>
        </w:r>
        <w:r>
          <w:rPr>
            <w:noProof/>
            <w:webHidden/>
          </w:rPr>
          <w:tab/>
        </w:r>
        <w:r>
          <w:rPr>
            <w:noProof/>
            <w:webHidden/>
          </w:rPr>
          <w:fldChar w:fldCharType="begin"/>
        </w:r>
        <w:r>
          <w:rPr>
            <w:noProof/>
            <w:webHidden/>
          </w:rPr>
          <w:instrText xml:space="preserve"> PAGEREF _Toc202965804 \h </w:instrText>
        </w:r>
        <w:r>
          <w:rPr>
            <w:noProof/>
            <w:webHidden/>
          </w:rPr>
        </w:r>
        <w:r>
          <w:rPr>
            <w:noProof/>
            <w:webHidden/>
          </w:rPr>
          <w:fldChar w:fldCharType="separate"/>
        </w:r>
      </w:ins>
      <w:ins w:id="736" w:author="Andrew Instone-Cowie" w:date="2025-07-09T15:54:00Z" w16du:dateUtc="2025-07-09T14:54:00Z">
        <w:r w:rsidR="00DF32C4">
          <w:rPr>
            <w:noProof/>
            <w:webHidden/>
          </w:rPr>
          <w:t>35</w:t>
        </w:r>
      </w:ins>
      <w:ins w:id="737" w:author="Andrew Instone-Cowie" w:date="2025-07-09T15:01:00Z" w16du:dateUtc="2025-07-09T14:01:00Z">
        <w:r>
          <w:rPr>
            <w:noProof/>
            <w:webHidden/>
          </w:rPr>
          <w:fldChar w:fldCharType="end"/>
        </w:r>
        <w:r w:rsidRPr="0054597E">
          <w:rPr>
            <w:rStyle w:val="Hyperlink"/>
            <w:noProof/>
          </w:rPr>
          <w:fldChar w:fldCharType="end"/>
        </w:r>
      </w:ins>
    </w:p>
    <w:p w14:paraId="68643678" w14:textId="1A3A1FC1" w:rsidR="0007558C" w:rsidRDefault="0007558C" w:rsidP="0007558C">
      <w:pPr>
        <w:pStyle w:val="TableofFigures"/>
        <w:tabs>
          <w:tab w:val="right" w:leader="dot" w:pos="9016"/>
        </w:tabs>
        <w:spacing w:after="120"/>
        <w:rPr>
          <w:ins w:id="738" w:author="Andrew Instone-Cowie" w:date="2025-07-09T15:01:00Z" w16du:dateUtc="2025-07-09T14:01:00Z"/>
          <w:rFonts w:eastAsiaTheme="minorEastAsia"/>
          <w:noProof/>
          <w:kern w:val="2"/>
          <w:sz w:val="24"/>
          <w:szCs w:val="24"/>
          <w:lang w:eastAsia="en-GB"/>
          <w14:ligatures w14:val="standardContextual"/>
        </w:rPr>
        <w:pPrChange w:id="739" w:author="Andrew Instone-Cowie" w:date="2025-07-09T15:02:00Z" w16du:dateUtc="2025-07-09T14:02:00Z">
          <w:pPr>
            <w:pStyle w:val="TableofFigures"/>
            <w:tabs>
              <w:tab w:val="right" w:leader="dot" w:pos="9016"/>
            </w:tabs>
          </w:pPr>
        </w:pPrChange>
      </w:pPr>
      <w:ins w:id="74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25 – Magnetic Sensor Board Parts (2SS52M Version)</w:t>
        </w:r>
        <w:r>
          <w:rPr>
            <w:noProof/>
            <w:webHidden/>
          </w:rPr>
          <w:tab/>
        </w:r>
        <w:r>
          <w:rPr>
            <w:noProof/>
            <w:webHidden/>
          </w:rPr>
          <w:fldChar w:fldCharType="begin"/>
        </w:r>
        <w:r>
          <w:rPr>
            <w:noProof/>
            <w:webHidden/>
          </w:rPr>
          <w:instrText xml:space="preserve"> PAGEREF _Toc202965805 \h </w:instrText>
        </w:r>
        <w:r>
          <w:rPr>
            <w:noProof/>
            <w:webHidden/>
          </w:rPr>
        </w:r>
        <w:r>
          <w:rPr>
            <w:noProof/>
            <w:webHidden/>
          </w:rPr>
          <w:fldChar w:fldCharType="separate"/>
        </w:r>
      </w:ins>
      <w:ins w:id="741" w:author="Andrew Instone-Cowie" w:date="2025-07-09T15:54:00Z" w16du:dateUtc="2025-07-09T14:54:00Z">
        <w:r w:rsidR="00DF32C4">
          <w:rPr>
            <w:noProof/>
            <w:webHidden/>
          </w:rPr>
          <w:t>38</w:t>
        </w:r>
      </w:ins>
      <w:ins w:id="742" w:author="Andrew Instone-Cowie" w:date="2025-07-09T15:01:00Z" w16du:dateUtc="2025-07-09T14:01:00Z">
        <w:r>
          <w:rPr>
            <w:noProof/>
            <w:webHidden/>
          </w:rPr>
          <w:fldChar w:fldCharType="end"/>
        </w:r>
        <w:r w:rsidRPr="0054597E">
          <w:rPr>
            <w:rStyle w:val="Hyperlink"/>
            <w:noProof/>
          </w:rPr>
          <w:fldChar w:fldCharType="end"/>
        </w:r>
      </w:ins>
    </w:p>
    <w:p w14:paraId="678A78AD" w14:textId="4B894830" w:rsidR="0007558C" w:rsidRDefault="0007558C" w:rsidP="0007558C">
      <w:pPr>
        <w:pStyle w:val="TableofFigures"/>
        <w:tabs>
          <w:tab w:val="right" w:leader="dot" w:pos="9016"/>
        </w:tabs>
        <w:spacing w:after="120"/>
        <w:rPr>
          <w:ins w:id="743" w:author="Andrew Instone-Cowie" w:date="2025-07-09T15:01:00Z" w16du:dateUtc="2025-07-09T14:01:00Z"/>
          <w:rFonts w:eastAsiaTheme="minorEastAsia"/>
          <w:noProof/>
          <w:kern w:val="2"/>
          <w:sz w:val="24"/>
          <w:szCs w:val="24"/>
          <w:lang w:eastAsia="en-GB"/>
          <w14:ligatures w14:val="standardContextual"/>
        </w:rPr>
        <w:pPrChange w:id="744" w:author="Andrew Instone-Cowie" w:date="2025-07-09T15:02:00Z" w16du:dateUtc="2025-07-09T14:02:00Z">
          <w:pPr>
            <w:pStyle w:val="TableofFigures"/>
            <w:tabs>
              <w:tab w:val="right" w:leader="dot" w:pos="9016"/>
            </w:tabs>
          </w:pPr>
        </w:pPrChange>
      </w:pPr>
      <w:ins w:id="74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26 – Magnetic Sensor Board Layout</w:t>
        </w:r>
        <w:r>
          <w:rPr>
            <w:noProof/>
            <w:webHidden/>
          </w:rPr>
          <w:tab/>
        </w:r>
        <w:r>
          <w:rPr>
            <w:noProof/>
            <w:webHidden/>
          </w:rPr>
          <w:fldChar w:fldCharType="begin"/>
        </w:r>
        <w:r>
          <w:rPr>
            <w:noProof/>
            <w:webHidden/>
          </w:rPr>
          <w:instrText xml:space="preserve"> PAGEREF _Toc202965806 \h </w:instrText>
        </w:r>
        <w:r>
          <w:rPr>
            <w:noProof/>
            <w:webHidden/>
          </w:rPr>
        </w:r>
        <w:r>
          <w:rPr>
            <w:noProof/>
            <w:webHidden/>
          </w:rPr>
          <w:fldChar w:fldCharType="separate"/>
        </w:r>
      </w:ins>
      <w:ins w:id="746" w:author="Andrew Instone-Cowie" w:date="2025-07-09T15:54:00Z" w16du:dateUtc="2025-07-09T14:54:00Z">
        <w:r w:rsidR="00DF32C4">
          <w:rPr>
            <w:noProof/>
            <w:webHidden/>
          </w:rPr>
          <w:t>38</w:t>
        </w:r>
      </w:ins>
      <w:ins w:id="747" w:author="Andrew Instone-Cowie" w:date="2025-07-09T15:01:00Z" w16du:dateUtc="2025-07-09T14:01:00Z">
        <w:r>
          <w:rPr>
            <w:noProof/>
            <w:webHidden/>
          </w:rPr>
          <w:fldChar w:fldCharType="end"/>
        </w:r>
        <w:r w:rsidRPr="0054597E">
          <w:rPr>
            <w:rStyle w:val="Hyperlink"/>
            <w:noProof/>
          </w:rPr>
          <w:fldChar w:fldCharType="end"/>
        </w:r>
      </w:ins>
    </w:p>
    <w:p w14:paraId="464471F1" w14:textId="4AD0A987" w:rsidR="0007558C" w:rsidRDefault="0007558C" w:rsidP="0007558C">
      <w:pPr>
        <w:pStyle w:val="TableofFigures"/>
        <w:tabs>
          <w:tab w:val="right" w:leader="dot" w:pos="9016"/>
        </w:tabs>
        <w:spacing w:after="120"/>
        <w:rPr>
          <w:ins w:id="748" w:author="Andrew Instone-Cowie" w:date="2025-07-09T15:01:00Z" w16du:dateUtc="2025-07-09T14:01:00Z"/>
          <w:rFonts w:eastAsiaTheme="minorEastAsia"/>
          <w:noProof/>
          <w:kern w:val="2"/>
          <w:sz w:val="24"/>
          <w:szCs w:val="24"/>
          <w:lang w:eastAsia="en-GB"/>
          <w14:ligatures w14:val="standardContextual"/>
        </w:rPr>
        <w:pPrChange w:id="749" w:author="Andrew Instone-Cowie" w:date="2025-07-09T15:02:00Z" w16du:dateUtc="2025-07-09T14:02:00Z">
          <w:pPr>
            <w:pStyle w:val="TableofFigures"/>
            <w:tabs>
              <w:tab w:val="right" w:leader="dot" w:pos="9016"/>
            </w:tabs>
          </w:pPr>
        </w:pPrChange>
      </w:pPr>
      <w:ins w:id="75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27 – Completed Magnetic Sensor Module PCB (A1120EUA-T, Right-Handed)</w:t>
        </w:r>
        <w:r>
          <w:rPr>
            <w:noProof/>
            <w:webHidden/>
          </w:rPr>
          <w:tab/>
        </w:r>
        <w:r>
          <w:rPr>
            <w:noProof/>
            <w:webHidden/>
          </w:rPr>
          <w:fldChar w:fldCharType="begin"/>
        </w:r>
        <w:r>
          <w:rPr>
            <w:noProof/>
            <w:webHidden/>
          </w:rPr>
          <w:instrText xml:space="preserve"> PAGEREF _Toc202965807 \h </w:instrText>
        </w:r>
        <w:r>
          <w:rPr>
            <w:noProof/>
            <w:webHidden/>
          </w:rPr>
        </w:r>
        <w:r>
          <w:rPr>
            <w:noProof/>
            <w:webHidden/>
          </w:rPr>
          <w:fldChar w:fldCharType="separate"/>
        </w:r>
      </w:ins>
      <w:ins w:id="751" w:author="Andrew Instone-Cowie" w:date="2025-07-09T15:54:00Z" w16du:dateUtc="2025-07-09T14:54:00Z">
        <w:r w:rsidR="00DF32C4">
          <w:rPr>
            <w:noProof/>
            <w:webHidden/>
          </w:rPr>
          <w:t>40</w:t>
        </w:r>
      </w:ins>
      <w:ins w:id="752" w:author="Andrew Instone-Cowie" w:date="2025-07-09T15:01:00Z" w16du:dateUtc="2025-07-09T14:01:00Z">
        <w:r>
          <w:rPr>
            <w:noProof/>
            <w:webHidden/>
          </w:rPr>
          <w:fldChar w:fldCharType="end"/>
        </w:r>
        <w:r w:rsidRPr="0054597E">
          <w:rPr>
            <w:rStyle w:val="Hyperlink"/>
            <w:noProof/>
          </w:rPr>
          <w:fldChar w:fldCharType="end"/>
        </w:r>
      </w:ins>
    </w:p>
    <w:p w14:paraId="4AD4165F" w14:textId="3FD8EF61" w:rsidR="0007558C" w:rsidRDefault="0007558C" w:rsidP="0007558C">
      <w:pPr>
        <w:pStyle w:val="TableofFigures"/>
        <w:tabs>
          <w:tab w:val="right" w:leader="dot" w:pos="9016"/>
        </w:tabs>
        <w:spacing w:after="120"/>
        <w:rPr>
          <w:ins w:id="753" w:author="Andrew Instone-Cowie" w:date="2025-07-09T15:01:00Z" w16du:dateUtc="2025-07-09T14:01:00Z"/>
          <w:rFonts w:eastAsiaTheme="minorEastAsia"/>
          <w:noProof/>
          <w:kern w:val="2"/>
          <w:sz w:val="24"/>
          <w:szCs w:val="24"/>
          <w:lang w:eastAsia="en-GB"/>
          <w14:ligatures w14:val="standardContextual"/>
        </w:rPr>
        <w:pPrChange w:id="754" w:author="Andrew Instone-Cowie" w:date="2025-07-09T15:02:00Z" w16du:dateUtc="2025-07-09T14:02:00Z">
          <w:pPr>
            <w:pStyle w:val="TableofFigures"/>
            <w:tabs>
              <w:tab w:val="right" w:leader="dot" w:pos="9016"/>
            </w:tabs>
          </w:pPr>
        </w:pPrChange>
      </w:pPr>
      <w:ins w:id="75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28 – Generic Sensor Board Layout</w:t>
        </w:r>
        <w:r>
          <w:rPr>
            <w:noProof/>
            <w:webHidden/>
          </w:rPr>
          <w:tab/>
        </w:r>
        <w:r>
          <w:rPr>
            <w:noProof/>
            <w:webHidden/>
          </w:rPr>
          <w:fldChar w:fldCharType="begin"/>
        </w:r>
        <w:r>
          <w:rPr>
            <w:noProof/>
            <w:webHidden/>
          </w:rPr>
          <w:instrText xml:space="preserve"> PAGEREF _Toc202965808 \h </w:instrText>
        </w:r>
        <w:r>
          <w:rPr>
            <w:noProof/>
            <w:webHidden/>
          </w:rPr>
        </w:r>
        <w:r>
          <w:rPr>
            <w:noProof/>
            <w:webHidden/>
          </w:rPr>
          <w:fldChar w:fldCharType="separate"/>
        </w:r>
      </w:ins>
      <w:ins w:id="756" w:author="Andrew Instone-Cowie" w:date="2025-07-09T15:54:00Z" w16du:dateUtc="2025-07-09T14:54:00Z">
        <w:r w:rsidR="00DF32C4">
          <w:rPr>
            <w:noProof/>
            <w:webHidden/>
          </w:rPr>
          <w:t>43</w:t>
        </w:r>
      </w:ins>
      <w:ins w:id="757" w:author="Andrew Instone-Cowie" w:date="2025-07-09T15:01:00Z" w16du:dateUtc="2025-07-09T14:01:00Z">
        <w:r>
          <w:rPr>
            <w:noProof/>
            <w:webHidden/>
          </w:rPr>
          <w:fldChar w:fldCharType="end"/>
        </w:r>
        <w:r w:rsidRPr="0054597E">
          <w:rPr>
            <w:rStyle w:val="Hyperlink"/>
            <w:noProof/>
          </w:rPr>
          <w:fldChar w:fldCharType="end"/>
        </w:r>
      </w:ins>
    </w:p>
    <w:p w14:paraId="456B22F6" w14:textId="1E507C64" w:rsidR="0007558C" w:rsidRDefault="0007558C" w:rsidP="0007558C">
      <w:pPr>
        <w:pStyle w:val="TableofFigures"/>
        <w:tabs>
          <w:tab w:val="right" w:leader="dot" w:pos="9016"/>
        </w:tabs>
        <w:spacing w:after="120"/>
        <w:rPr>
          <w:ins w:id="758" w:author="Andrew Instone-Cowie" w:date="2025-07-09T15:01:00Z" w16du:dateUtc="2025-07-09T14:01:00Z"/>
          <w:rFonts w:eastAsiaTheme="minorEastAsia"/>
          <w:noProof/>
          <w:kern w:val="2"/>
          <w:sz w:val="24"/>
          <w:szCs w:val="24"/>
          <w:lang w:eastAsia="en-GB"/>
          <w14:ligatures w14:val="standardContextual"/>
        </w:rPr>
        <w:pPrChange w:id="759" w:author="Andrew Instone-Cowie" w:date="2025-07-09T15:02:00Z" w16du:dateUtc="2025-07-09T14:02:00Z">
          <w:pPr>
            <w:pStyle w:val="TableofFigures"/>
            <w:tabs>
              <w:tab w:val="right" w:leader="dot" w:pos="9016"/>
            </w:tabs>
          </w:pPr>
        </w:pPrChange>
      </w:pPr>
      <w:ins w:id="76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"_Toc202965809"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29 – Completed Generic Sensor Module PCB</w:t>
        </w:r>
        <w:r>
          <w:rPr>
            <w:noProof/>
            <w:webHidden/>
          </w:rPr>
          <w:tab/>
        </w:r>
        <w:r>
          <w:rPr>
            <w:noProof/>
            <w:webHidden/>
          </w:rPr>
          <w:fldChar w:fldCharType="begin"/>
        </w:r>
        <w:r>
          <w:rPr>
            <w:noProof/>
            <w:webHidden/>
          </w:rPr>
          <w:instrText xml:space="preserve"> PAGEREF _Toc202965809 \h </w:instrText>
        </w:r>
        <w:r>
          <w:rPr>
            <w:noProof/>
            <w:webHidden/>
          </w:rPr>
        </w:r>
        <w:r>
          <w:rPr>
            <w:noProof/>
            <w:webHidden/>
          </w:rPr>
          <w:fldChar w:fldCharType="separate"/>
        </w:r>
      </w:ins>
      <w:ins w:id="761" w:author="Andrew Instone-Cowie" w:date="2025-07-09T15:54:00Z" w16du:dateUtc="2025-07-09T14:54:00Z">
        <w:r w:rsidR="00DF32C4">
          <w:rPr>
            <w:noProof/>
            <w:webHidden/>
          </w:rPr>
          <w:t>44</w:t>
        </w:r>
      </w:ins>
      <w:ins w:id="762" w:author="Andrew Instone-Cowie" w:date="2025-07-09T15:01:00Z" w16du:dateUtc="2025-07-09T14:01:00Z">
        <w:r>
          <w:rPr>
            <w:noProof/>
            <w:webHidden/>
          </w:rPr>
          <w:fldChar w:fldCharType="end"/>
        </w:r>
        <w:r w:rsidRPr="0054597E">
          <w:rPr>
            <w:rStyle w:val="Hyperlink"/>
            <w:noProof/>
          </w:rPr>
          <w:fldChar w:fldCharType="end"/>
        </w:r>
      </w:ins>
    </w:p>
    <w:p w14:paraId="3A291926" w14:textId="4DDD634A" w:rsidR="0007558C" w:rsidRDefault="0007558C" w:rsidP="0007558C">
      <w:pPr>
        <w:pStyle w:val="TableofFigures"/>
        <w:tabs>
          <w:tab w:val="right" w:leader="dot" w:pos="9016"/>
        </w:tabs>
        <w:spacing w:after="120"/>
        <w:rPr>
          <w:ins w:id="763" w:author="Andrew Instone-Cowie" w:date="2025-07-09T15:01:00Z" w16du:dateUtc="2025-07-09T14:01:00Z"/>
          <w:rFonts w:eastAsiaTheme="minorEastAsia"/>
          <w:noProof/>
          <w:kern w:val="2"/>
          <w:sz w:val="24"/>
          <w:szCs w:val="24"/>
          <w:lang w:eastAsia="en-GB"/>
          <w14:ligatures w14:val="standardContextual"/>
        </w:rPr>
        <w:pPrChange w:id="764" w:author="Andrew Instone-Cowie" w:date="2025-07-09T15:02:00Z" w16du:dateUtc="2025-07-09T14:02:00Z">
          <w:pPr>
            <w:pStyle w:val="TableofFigures"/>
            <w:tabs>
              <w:tab w:val="right" w:leader="dot" w:pos="9016"/>
            </w:tabs>
          </w:pPr>
        </w:pPrChange>
      </w:pPr>
      <w:ins w:id="76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30 – Infra-Red Sensor Wiring</w:t>
        </w:r>
        <w:r>
          <w:rPr>
            <w:noProof/>
            <w:webHidden/>
          </w:rPr>
          <w:tab/>
        </w:r>
        <w:r>
          <w:rPr>
            <w:noProof/>
            <w:webHidden/>
          </w:rPr>
          <w:fldChar w:fldCharType="begin"/>
        </w:r>
        <w:r>
          <w:rPr>
            <w:noProof/>
            <w:webHidden/>
          </w:rPr>
          <w:instrText xml:space="preserve"> PAGEREF _Toc202965810 \h </w:instrText>
        </w:r>
        <w:r>
          <w:rPr>
            <w:noProof/>
            <w:webHidden/>
          </w:rPr>
        </w:r>
        <w:r>
          <w:rPr>
            <w:noProof/>
            <w:webHidden/>
          </w:rPr>
          <w:fldChar w:fldCharType="separate"/>
        </w:r>
      </w:ins>
      <w:ins w:id="766" w:author="Andrew Instone-Cowie" w:date="2025-07-09T15:54:00Z" w16du:dateUtc="2025-07-09T14:54:00Z">
        <w:r w:rsidR="00DF32C4">
          <w:rPr>
            <w:noProof/>
            <w:webHidden/>
          </w:rPr>
          <w:t>45</w:t>
        </w:r>
      </w:ins>
      <w:ins w:id="767" w:author="Andrew Instone-Cowie" w:date="2025-07-09T15:01:00Z" w16du:dateUtc="2025-07-09T14:01:00Z">
        <w:r>
          <w:rPr>
            <w:noProof/>
            <w:webHidden/>
          </w:rPr>
          <w:fldChar w:fldCharType="end"/>
        </w:r>
        <w:r w:rsidRPr="0054597E">
          <w:rPr>
            <w:rStyle w:val="Hyperlink"/>
            <w:noProof/>
          </w:rPr>
          <w:fldChar w:fldCharType="end"/>
        </w:r>
      </w:ins>
    </w:p>
    <w:p w14:paraId="55B6A237" w14:textId="72B4F241" w:rsidR="0007558C" w:rsidRDefault="0007558C" w:rsidP="0007558C">
      <w:pPr>
        <w:pStyle w:val="TableofFigures"/>
        <w:tabs>
          <w:tab w:val="right" w:leader="dot" w:pos="9016"/>
        </w:tabs>
        <w:spacing w:after="120"/>
        <w:rPr>
          <w:ins w:id="768" w:author="Andrew Instone-Cowie" w:date="2025-07-09T15:01:00Z" w16du:dateUtc="2025-07-09T14:01:00Z"/>
          <w:rFonts w:eastAsiaTheme="minorEastAsia"/>
          <w:noProof/>
          <w:kern w:val="2"/>
          <w:sz w:val="24"/>
          <w:szCs w:val="24"/>
          <w:lang w:eastAsia="en-GB"/>
          <w14:ligatures w14:val="standardContextual"/>
        </w:rPr>
        <w:pPrChange w:id="769" w:author="Andrew Instone-Cowie" w:date="2025-07-09T15:02:00Z" w16du:dateUtc="2025-07-09T14:02:00Z">
          <w:pPr>
            <w:pStyle w:val="TableofFigures"/>
            <w:tabs>
              <w:tab w:val="right" w:leader="dot" w:pos="9016"/>
            </w:tabs>
          </w:pPr>
        </w:pPrChange>
      </w:pPr>
      <w:ins w:id="77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31 – Simulator Interface &amp; Power Module Enclosure Drilling Guide</w:t>
        </w:r>
        <w:r>
          <w:rPr>
            <w:noProof/>
            <w:webHidden/>
          </w:rPr>
          <w:tab/>
        </w:r>
        <w:r>
          <w:rPr>
            <w:noProof/>
            <w:webHidden/>
          </w:rPr>
          <w:fldChar w:fldCharType="begin"/>
        </w:r>
        <w:r>
          <w:rPr>
            <w:noProof/>
            <w:webHidden/>
          </w:rPr>
          <w:instrText xml:space="preserve"> PAGEREF _Toc202965811 \h </w:instrText>
        </w:r>
        <w:r>
          <w:rPr>
            <w:noProof/>
            <w:webHidden/>
          </w:rPr>
        </w:r>
        <w:r>
          <w:rPr>
            <w:noProof/>
            <w:webHidden/>
          </w:rPr>
          <w:fldChar w:fldCharType="separate"/>
        </w:r>
      </w:ins>
      <w:ins w:id="771" w:author="Andrew Instone-Cowie" w:date="2025-07-09T15:54:00Z" w16du:dateUtc="2025-07-09T14:54:00Z">
        <w:r w:rsidR="00DF32C4">
          <w:rPr>
            <w:noProof/>
            <w:webHidden/>
          </w:rPr>
          <w:t>47</w:t>
        </w:r>
      </w:ins>
      <w:ins w:id="772" w:author="Andrew Instone-Cowie" w:date="2025-07-09T15:01:00Z" w16du:dateUtc="2025-07-09T14:01:00Z">
        <w:r>
          <w:rPr>
            <w:noProof/>
            <w:webHidden/>
          </w:rPr>
          <w:fldChar w:fldCharType="end"/>
        </w:r>
        <w:r w:rsidRPr="0054597E">
          <w:rPr>
            <w:rStyle w:val="Hyperlink"/>
            <w:noProof/>
          </w:rPr>
          <w:fldChar w:fldCharType="end"/>
        </w:r>
      </w:ins>
    </w:p>
    <w:p w14:paraId="5A7A08E5" w14:textId="071C0FF8" w:rsidR="0007558C" w:rsidRDefault="0007558C" w:rsidP="0007558C">
      <w:pPr>
        <w:pStyle w:val="TableofFigures"/>
        <w:tabs>
          <w:tab w:val="right" w:leader="dot" w:pos="9016"/>
        </w:tabs>
        <w:spacing w:after="120"/>
        <w:rPr>
          <w:ins w:id="773" w:author="Andrew Instone-Cowie" w:date="2025-07-09T15:01:00Z" w16du:dateUtc="2025-07-09T14:01:00Z"/>
          <w:rFonts w:eastAsiaTheme="minorEastAsia"/>
          <w:noProof/>
          <w:kern w:val="2"/>
          <w:sz w:val="24"/>
          <w:szCs w:val="24"/>
          <w:lang w:eastAsia="en-GB"/>
          <w14:ligatures w14:val="standardContextual"/>
        </w:rPr>
        <w:pPrChange w:id="774" w:author="Andrew Instone-Cowie" w:date="2025-07-09T15:02:00Z" w16du:dateUtc="2025-07-09T14:02:00Z">
          <w:pPr>
            <w:pStyle w:val="TableofFigures"/>
            <w:tabs>
              <w:tab w:val="right" w:leader="dot" w:pos="9016"/>
            </w:tabs>
          </w:pPr>
        </w:pPrChange>
      </w:pPr>
      <w:ins w:id="775" w:author="Andrew Instone-Cowie" w:date="2025-07-09T15:01:00Z" w16du:dateUtc="2025-07-09T14:01:00Z">
        <w:r w:rsidRPr="0054597E">
          <w:rPr>
            <w:rStyle w:val="Hyperlink"/>
            <w:noProof/>
          </w:rPr>
          <w:lastRenderedPageBreak/>
          <w:fldChar w:fldCharType="begin"/>
        </w:r>
        <w:r w:rsidRPr="0054597E">
          <w:rPr>
            <w:rStyle w:val="Hyperlink"/>
            <w:noProof/>
          </w:rPr>
          <w:instrText xml:space="preserve"> </w:instrText>
        </w:r>
        <w:r>
          <w:rPr>
            <w:noProof/>
          </w:rPr>
          <w:instrText>HYPERLINK \l "_Toc202965812"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32 – Alternative Drilling Guide for DB9 Connector</w:t>
        </w:r>
        <w:r>
          <w:rPr>
            <w:noProof/>
            <w:webHidden/>
          </w:rPr>
          <w:tab/>
        </w:r>
        <w:r>
          <w:rPr>
            <w:noProof/>
            <w:webHidden/>
          </w:rPr>
          <w:fldChar w:fldCharType="begin"/>
        </w:r>
        <w:r>
          <w:rPr>
            <w:noProof/>
            <w:webHidden/>
          </w:rPr>
          <w:instrText xml:space="preserve"> PAGEREF _Toc202965812 \h </w:instrText>
        </w:r>
        <w:r>
          <w:rPr>
            <w:noProof/>
            <w:webHidden/>
          </w:rPr>
        </w:r>
        <w:r>
          <w:rPr>
            <w:noProof/>
            <w:webHidden/>
          </w:rPr>
          <w:fldChar w:fldCharType="separate"/>
        </w:r>
      </w:ins>
      <w:ins w:id="776" w:author="Andrew Instone-Cowie" w:date="2025-07-09T15:54:00Z" w16du:dateUtc="2025-07-09T14:54:00Z">
        <w:r w:rsidR="00DF32C4">
          <w:rPr>
            <w:noProof/>
            <w:webHidden/>
          </w:rPr>
          <w:t>48</w:t>
        </w:r>
      </w:ins>
      <w:ins w:id="777" w:author="Andrew Instone-Cowie" w:date="2025-07-09T15:01:00Z" w16du:dateUtc="2025-07-09T14:01:00Z">
        <w:r>
          <w:rPr>
            <w:noProof/>
            <w:webHidden/>
          </w:rPr>
          <w:fldChar w:fldCharType="end"/>
        </w:r>
        <w:r w:rsidRPr="0054597E">
          <w:rPr>
            <w:rStyle w:val="Hyperlink"/>
            <w:noProof/>
          </w:rPr>
          <w:fldChar w:fldCharType="end"/>
        </w:r>
      </w:ins>
    </w:p>
    <w:p w14:paraId="16B42F22" w14:textId="6190128B" w:rsidR="0007558C" w:rsidRDefault="0007558C" w:rsidP="0007558C">
      <w:pPr>
        <w:pStyle w:val="TableofFigures"/>
        <w:tabs>
          <w:tab w:val="right" w:leader="dot" w:pos="9016"/>
        </w:tabs>
        <w:spacing w:after="120"/>
        <w:rPr>
          <w:ins w:id="778" w:author="Andrew Instone-Cowie" w:date="2025-07-09T15:01:00Z" w16du:dateUtc="2025-07-09T14:01:00Z"/>
          <w:rFonts w:eastAsiaTheme="minorEastAsia"/>
          <w:noProof/>
          <w:kern w:val="2"/>
          <w:sz w:val="24"/>
          <w:szCs w:val="24"/>
          <w:lang w:eastAsia="en-GB"/>
          <w14:ligatures w14:val="standardContextual"/>
        </w:rPr>
        <w:pPrChange w:id="779" w:author="Andrew Instone-Cowie" w:date="2025-07-09T15:02:00Z" w16du:dateUtc="2025-07-09T14:02:00Z">
          <w:pPr>
            <w:pStyle w:val="TableofFigures"/>
            <w:tabs>
              <w:tab w:val="right" w:leader="dot" w:pos="9016"/>
            </w:tabs>
          </w:pPr>
        </w:pPrChange>
      </w:pPr>
      <w:ins w:id="78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33 – Magnetic Sensor Module Enclosure Drilling Guide</w:t>
        </w:r>
        <w:r>
          <w:rPr>
            <w:noProof/>
            <w:webHidden/>
          </w:rPr>
          <w:tab/>
        </w:r>
        <w:r>
          <w:rPr>
            <w:noProof/>
            <w:webHidden/>
          </w:rPr>
          <w:fldChar w:fldCharType="begin"/>
        </w:r>
        <w:r>
          <w:rPr>
            <w:noProof/>
            <w:webHidden/>
          </w:rPr>
          <w:instrText xml:space="preserve"> PAGEREF _Toc202965813 \h </w:instrText>
        </w:r>
        <w:r>
          <w:rPr>
            <w:noProof/>
            <w:webHidden/>
          </w:rPr>
        </w:r>
        <w:r>
          <w:rPr>
            <w:noProof/>
            <w:webHidden/>
          </w:rPr>
          <w:fldChar w:fldCharType="separate"/>
        </w:r>
      </w:ins>
      <w:ins w:id="781" w:author="Andrew Instone-Cowie" w:date="2025-07-09T15:54:00Z" w16du:dateUtc="2025-07-09T14:54:00Z">
        <w:r w:rsidR="00DF32C4">
          <w:rPr>
            <w:noProof/>
            <w:webHidden/>
          </w:rPr>
          <w:t>48</w:t>
        </w:r>
      </w:ins>
      <w:ins w:id="782" w:author="Andrew Instone-Cowie" w:date="2025-07-09T15:01:00Z" w16du:dateUtc="2025-07-09T14:01:00Z">
        <w:r>
          <w:rPr>
            <w:noProof/>
            <w:webHidden/>
          </w:rPr>
          <w:fldChar w:fldCharType="end"/>
        </w:r>
        <w:r w:rsidRPr="0054597E">
          <w:rPr>
            <w:rStyle w:val="Hyperlink"/>
            <w:noProof/>
          </w:rPr>
          <w:fldChar w:fldCharType="end"/>
        </w:r>
      </w:ins>
    </w:p>
    <w:p w14:paraId="1980DB15" w14:textId="5ECB07CC" w:rsidR="0007558C" w:rsidRDefault="0007558C" w:rsidP="0007558C">
      <w:pPr>
        <w:pStyle w:val="TableofFigures"/>
        <w:tabs>
          <w:tab w:val="right" w:leader="dot" w:pos="9016"/>
        </w:tabs>
        <w:spacing w:after="120"/>
        <w:rPr>
          <w:ins w:id="783" w:author="Andrew Instone-Cowie" w:date="2025-07-09T15:01:00Z" w16du:dateUtc="2025-07-09T14:01:00Z"/>
          <w:rFonts w:eastAsiaTheme="minorEastAsia"/>
          <w:noProof/>
          <w:kern w:val="2"/>
          <w:sz w:val="24"/>
          <w:szCs w:val="24"/>
          <w:lang w:eastAsia="en-GB"/>
          <w14:ligatures w14:val="standardContextual"/>
        </w:rPr>
        <w:pPrChange w:id="784" w:author="Andrew Instone-Cowie" w:date="2025-07-09T15:02:00Z" w16du:dateUtc="2025-07-09T14:02:00Z">
          <w:pPr>
            <w:pStyle w:val="TableofFigures"/>
            <w:tabs>
              <w:tab w:val="right" w:leader="dot" w:pos="9016"/>
            </w:tabs>
          </w:pPr>
        </w:pPrChange>
      </w:pPr>
      <w:ins w:id="78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34 – Infra-Red Sensor Module Enclosure Drilling Guide</w:t>
        </w:r>
        <w:r>
          <w:rPr>
            <w:noProof/>
            <w:webHidden/>
          </w:rPr>
          <w:tab/>
        </w:r>
        <w:r>
          <w:rPr>
            <w:noProof/>
            <w:webHidden/>
          </w:rPr>
          <w:fldChar w:fldCharType="begin"/>
        </w:r>
        <w:r>
          <w:rPr>
            <w:noProof/>
            <w:webHidden/>
          </w:rPr>
          <w:instrText xml:space="preserve"> PAGEREF _Toc202965814 \h </w:instrText>
        </w:r>
        <w:r>
          <w:rPr>
            <w:noProof/>
            <w:webHidden/>
          </w:rPr>
        </w:r>
        <w:r>
          <w:rPr>
            <w:noProof/>
            <w:webHidden/>
          </w:rPr>
          <w:fldChar w:fldCharType="separate"/>
        </w:r>
      </w:ins>
      <w:ins w:id="786" w:author="Andrew Instone-Cowie" w:date="2025-07-09T15:54:00Z" w16du:dateUtc="2025-07-09T14:54:00Z">
        <w:r w:rsidR="00DF32C4">
          <w:rPr>
            <w:noProof/>
            <w:webHidden/>
          </w:rPr>
          <w:t>49</w:t>
        </w:r>
      </w:ins>
      <w:ins w:id="787" w:author="Andrew Instone-Cowie" w:date="2025-07-09T15:01:00Z" w16du:dateUtc="2025-07-09T14:01:00Z">
        <w:r>
          <w:rPr>
            <w:noProof/>
            <w:webHidden/>
          </w:rPr>
          <w:fldChar w:fldCharType="end"/>
        </w:r>
        <w:r w:rsidRPr="0054597E">
          <w:rPr>
            <w:rStyle w:val="Hyperlink"/>
            <w:noProof/>
          </w:rPr>
          <w:fldChar w:fldCharType="end"/>
        </w:r>
      </w:ins>
    </w:p>
    <w:p w14:paraId="7F618326" w14:textId="77584F57" w:rsidR="0007558C" w:rsidRDefault="0007558C" w:rsidP="0007558C">
      <w:pPr>
        <w:pStyle w:val="TableofFigures"/>
        <w:tabs>
          <w:tab w:val="right" w:leader="dot" w:pos="9016"/>
        </w:tabs>
        <w:spacing w:after="120"/>
        <w:rPr>
          <w:ins w:id="788" w:author="Andrew Instone-Cowie" w:date="2025-07-09T15:01:00Z" w16du:dateUtc="2025-07-09T14:01:00Z"/>
          <w:rFonts w:eastAsiaTheme="minorEastAsia"/>
          <w:noProof/>
          <w:kern w:val="2"/>
          <w:sz w:val="24"/>
          <w:szCs w:val="24"/>
          <w:lang w:eastAsia="en-GB"/>
          <w14:ligatures w14:val="standardContextual"/>
        </w:rPr>
        <w:pPrChange w:id="789" w:author="Andrew Instone-Cowie" w:date="2025-07-09T15:02:00Z" w16du:dateUtc="2025-07-09T14:02:00Z">
          <w:pPr>
            <w:pStyle w:val="TableofFigures"/>
            <w:tabs>
              <w:tab w:val="right" w:leader="dot" w:pos="9016"/>
            </w:tabs>
          </w:pPr>
        </w:pPrChange>
      </w:pPr>
      <w:ins w:id="79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35 – PCB Mounting Hardware</w:t>
        </w:r>
        <w:r>
          <w:rPr>
            <w:noProof/>
            <w:webHidden/>
          </w:rPr>
          <w:tab/>
        </w:r>
        <w:r>
          <w:rPr>
            <w:noProof/>
            <w:webHidden/>
          </w:rPr>
          <w:fldChar w:fldCharType="begin"/>
        </w:r>
        <w:r>
          <w:rPr>
            <w:noProof/>
            <w:webHidden/>
          </w:rPr>
          <w:instrText xml:space="preserve"> PAGEREF _Toc202965815 \h </w:instrText>
        </w:r>
        <w:r>
          <w:rPr>
            <w:noProof/>
            <w:webHidden/>
          </w:rPr>
        </w:r>
        <w:r>
          <w:rPr>
            <w:noProof/>
            <w:webHidden/>
          </w:rPr>
          <w:fldChar w:fldCharType="separate"/>
        </w:r>
      </w:ins>
      <w:ins w:id="791" w:author="Andrew Instone-Cowie" w:date="2025-07-09T15:54:00Z" w16du:dateUtc="2025-07-09T14:54:00Z">
        <w:r w:rsidR="00DF32C4">
          <w:rPr>
            <w:noProof/>
            <w:webHidden/>
          </w:rPr>
          <w:t>49</w:t>
        </w:r>
      </w:ins>
      <w:ins w:id="792" w:author="Andrew Instone-Cowie" w:date="2025-07-09T15:01:00Z" w16du:dateUtc="2025-07-09T14:01:00Z">
        <w:r>
          <w:rPr>
            <w:noProof/>
            <w:webHidden/>
          </w:rPr>
          <w:fldChar w:fldCharType="end"/>
        </w:r>
        <w:r w:rsidRPr="0054597E">
          <w:rPr>
            <w:rStyle w:val="Hyperlink"/>
            <w:noProof/>
          </w:rPr>
          <w:fldChar w:fldCharType="end"/>
        </w:r>
      </w:ins>
    </w:p>
    <w:p w14:paraId="5AF156CB" w14:textId="29A8970D" w:rsidR="0007558C" w:rsidRDefault="0007558C" w:rsidP="0007558C">
      <w:pPr>
        <w:pStyle w:val="TableofFigures"/>
        <w:tabs>
          <w:tab w:val="right" w:leader="dot" w:pos="9016"/>
        </w:tabs>
        <w:spacing w:after="120"/>
        <w:rPr>
          <w:ins w:id="793" w:author="Andrew Instone-Cowie" w:date="2025-07-09T15:01:00Z" w16du:dateUtc="2025-07-09T14:01:00Z"/>
          <w:rFonts w:eastAsiaTheme="minorEastAsia"/>
          <w:noProof/>
          <w:kern w:val="2"/>
          <w:sz w:val="24"/>
          <w:szCs w:val="24"/>
          <w:lang w:eastAsia="en-GB"/>
          <w14:ligatures w14:val="standardContextual"/>
        </w:rPr>
        <w:pPrChange w:id="794" w:author="Andrew Instone-Cowie" w:date="2025-07-09T15:02:00Z" w16du:dateUtc="2025-07-09T14:02:00Z">
          <w:pPr>
            <w:pStyle w:val="TableofFigures"/>
            <w:tabs>
              <w:tab w:val="right" w:leader="dot" w:pos="9016"/>
            </w:tabs>
          </w:pPr>
        </w:pPrChange>
      </w:pPr>
      <w:ins w:id="79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36 – Grommets Drilled &amp; Cut</w:t>
        </w:r>
        <w:r>
          <w:rPr>
            <w:noProof/>
            <w:webHidden/>
          </w:rPr>
          <w:tab/>
        </w:r>
        <w:r>
          <w:rPr>
            <w:noProof/>
            <w:webHidden/>
          </w:rPr>
          <w:fldChar w:fldCharType="begin"/>
        </w:r>
        <w:r>
          <w:rPr>
            <w:noProof/>
            <w:webHidden/>
          </w:rPr>
          <w:instrText xml:space="preserve"> PAGEREF _Toc202965816 \h </w:instrText>
        </w:r>
        <w:r>
          <w:rPr>
            <w:noProof/>
            <w:webHidden/>
          </w:rPr>
        </w:r>
        <w:r>
          <w:rPr>
            <w:noProof/>
            <w:webHidden/>
          </w:rPr>
          <w:fldChar w:fldCharType="separate"/>
        </w:r>
      </w:ins>
      <w:ins w:id="796" w:author="Andrew Instone-Cowie" w:date="2025-07-09T15:54:00Z" w16du:dateUtc="2025-07-09T14:54:00Z">
        <w:r w:rsidR="00DF32C4">
          <w:rPr>
            <w:noProof/>
            <w:webHidden/>
          </w:rPr>
          <w:t>50</w:t>
        </w:r>
      </w:ins>
      <w:ins w:id="797" w:author="Andrew Instone-Cowie" w:date="2025-07-09T15:01:00Z" w16du:dateUtc="2025-07-09T14:01:00Z">
        <w:r>
          <w:rPr>
            <w:noProof/>
            <w:webHidden/>
          </w:rPr>
          <w:fldChar w:fldCharType="end"/>
        </w:r>
        <w:r w:rsidRPr="0054597E">
          <w:rPr>
            <w:rStyle w:val="Hyperlink"/>
            <w:noProof/>
          </w:rPr>
          <w:fldChar w:fldCharType="end"/>
        </w:r>
      </w:ins>
    </w:p>
    <w:p w14:paraId="779B8BAD" w14:textId="738AE02F" w:rsidR="0007558C" w:rsidRDefault="0007558C" w:rsidP="0007558C">
      <w:pPr>
        <w:pStyle w:val="TableofFigures"/>
        <w:tabs>
          <w:tab w:val="right" w:leader="dot" w:pos="9016"/>
        </w:tabs>
        <w:spacing w:after="120"/>
        <w:rPr>
          <w:ins w:id="798" w:author="Andrew Instone-Cowie" w:date="2025-07-09T15:01:00Z" w16du:dateUtc="2025-07-09T14:01:00Z"/>
          <w:rFonts w:eastAsiaTheme="minorEastAsia"/>
          <w:noProof/>
          <w:kern w:val="2"/>
          <w:sz w:val="24"/>
          <w:szCs w:val="24"/>
          <w:lang w:eastAsia="en-GB"/>
          <w14:ligatures w14:val="standardContextual"/>
        </w:rPr>
        <w:pPrChange w:id="799" w:author="Andrew Instone-Cowie" w:date="2025-07-09T15:02:00Z" w16du:dateUtc="2025-07-09T14:02:00Z">
          <w:pPr>
            <w:pStyle w:val="TableofFigures"/>
            <w:tabs>
              <w:tab w:val="right" w:leader="dot" w:pos="9016"/>
            </w:tabs>
          </w:pPr>
        </w:pPrChange>
      </w:pPr>
      <w:ins w:id="80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37 – Completed Sensor Interface Module</w:t>
        </w:r>
        <w:r>
          <w:rPr>
            <w:noProof/>
            <w:webHidden/>
          </w:rPr>
          <w:tab/>
        </w:r>
        <w:r>
          <w:rPr>
            <w:noProof/>
            <w:webHidden/>
          </w:rPr>
          <w:fldChar w:fldCharType="begin"/>
        </w:r>
        <w:r>
          <w:rPr>
            <w:noProof/>
            <w:webHidden/>
          </w:rPr>
          <w:instrText xml:space="preserve"> PAGEREF _Toc202965817 \h </w:instrText>
        </w:r>
        <w:r>
          <w:rPr>
            <w:noProof/>
            <w:webHidden/>
          </w:rPr>
        </w:r>
        <w:r>
          <w:rPr>
            <w:noProof/>
            <w:webHidden/>
          </w:rPr>
          <w:fldChar w:fldCharType="separate"/>
        </w:r>
      </w:ins>
      <w:ins w:id="801" w:author="Andrew Instone-Cowie" w:date="2025-07-09T15:54:00Z" w16du:dateUtc="2025-07-09T14:54:00Z">
        <w:r w:rsidR="00DF32C4">
          <w:rPr>
            <w:noProof/>
            <w:webHidden/>
          </w:rPr>
          <w:t>51</w:t>
        </w:r>
      </w:ins>
      <w:ins w:id="802" w:author="Andrew Instone-Cowie" w:date="2025-07-09T15:01:00Z" w16du:dateUtc="2025-07-09T14:01:00Z">
        <w:r>
          <w:rPr>
            <w:noProof/>
            <w:webHidden/>
          </w:rPr>
          <w:fldChar w:fldCharType="end"/>
        </w:r>
        <w:r w:rsidRPr="0054597E">
          <w:rPr>
            <w:rStyle w:val="Hyperlink"/>
            <w:noProof/>
          </w:rPr>
          <w:fldChar w:fldCharType="end"/>
        </w:r>
      </w:ins>
    </w:p>
    <w:p w14:paraId="254A5533" w14:textId="4B8DA767" w:rsidR="0007558C" w:rsidRDefault="0007558C" w:rsidP="0007558C">
      <w:pPr>
        <w:pStyle w:val="TableofFigures"/>
        <w:tabs>
          <w:tab w:val="right" w:leader="dot" w:pos="9016"/>
        </w:tabs>
        <w:spacing w:after="120"/>
        <w:rPr>
          <w:ins w:id="803" w:author="Andrew Instone-Cowie" w:date="2025-07-09T15:01:00Z" w16du:dateUtc="2025-07-09T14:01:00Z"/>
          <w:rFonts w:eastAsiaTheme="minorEastAsia"/>
          <w:noProof/>
          <w:kern w:val="2"/>
          <w:sz w:val="24"/>
          <w:szCs w:val="24"/>
          <w:lang w:eastAsia="en-GB"/>
          <w14:ligatures w14:val="standardContextual"/>
        </w:rPr>
        <w:pPrChange w:id="804" w:author="Andrew Instone-Cowie" w:date="2025-07-09T15:02:00Z" w16du:dateUtc="2025-07-09T14:02:00Z">
          <w:pPr>
            <w:pStyle w:val="TableofFigures"/>
            <w:tabs>
              <w:tab w:val="right" w:leader="dot" w:pos="9016"/>
            </w:tabs>
          </w:pPr>
        </w:pPrChange>
      </w:pPr>
      <w:ins w:id="80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38 – Completed Power Board</w:t>
        </w:r>
        <w:r>
          <w:rPr>
            <w:noProof/>
            <w:webHidden/>
          </w:rPr>
          <w:tab/>
        </w:r>
        <w:r>
          <w:rPr>
            <w:noProof/>
            <w:webHidden/>
          </w:rPr>
          <w:fldChar w:fldCharType="begin"/>
        </w:r>
        <w:r>
          <w:rPr>
            <w:noProof/>
            <w:webHidden/>
          </w:rPr>
          <w:instrText xml:space="preserve"> PAGEREF _Toc202965818 \h </w:instrText>
        </w:r>
        <w:r>
          <w:rPr>
            <w:noProof/>
            <w:webHidden/>
          </w:rPr>
        </w:r>
        <w:r>
          <w:rPr>
            <w:noProof/>
            <w:webHidden/>
          </w:rPr>
          <w:fldChar w:fldCharType="separate"/>
        </w:r>
      </w:ins>
      <w:ins w:id="806" w:author="Andrew Instone-Cowie" w:date="2025-07-09T15:54:00Z" w16du:dateUtc="2025-07-09T14:54:00Z">
        <w:r w:rsidR="00DF32C4">
          <w:rPr>
            <w:noProof/>
            <w:webHidden/>
          </w:rPr>
          <w:t>51</w:t>
        </w:r>
      </w:ins>
      <w:ins w:id="807" w:author="Andrew Instone-Cowie" w:date="2025-07-09T15:01:00Z" w16du:dateUtc="2025-07-09T14:01:00Z">
        <w:r>
          <w:rPr>
            <w:noProof/>
            <w:webHidden/>
          </w:rPr>
          <w:fldChar w:fldCharType="end"/>
        </w:r>
        <w:r w:rsidRPr="0054597E">
          <w:rPr>
            <w:rStyle w:val="Hyperlink"/>
            <w:noProof/>
          </w:rPr>
          <w:fldChar w:fldCharType="end"/>
        </w:r>
      </w:ins>
    </w:p>
    <w:p w14:paraId="2FB347FD" w14:textId="27827078" w:rsidR="0007558C" w:rsidRDefault="0007558C" w:rsidP="0007558C">
      <w:pPr>
        <w:pStyle w:val="TableofFigures"/>
        <w:tabs>
          <w:tab w:val="right" w:leader="dot" w:pos="9016"/>
        </w:tabs>
        <w:spacing w:after="120"/>
        <w:rPr>
          <w:ins w:id="808" w:author="Andrew Instone-Cowie" w:date="2025-07-09T15:01:00Z" w16du:dateUtc="2025-07-09T14:01:00Z"/>
          <w:rFonts w:eastAsiaTheme="minorEastAsia"/>
          <w:noProof/>
          <w:kern w:val="2"/>
          <w:sz w:val="24"/>
          <w:szCs w:val="24"/>
          <w:lang w:eastAsia="en-GB"/>
          <w14:ligatures w14:val="standardContextual"/>
        </w:rPr>
        <w:pPrChange w:id="809" w:author="Andrew Instone-Cowie" w:date="2025-07-09T15:02:00Z" w16du:dateUtc="2025-07-09T14:02:00Z">
          <w:pPr>
            <w:pStyle w:val="TableofFigures"/>
            <w:tabs>
              <w:tab w:val="right" w:leader="dot" w:pos="9016"/>
            </w:tabs>
          </w:pPr>
        </w:pPrChange>
      </w:pPr>
      <w:ins w:id="81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"_Toc202965819"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39 – Completed Magnetic Sensor Module</w:t>
        </w:r>
        <w:r>
          <w:rPr>
            <w:noProof/>
            <w:webHidden/>
          </w:rPr>
          <w:tab/>
        </w:r>
        <w:r>
          <w:rPr>
            <w:noProof/>
            <w:webHidden/>
          </w:rPr>
          <w:fldChar w:fldCharType="begin"/>
        </w:r>
        <w:r>
          <w:rPr>
            <w:noProof/>
            <w:webHidden/>
          </w:rPr>
          <w:instrText xml:space="preserve"> PAGEREF _Toc202965819 \h </w:instrText>
        </w:r>
        <w:r>
          <w:rPr>
            <w:noProof/>
            <w:webHidden/>
          </w:rPr>
        </w:r>
        <w:r>
          <w:rPr>
            <w:noProof/>
            <w:webHidden/>
          </w:rPr>
          <w:fldChar w:fldCharType="separate"/>
        </w:r>
      </w:ins>
      <w:ins w:id="811" w:author="Andrew Instone-Cowie" w:date="2025-07-09T15:54:00Z" w16du:dateUtc="2025-07-09T14:54:00Z">
        <w:r w:rsidR="00DF32C4">
          <w:rPr>
            <w:noProof/>
            <w:webHidden/>
          </w:rPr>
          <w:t>52</w:t>
        </w:r>
      </w:ins>
      <w:ins w:id="812" w:author="Andrew Instone-Cowie" w:date="2025-07-09T15:01:00Z" w16du:dateUtc="2025-07-09T14:01:00Z">
        <w:r>
          <w:rPr>
            <w:noProof/>
            <w:webHidden/>
          </w:rPr>
          <w:fldChar w:fldCharType="end"/>
        </w:r>
        <w:r w:rsidRPr="0054597E">
          <w:rPr>
            <w:rStyle w:val="Hyperlink"/>
            <w:noProof/>
          </w:rPr>
          <w:fldChar w:fldCharType="end"/>
        </w:r>
      </w:ins>
    </w:p>
    <w:p w14:paraId="0BDD932C" w14:textId="675CCF49" w:rsidR="0007558C" w:rsidRDefault="0007558C" w:rsidP="0007558C">
      <w:pPr>
        <w:pStyle w:val="TableofFigures"/>
        <w:tabs>
          <w:tab w:val="right" w:leader="dot" w:pos="9016"/>
        </w:tabs>
        <w:spacing w:after="120"/>
        <w:rPr>
          <w:ins w:id="813" w:author="Andrew Instone-Cowie" w:date="2025-07-09T15:01:00Z" w16du:dateUtc="2025-07-09T14:01:00Z"/>
          <w:rFonts w:eastAsiaTheme="minorEastAsia"/>
          <w:noProof/>
          <w:kern w:val="2"/>
          <w:sz w:val="24"/>
          <w:szCs w:val="24"/>
          <w:lang w:eastAsia="en-GB"/>
          <w14:ligatures w14:val="standardContextual"/>
        </w:rPr>
        <w:pPrChange w:id="814" w:author="Andrew Instone-Cowie" w:date="2025-07-09T15:02:00Z" w16du:dateUtc="2025-07-09T14:02:00Z">
          <w:pPr>
            <w:pStyle w:val="TableofFigures"/>
            <w:tabs>
              <w:tab w:val="right" w:leader="dot" w:pos="9016"/>
            </w:tabs>
          </w:pPr>
        </w:pPrChange>
      </w:pPr>
      <w:ins w:id="81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40 – Completed Infra-Red Sensor Module</w:t>
        </w:r>
        <w:r>
          <w:rPr>
            <w:noProof/>
            <w:webHidden/>
          </w:rPr>
          <w:tab/>
        </w:r>
        <w:r>
          <w:rPr>
            <w:noProof/>
            <w:webHidden/>
          </w:rPr>
          <w:fldChar w:fldCharType="begin"/>
        </w:r>
        <w:r>
          <w:rPr>
            <w:noProof/>
            <w:webHidden/>
          </w:rPr>
          <w:instrText xml:space="preserve"> PAGEREF _Toc202965820 \h </w:instrText>
        </w:r>
        <w:r>
          <w:rPr>
            <w:noProof/>
            <w:webHidden/>
          </w:rPr>
        </w:r>
        <w:r>
          <w:rPr>
            <w:noProof/>
            <w:webHidden/>
          </w:rPr>
          <w:fldChar w:fldCharType="separate"/>
        </w:r>
      </w:ins>
      <w:ins w:id="816" w:author="Andrew Instone-Cowie" w:date="2025-07-09T15:54:00Z" w16du:dateUtc="2025-07-09T14:54:00Z">
        <w:r w:rsidR="00DF32C4">
          <w:rPr>
            <w:noProof/>
            <w:webHidden/>
          </w:rPr>
          <w:t>52</w:t>
        </w:r>
      </w:ins>
      <w:ins w:id="817" w:author="Andrew Instone-Cowie" w:date="2025-07-09T15:01:00Z" w16du:dateUtc="2025-07-09T14:01:00Z">
        <w:r>
          <w:rPr>
            <w:noProof/>
            <w:webHidden/>
          </w:rPr>
          <w:fldChar w:fldCharType="end"/>
        </w:r>
        <w:r w:rsidRPr="0054597E">
          <w:rPr>
            <w:rStyle w:val="Hyperlink"/>
            <w:noProof/>
          </w:rPr>
          <w:fldChar w:fldCharType="end"/>
        </w:r>
      </w:ins>
    </w:p>
    <w:p w14:paraId="4E63C5CB" w14:textId="19161C77" w:rsidR="0007558C" w:rsidRDefault="0007558C" w:rsidP="0007558C">
      <w:pPr>
        <w:pStyle w:val="TableofFigures"/>
        <w:tabs>
          <w:tab w:val="right" w:leader="dot" w:pos="9016"/>
        </w:tabs>
        <w:spacing w:after="120"/>
        <w:rPr>
          <w:ins w:id="818" w:author="Andrew Instone-Cowie" w:date="2025-07-09T15:01:00Z" w16du:dateUtc="2025-07-09T14:01:00Z"/>
          <w:rFonts w:eastAsiaTheme="minorEastAsia"/>
          <w:noProof/>
          <w:kern w:val="2"/>
          <w:sz w:val="24"/>
          <w:szCs w:val="24"/>
          <w:lang w:eastAsia="en-GB"/>
          <w14:ligatures w14:val="standardContextual"/>
        </w:rPr>
        <w:pPrChange w:id="819" w:author="Andrew Instone-Cowie" w:date="2025-07-09T15:02:00Z" w16du:dateUtc="2025-07-09T14:02:00Z">
          <w:pPr>
            <w:pStyle w:val="TableofFigures"/>
            <w:tabs>
              <w:tab w:val="right" w:leader="dot" w:pos="9016"/>
            </w:tabs>
          </w:pPr>
        </w:pPrChange>
      </w:pPr>
      <w:ins w:id="82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41 – Examples of Hardware Programmers</w:t>
        </w:r>
        <w:r>
          <w:rPr>
            <w:noProof/>
            <w:webHidden/>
          </w:rPr>
          <w:tab/>
        </w:r>
        <w:r>
          <w:rPr>
            <w:noProof/>
            <w:webHidden/>
          </w:rPr>
          <w:fldChar w:fldCharType="begin"/>
        </w:r>
        <w:r>
          <w:rPr>
            <w:noProof/>
            <w:webHidden/>
          </w:rPr>
          <w:instrText xml:space="preserve"> PAGEREF _Toc202965821 \h </w:instrText>
        </w:r>
        <w:r>
          <w:rPr>
            <w:noProof/>
            <w:webHidden/>
          </w:rPr>
        </w:r>
        <w:r>
          <w:rPr>
            <w:noProof/>
            <w:webHidden/>
          </w:rPr>
          <w:fldChar w:fldCharType="separate"/>
        </w:r>
      </w:ins>
      <w:ins w:id="821" w:author="Andrew Instone-Cowie" w:date="2025-07-09T15:54:00Z" w16du:dateUtc="2025-07-09T14:54:00Z">
        <w:r w:rsidR="00DF32C4">
          <w:rPr>
            <w:noProof/>
            <w:webHidden/>
          </w:rPr>
          <w:t>54</w:t>
        </w:r>
      </w:ins>
      <w:ins w:id="822" w:author="Andrew Instone-Cowie" w:date="2025-07-09T15:01:00Z" w16du:dateUtc="2025-07-09T14:01:00Z">
        <w:r>
          <w:rPr>
            <w:noProof/>
            <w:webHidden/>
          </w:rPr>
          <w:fldChar w:fldCharType="end"/>
        </w:r>
        <w:r w:rsidRPr="0054597E">
          <w:rPr>
            <w:rStyle w:val="Hyperlink"/>
            <w:noProof/>
          </w:rPr>
          <w:fldChar w:fldCharType="end"/>
        </w:r>
      </w:ins>
    </w:p>
    <w:p w14:paraId="64A7C92C" w14:textId="6A376A3B" w:rsidR="0007558C" w:rsidRDefault="0007558C" w:rsidP="0007558C">
      <w:pPr>
        <w:pStyle w:val="TableofFigures"/>
        <w:tabs>
          <w:tab w:val="right" w:leader="dot" w:pos="9016"/>
        </w:tabs>
        <w:spacing w:after="120"/>
        <w:rPr>
          <w:ins w:id="823" w:author="Andrew Instone-Cowie" w:date="2025-07-09T15:01:00Z" w16du:dateUtc="2025-07-09T14:01:00Z"/>
          <w:rFonts w:eastAsiaTheme="minorEastAsia"/>
          <w:noProof/>
          <w:kern w:val="2"/>
          <w:sz w:val="24"/>
          <w:szCs w:val="24"/>
          <w:lang w:eastAsia="en-GB"/>
          <w14:ligatures w14:val="standardContextual"/>
        </w:rPr>
        <w:pPrChange w:id="824" w:author="Andrew Instone-Cowie" w:date="2025-07-09T15:02:00Z" w16du:dateUtc="2025-07-09T14:02:00Z">
          <w:pPr>
            <w:pStyle w:val="TableofFigures"/>
            <w:tabs>
              <w:tab w:val="right" w:leader="dot" w:pos="9016"/>
            </w:tabs>
          </w:pPr>
        </w:pPrChange>
      </w:pPr>
      <w:ins w:id="82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42 – Arduino IDE Preferences Menu</w:t>
        </w:r>
        <w:r>
          <w:rPr>
            <w:noProof/>
            <w:webHidden/>
          </w:rPr>
          <w:tab/>
        </w:r>
        <w:r>
          <w:rPr>
            <w:noProof/>
            <w:webHidden/>
          </w:rPr>
          <w:fldChar w:fldCharType="begin"/>
        </w:r>
        <w:r>
          <w:rPr>
            <w:noProof/>
            <w:webHidden/>
          </w:rPr>
          <w:instrText xml:space="preserve"> PAGEREF _Toc202965822 \h </w:instrText>
        </w:r>
        <w:r>
          <w:rPr>
            <w:noProof/>
            <w:webHidden/>
          </w:rPr>
        </w:r>
        <w:r>
          <w:rPr>
            <w:noProof/>
            <w:webHidden/>
          </w:rPr>
          <w:fldChar w:fldCharType="separate"/>
        </w:r>
      </w:ins>
      <w:ins w:id="826" w:author="Andrew Instone-Cowie" w:date="2025-07-09T15:54:00Z" w16du:dateUtc="2025-07-09T14:54:00Z">
        <w:r w:rsidR="00DF32C4">
          <w:rPr>
            <w:noProof/>
            <w:webHidden/>
          </w:rPr>
          <w:t>55</w:t>
        </w:r>
      </w:ins>
      <w:ins w:id="827" w:author="Andrew Instone-Cowie" w:date="2025-07-09T15:01:00Z" w16du:dateUtc="2025-07-09T14:01:00Z">
        <w:r>
          <w:rPr>
            <w:noProof/>
            <w:webHidden/>
          </w:rPr>
          <w:fldChar w:fldCharType="end"/>
        </w:r>
        <w:r w:rsidRPr="0054597E">
          <w:rPr>
            <w:rStyle w:val="Hyperlink"/>
            <w:noProof/>
          </w:rPr>
          <w:fldChar w:fldCharType="end"/>
        </w:r>
      </w:ins>
    </w:p>
    <w:p w14:paraId="13DD8151" w14:textId="0FA3DD40" w:rsidR="0007558C" w:rsidRDefault="0007558C" w:rsidP="0007558C">
      <w:pPr>
        <w:pStyle w:val="TableofFigures"/>
        <w:tabs>
          <w:tab w:val="right" w:leader="dot" w:pos="9016"/>
        </w:tabs>
        <w:spacing w:after="120"/>
        <w:rPr>
          <w:ins w:id="828" w:author="Andrew Instone-Cowie" w:date="2025-07-09T15:01:00Z" w16du:dateUtc="2025-07-09T14:01:00Z"/>
          <w:rFonts w:eastAsiaTheme="minorEastAsia"/>
          <w:noProof/>
          <w:kern w:val="2"/>
          <w:sz w:val="24"/>
          <w:szCs w:val="24"/>
          <w:lang w:eastAsia="en-GB"/>
          <w14:ligatures w14:val="standardContextual"/>
        </w:rPr>
        <w:pPrChange w:id="829" w:author="Andrew Instone-Cowie" w:date="2025-07-09T15:02:00Z" w16du:dateUtc="2025-07-09T14:02:00Z">
          <w:pPr>
            <w:pStyle w:val="TableofFigures"/>
            <w:tabs>
              <w:tab w:val="right" w:leader="dot" w:pos="9016"/>
            </w:tabs>
          </w:pPr>
        </w:pPrChange>
      </w:pPr>
      <w:ins w:id="83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43 – Arduino IDE Sketchbook Location</w:t>
        </w:r>
        <w:r>
          <w:rPr>
            <w:noProof/>
            <w:webHidden/>
          </w:rPr>
          <w:tab/>
        </w:r>
        <w:r>
          <w:rPr>
            <w:noProof/>
            <w:webHidden/>
          </w:rPr>
          <w:fldChar w:fldCharType="begin"/>
        </w:r>
        <w:r>
          <w:rPr>
            <w:noProof/>
            <w:webHidden/>
          </w:rPr>
          <w:instrText xml:space="preserve"> PAGEREF _Toc202965823 \h </w:instrText>
        </w:r>
        <w:r>
          <w:rPr>
            <w:noProof/>
            <w:webHidden/>
          </w:rPr>
        </w:r>
        <w:r>
          <w:rPr>
            <w:noProof/>
            <w:webHidden/>
          </w:rPr>
          <w:fldChar w:fldCharType="separate"/>
        </w:r>
      </w:ins>
      <w:ins w:id="831" w:author="Andrew Instone-Cowie" w:date="2025-07-09T15:54:00Z" w16du:dateUtc="2025-07-09T14:54:00Z">
        <w:r w:rsidR="00DF32C4">
          <w:rPr>
            <w:noProof/>
            <w:webHidden/>
          </w:rPr>
          <w:t>56</w:t>
        </w:r>
      </w:ins>
      <w:ins w:id="832" w:author="Andrew Instone-Cowie" w:date="2025-07-09T15:01:00Z" w16du:dateUtc="2025-07-09T14:01:00Z">
        <w:r>
          <w:rPr>
            <w:noProof/>
            <w:webHidden/>
          </w:rPr>
          <w:fldChar w:fldCharType="end"/>
        </w:r>
        <w:r w:rsidRPr="0054597E">
          <w:rPr>
            <w:rStyle w:val="Hyperlink"/>
            <w:noProof/>
          </w:rPr>
          <w:fldChar w:fldCharType="end"/>
        </w:r>
      </w:ins>
    </w:p>
    <w:p w14:paraId="33B6BC38" w14:textId="6534A212" w:rsidR="0007558C" w:rsidRDefault="0007558C" w:rsidP="0007558C">
      <w:pPr>
        <w:pStyle w:val="TableofFigures"/>
        <w:tabs>
          <w:tab w:val="right" w:leader="dot" w:pos="9016"/>
        </w:tabs>
        <w:spacing w:after="120"/>
        <w:rPr>
          <w:ins w:id="833" w:author="Andrew Instone-Cowie" w:date="2025-07-09T15:01:00Z" w16du:dateUtc="2025-07-09T14:01:00Z"/>
          <w:rFonts w:eastAsiaTheme="minorEastAsia"/>
          <w:noProof/>
          <w:kern w:val="2"/>
          <w:sz w:val="24"/>
          <w:szCs w:val="24"/>
          <w:lang w:eastAsia="en-GB"/>
          <w14:ligatures w14:val="standardContextual"/>
        </w:rPr>
        <w:pPrChange w:id="834" w:author="Andrew Instone-Cowie" w:date="2025-07-09T15:02:00Z" w16du:dateUtc="2025-07-09T14:02:00Z">
          <w:pPr>
            <w:pStyle w:val="TableofFigures"/>
            <w:tabs>
              <w:tab w:val="right" w:leader="dot" w:pos="9016"/>
            </w:tabs>
          </w:pPr>
        </w:pPrChange>
      </w:pPr>
      <w:ins w:id="83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44 – Arduino IDE Boards Manager Menu</w:t>
        </w:r>
        <w:r>
          <w:rPr>
            <w:noProof/>
            <w:webHidden/>
          </w:rPr>
          <w:tab/>
        </w:r>
        <w:r>
          <w:rPr>
            <w:noProof/>
            <w:webHidden/>
          </w:rPr>
          <w:fldChar w:fldCharType="begin"/>
        </w:r>
        <w:r>
          <w:rPr>
            <w:noProof/>
            <w:webHidden/>
          </w:rPr>
          <w:instrText xml:space="preserve"> PAGEREF _Toc202965824 \h </w:instrText>
        </w:r>
        <w:r>
          <w:rPr>
            <w:noProof/>
            <w:webHidden/>
          </w:rPr>
        </w:r>
        <w:r>
          <w:rPr>
            <w:noProof/>
            <w:webHidden/>
          </w:rPr>
          <w:fldChar w:fldCharType="separate"/>
        </w:r>
      </w:ins>
      <w:ins w:id="836" w:author="Andrew Instone-Cowie" w:date="2025-07-09T15:54:00Z" w16du:dateUtc="2025-07-09T14:54:00Z">
        <w:r w:rsidR="00DF32C4">
          <w:rPr>
            <w:noProof/>
            <w:webHidden/>
          </w:rPr>
          <w:t>57</w:t>
        </w:r>
      </w:ins>
      <w:ins w:id="837" w:author="Andrew Instone-Cowie" w:date="2025-07-09T15:01:00Z" w16du:dateUtc="2025-07-09T14:01:00Z">
        <w:r>
          <w:rPr>
            <w:noProof/>
            <w:webHidden/>
          </w:rPr>
          <w:fldChar w:fldCharType="end"/>
        </w:r>
        <w:r w:rsidRPr="0054597E">
          <w:rPr>
            <w:rStyle w:val="Hyperlink"/>
            <w:noProof/>
          </w:rPr>
          <w:fldChar w:fldCharType="end"/>
        </w:r>
      </w:ins>
    </w:p>
    <w:p w14:paraId="045F883D" w14:textId="6F569ED2" w:rsidR="0007558C" w:rsidRDefault="0007558C" w:rsidP="0007558C">
      <w:pPr>
        <w:pStyle w:val="TableofFigures"/>
        <w:tabs>
          <w:tab w:val="right" w:leader="dot" w:pos="9016"/>
        </w:tabs>
        <w:spacing w:after="120"/>
        <w:rPr>
          <w:ins w:id="838" w:author="Andrew Instone-Cowie" w:date="2025-07-09T15:01:00Z" w16du:dateUtc="2025-07-09T14:01:00Z"/>
          <w:rFonts w:eastAsiaTheme="minorEastAsia"/>
          <w:noProof/>
          <w:kern w:val="2"/>
          <w:sz w:val="24"/>
          <w:szCs w:val="24"/>
          <w:lang w:eastAsia="en-GB"/>
          <w14:ligatures w14:val="standardContextual"/>
        </w:rPr>
        <w:pPrChange w:id="839" w:author="Andrew Instone-Cowie" w:date="2025-07-09T15:02:00Z" w16du:dateUtc="2025-07-09T14:02:00Z">
          <w:pPr>
            <w:pStyle w:val="TableofFigures"/>
            <w:tabs>
              <w:tab w:val="right" w:leader="dot" w:pos="9016"/>
            </w:tabs>
          </w:pPr>
        </w:pPrChange>
      </w:pPr>
      <w:ins w:id="84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45 – Arduino IDE Board Manager</w:t>
        </w:r>
        <w:r>
          <w:rPr>
            <w:noProof/>
            <w:webHidden/>
          </w:rPr>
          <w:tab/>
        </w:r>
        <w:r>
          <w:rPr>
            <w:noProof/>
            <w:webHidden/>
          </w:rPr>
          <w:fldChar w:fldCharType="begin"/>
        </w:r>
        <w:r>
          <w:rPr>
            <w:noProof/>
            <w:webHidden/>
          </w:rPr>
          <w:instrText xml:space="preserve"> PAGEREF _Toc202965825 \h </w:instrText>
        </w:r>
        <w:r>
          <w:rPr>
            <w:noProof/>
            <w:webHidden/>
          </w:rPr>
        </w:r>
        <w:r>
          <w:rPr>
            <w:noProof/>
            <w:webHidden/>
          </w:rPr>
          <w:fldChar w:fldCharType="separate"/>
        </w:r>
      </w:ins>
      <w:ins w:id="841" w:author="Andrew Instone-Cowie" w:date="2025-07-09T15:54:00Z" w16du:dateUtc="2025-07-09T14:54:00Z">
        <w:r w:rsidR="00DF32C4">
          <w:rPr>
            <w:noProof/>
            <w:webHidden/>
          </w:rPr>
          <w:t>58</w:t>
        </w:r>
      </w:ins>
      <w:ins w:id="842" w:author="Andrew Instone-Cowie" w:date="2025-07-09T15:01:00Z" w16du:dateUtc="2025-07-09T14:01:00Z">
        <w:r>
          <w:rPr>
            <w:noProof/>
            <w:webHidden/>
          </w:rPr>
          <w:fldChar w:fldCharType="end"/>
        </w:r>
        <w:r w:rsidRPr="0054597E">
          <w:rPr>
            <w:rStyle w:val="Hyperlink"/>
            <w:noProof/>
          </w:rPr>
          <w:fldChar w:fldCharType="end"/>
        </w:r>
      </w:ins>
    </w:p>
    <w:p w14:paraId="5FFA421B" w14:textId="51807362" w:rsidR="0007558C" w:rsidRDefault="0007558C" w:rsidP="0007558C">
      <w:pPr>
        <w:pStyle w:val="TableofFigures"/>
        <w:tabs>
          <w:tab w:val="right" w:leader="dot" w:pos="9016"/>
        </w:tabs>
        <w:spacing w:after="120"/>
        <w:rPr>
          <w:ins w:id="843" w:author="Andrew Instone-Cowie" w:date="2025-07-09T15:01:00Z" w16du:dateUtc="2025-07-09T14:01:00Z"/>
          <w:rFonts w:eastAsiaTheme="minorEastAsia"/>
          <w:noProof/>
          <w:kern w:val="2"/>
          <w:sz w:val="24"/>
          <w:szCs w:val="24"/>
          <w:lang w:eastAsia="en-GB"/>
          <w14:ligatures w14:val="standardContextual"/>
        </w:rPr>
        <w:pPrChange w:id="844" w:author="Andrew Instone-Cowie" w:date="2025-07-09T15:02:00Z" w16du:dateUtc="2025-07-09T14:02:00Z">
          <w:pPr>
            <w:pStyle w:val="TableofFigures"/>
            <w:tabs>
              <w:tab w:val="right" w:leader="dot" w:pos="9016"/>
            </w:tabs>
          </w:pPr>
        </w:pPrChange>
      </w:pPr>
      <w:ins w:id="84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46 – Arduino USB Cable</w:t>
        </w:r>
        <w:r>
          <w:rPr>
            <w:noProof/>
            <w:webHidden/>
          </w:rPr>
          <w:tab/>
        </w:r>
        <w:r>
          <w:rPr>
            <w:noProof/>
            <w:webHidden/>
          </w:rPr>
          <w:fldChar w:fldCharType="begin"/>
        </w:r>
        <w:r>
          <w:rPr>
            <w:noProof/>
            <w:webHidden/>
          </w:rPr>
          <w:instrText xml:space="preserve"> PAGEREF _Toc202965826 \h </w:instrText>
        </w:r>
        <w:r>
          <w:rPr>
            <w:noProof/>
            <w:webHidden/>
          </w:rPr>
        </w:r>
        <w:r>
          <w:rPr>
            <w:noProof/>
            <w:webHidden/>
          </w:rPr>
          <w:fldChar w:fldCharType="separate"/>
        </w:r>
      </w:ins>
      <w:ins w:id="846" w:author="Andrew Instone-Cowie" w:date="2025-07-09T15:54:00Z" w16du:dateUtc="2025-07-09T14:54:00Z">
        <w:r w:rsidR="00DF32C4">
          <w:rPr>
            <w:noProof/>
            <w:webHidden/>
          </w:rPr>
          <w:t>58</w:t>
        </w:r>
      </w:ins>
      <w:ins w:id="847" w:author="Andrew Instone-Cowie" w:date="2025-07-09T15:01:00Z" w16du:dateUtc="2025-07-09T14:01:00Z">
        <w:r>
          <w:rPr>
            <w:noProof/>
            <w:webHidden/>
          </w:rPr>
          <w:fldChar w:fldCharType="end"/>
        </w:r>
        <w:r w:rsidRPr="0054597E">
          <w:rPr>
            <w:rStyle w:val="Hyperlink"/>
            <w:noProof/>
          </w:rPr>
          <w:fldChar w:fldCharType="end"/>
        </w:r>
      </w:ins>
    </w:p>
    <w:p w14:paraId="1EC6FD9F" w14:textId="2DF8C566" w:rsidR="0007558C" w:rsidRDefault="0007558C" w:rsidP="0007558C">
      <w:pPr>
        <w:pStyle w:val="TableofFigures"/>
        <w:tabs>
          <w:tab w:val="right" w:leader="dot" w:pos="9016"/>
        </w:tabs>
        <w:spacing w:after="120"/>
        <w:rPr>
          <w:ins w:id="848" w:author="Andrew Instone-Cowie" w:date="2025-07-09T15:01:00Z" w16du:dateUtc="2025-07-09T14:01:00Z"/>
          <w:rFonts w:eastAsiaTheme="minorEastAsia"/>
          <w:noProof/>
          <w:kern w:val="2"/>
          <w:sz w:val="24"/>
          <w:szCs w:val="24"/>
          <w:lang w:eastAsia="en-GB"/>
          <w14:ligatures w14:val="standardContextual"/>
        </w:rPr>
        <w:pPrChange w:id="849" w:author="Andrew Instone-Cowie" w:date="2025-07-09T15:02:00Z" w16du:dateUtc="2025-07-09T14:02:00Z">
          <w:pPr>
            <w:pStyle w:val="TableofFigures"/>
            <w:tabs>
              <w:tab w:val="right" w:leader="dot" w:pos="9016"/>
            </w:tabs>
          </w:pPr>
        </w:pPrChange>
      </w:pPr>
      <w:ins w:id="85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47 – Arduino IDE ISP Sketch Loading</w:t>
        </w:r>
        <w:r>
          <w:rPr>
            <w:noProof/>
            <w:webHidden/>
          </w:rPr>
          <w:tab/>
        </w:r>
        <w:r>
          <w:rPr>
            <w:noProof/>
            <w:webHidden/>
          </w:rPr>
          <w:fldChar w:fldCharType="begin"/>
        </w:r>
        <w:r>
          <w:rPr>
            <w:noProof/>
            <w:webHidden/>
          </w:rPr>
          <w:instrText xml:space="preserve"> PAGEREF _Toc202965827 \h </w:instrText>
        </w:r>
        <w:r>
          <w:rPr>
            <w:noProof/>
            <w:webHidden/>
          </w:rPr>
        </w:r>
        <w:r>
          <w:rPr>
            <w:noProof/>
            <w:webHidden/>
          </w:rPr>
          <w:fldChar w:fldCharType="separate"/>
        </w:r>
      </w:ins>
      <w:ins w:id="851" w:author="Andrew Instone-Cowie" w:date="2025-07-09T15:54:00Z" w16du:dateUtc="2025-07-09T14:54:00Z">
        <w:r w:rsidR="00DF32C4">
          <w:rPr>
            <w:noProof/>
            <w:webHidden/>
          </w:rPr>
          <w:t>59</w:t>
        </w:r>
      </w:ins>
      <w:ins w:id="852" w:author="Andrew Instone-Cowie" w:date="2025-07-09T15:01:00Z" w16du:dateUtc="2025-07-09T14:01:00Z">
        <w:r>
          <w:rPr>
            <w:noProof/>
            <w:webHidden/>
          </w:rPr>
          <w:fldChar w:fldCharType="end"/>
        </w:r>
        <w:r w:rsidRPr="0054597E">
          <w:rPr>
            <w:rStyle w:val="Hyperlink"/>
            <w:noProof/>
          </w:rPr>
          <w:fldChar w:fldCharType="end"/>
        </w:r>
      </w:ins>
    </w:p>
    <w:p w14:paraId="52FC813F" w14:textId="5E3A09BB" w:rsidR="0007558C" w:rsidRDefault="0007558C" w:rsidP="0007558C">
      <w:pPr>
        <w:pStyle w:val="TableofFigures"/>
        <w:tabs>
          <w:tab w:val="right" w:leader="dot" w:pos="9016"/>
        </w:tabs>
        <w:spacing w:after="120"/>
        <w:rPr>
          <w:ins w:id="853" w:author="Andrew Instone-Cowie" w:date="2025-07-09T15:01:00Z" w16du:dateUtc="2025-07-09T14:01:00Z"/>
          <w:rFonts w:eastAsiaTheme="minorEastAsia"/>
          <w:noProof/>
          <w:kern w:val="2"/>
          <w:sz w:val="24"/>
          <w:szCs w:val="24"/>
          <w:lang w:eastAsia="en-GB"/>
          <w14:ligatures w14:val="standardContextual"/>
        </w:rPr>
        <w:pPrChange w:id="854" w:author="Andrew Instone-Cowie" w:date="2025-07-09T15:02:00Z" w16du:dateUtc="2025-07-09T14:02:00Z">
          <w:pPr>
            <w:pStyle w:val="TableofFigures"/>
            <w:tabs>
              <w:tab w:val="right" w:leader="dot" w:pos="9016"/>
            </w:tabs>
          </w:pPr>
        </w:pPrChange>
      </w:pPr>
      <w:ins w:id="85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48 – Arduino Programmer Board Selection</w:t>
        </w:r>
        <w:r>
          <w:rPr>
            <w:noProof/>
            <w:webHidden/>
          </w:rPr>
          <w:tab/>
        </w:r>
        <w:r>
          <w:rPr>
            <w:noProof/>
            <w:webHidden/>
          </w:rPr>
          <w:fldChar w:fldCharType="begin"/>
        </w:r>
        <w:r>
          <w:rPr>
            <w:noProof/>
            <w:webHidden/>
          </w:rPr>
          <w:instrText xml:space="preserve"> PAGEREF _Toc202965828 \h </w:instrText>
        </w:r>
        <w:r>
          <w:rPr>
            <w:noProof/>
            <w:webHidden/>
          </w:rPr>
        </w:r>
        <w:r>
          <w:rPr>
            <w:noProof/>
            <w:webHidden/>
          </w:rPr>
          <w:fldChar w:fldCharType="separate"/>
        </w:r>
      </w:ins>
      <w:ins w:id="856" w:author="Andrew Instone-Cowie" w:date="2025-07-09T15:54:00Z" w16du:dateUtc="2025-07-09T14:54:00Z">
        <w:r w:rsidR="00DF32C4">
          <w:rPr>
            <w:noProof/>
            <w:webHidden/>
          </w:rPr>
          <w:t>60</w:t>
        </w:r>
      </w:ins>
      <w:ins w:id="857" w:author="Andrew Instone-Cowie" w:date="2025-07-09T15:01:00Z" w16du:dateUtc="2025-07-09T14:01:00Z">
        <w:r>
          <w:rPr>
            <w:noProof/>
            <w:webHidden/>
          </w:rPr>
          <w:fldChar w:fldCharType="end"/>
        </w:r>
        <w:r w:rsidRPr="0054597E">
          <w:rPr>
            <w:rStyle w:val="Hyperlink"/>
            <w:noProof/>
          </w:rPr>
          <w:fldChar w:fldCharType="end"/>
        </w:r>
      </w:ins>
    </w:p>
    <w:p w14:paraId="3BF7287A" w14:textId="1A63F747" w:rsidR="0007558C" w:rsidRDefault="0007558C" w:rsidP="0007558C">
      <w:pPr>
        <w:pStyle w:val="TableofFigures"/>
        <w:tabs>
          <w:tab w:val="right" w:leader="dot" w:pos="9016"/>
        </w:tabs>
        <w:spacing w:after="120"/>
        <w:rPr>
          <w:ins w:id="858" w:author="Andrew Instone-Cowie" w:date="2025-07-09T15:01:00Z" w16du:dateUtc="2025-07-09T14:01:00Z"/>
          <w:rFonts w:eastAsiaTheme="minorEastAsia"/>
          <w:noProof/>
          <w:kern w:val="2"/>
          <w:sz w:val="24"/>
          <w:szCs w:val="24"/>
          <w:lang w:eastAsia="en-GB"/>
          <w14:ligatures w14:val="standardContextual"/>
        </w:rPr>
        <w:pPrChange w:id="859" w:author="Andrew Instone-Cowie" w:date="2025-07-09T15:02:00Z" w16du:dateUtc="2025-07-09T14:02:00Z">
          <w:pPr>
            <w:pStyle w:val="TableofFigures"/>
            <w:tabs>
              <w:tab w:val="right" w:leader="dot" w:pos="9016"/>
            </w:tabs>
          </w:pPr>
        </w:pPrChange>
      </w:pPr>
      <w:ins w:id="86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"_Toc202965829"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49 – Arduino Programmer Port Selection</w:t>
        </w:r>
        <w:r>
          <w:rPr>
            <w:noProof/>
            <w:webHidden/>
          </w:rPr>
          <w:tab/>
        </w:r>
        <w:r>
          <w:rPr>
            <w:noProof/>
            <w:webHidden/>
          </w:rPr>
          <w:fldChar w:fldCharType="begin"/>
        </w:r>
        <w:r>
          <w:rPr>
            <w:noProof/>
            <w:webHidden/>
          </w:rPr>
          <w:instrText xml:space="preserve"> PAGEREF _Toc202965829 \h </w:instrText>
        </w:r>
        <w:r>
          <w:rPr>
            <w:noProof/>
            <w:webHidden/>
          </w:rPr>
        </w:r>
        <w:r>
          <w:rPr>
            <w:noProof/>
            <w:webHidden/>
          </w:rPr>
          <w:fldChar w:fldCharType="separate"/>
        </w:r>
      </w:ins>
      <w:ins w:id="861" w:author="Andrew Instone-Cowie" w:date="2025-07-09T15:54:00Z" w16du:dateUtc="2025-07-09T14:54:00Z">
        <w:r w:rsidR="00DF32C4">
          <w:rPr>
            <w:noProof/>
            <w:webHidden/>
          </w:rPr>
          <w:t>60</w:t>
        </w:r>
      </w:ins>
      <w:ins w:id="862" w:author="Andrew Instone-Cowie" w:date="2025-07-09T15:01:00Z" w16du:dateUtc="2025-07-09T14:01:00Z">
        <w:r>
          <w:rPr>
            <w:noProof/>
            <w:webHidden/>
          </w:rPr>
          <w:fldChar w:fldCharType="end"/>
        </w:r>
        <w:r w:rsidRPr="0054597E">
          <w:rPr>
            <w:rStyle w:val="Hyperlink"/>
            <w:noProof/>
          </w:rPr>
          <w:fldChar w:fldCharType="end"/>
        </w:r>
      </w:ins>
    </w:p>
    <w:p w14:paraId="13D89AF4" w14:textId="3B72CEC9" w:rsidR="0007558C" w:rsidRDefault="0007558C" w:rsidP="0007558C">
      <w:pPr>
        <w:pStyle w:val="TableofFigures"/>
        <w:tabs>
          <w:tab w:val="right" w:leader="dot" w:pos="9016"/>
        </w:tabs>
        <w:spacing w:after="120"/>
        <w:rPr>
          <w:ins w:id="863" w:author="Andrew Instone-Cowie" w:date="2025-07-09T15:01:00Z" w16du:dateUtc="2025-07-09T14:01:00Z"/>
          <w:rFonts w:eastAsiaTheme="minorEastAsia"/>
          <w:noProof/>
          <w:kern w:val="2"/>
          <w:sz w:val="24"/>
          <w:szCs w:val="24"/>
          <w:lang w:eastAsia="en-GB"/>
          <w14:ligatures w14:val="standardContextual"/>
        </w:rPr>
        <w:pPrChange w:id="864" w:author="Andrew Instone-Cowie" w:date="2025-07-09T15:02:00Z" w16du:dateUtc="2025-07-09T14:02:00Z">
          <w:pPr>
            <w:pStyle w:val="TableofFigures"/>
            <w:tabs>
              <w:tab w:val="right" w:leader="dot" w:pos="9016"/>
            </w:tabs>
          </w:pPr>
        </w:pPrChange>
      </w:pPr>
      <w:ins w:id="86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50 – Arduino IDE ISP Upload</w:t>
        </w:r>
        <w:r>
          <w:rPr>
            <w:noProof/>
            <w:webHidden/>
          </w:rPr>
          <w:tab/>
        </w:r>
        <w:r>
          <w:rPr>
            <w:noProof/>
            <w:webHidden/>
          </w:rPr>
          <w:fldChar w:fldCharType="begin"/>
        </w:r>
        <w:r>
          <w:rPr>
            <w:noProof/>
            <w:webHidden/>
          </w:rPr>
          <w:instrText xml:space="preserve"> PAGEREF _Toc202965830 \h </w:instrText>
        </w:r>
        <w:r>
          <w:rPr>
            <w:noProof/>
            <w:webHidden/>
          </w:rPr>
        </w:r>
        <w:r>
          <w:rPr>
            <w:noProof/>
            <w:webHidden/>
          </w:rPr>
          <w:fldChar w:fldCharType="separate"/>
        </w:r>
      </w:ins>
      <w:ins w:id="866" w:author="Andrew Instone-Cowie" w:date="2025-07-09T15:54:00Z" w16du:dateUtc="2025-07-09T14:54:00Z">
        <w:r w:rsidR="00DF32C4">
          <w:rPr>
            <w:noProof/>
            <w:webHidden/>
          </w:rPr>
          <w:t>61</w:t>
        </w:r>
      </w:ins>
      <w:ins w:id="867" w:author="Andrew Instone-Cowie" w:date="2025-07-09T15:01:00Z" w16du:dateUtc="2025-07-09T14:01:00Z">
        <w:r>
          <w:rPr>
            <w:noProof/>
            <w:webHidden/>
          </w:rPr>
          <w:fldChar w:fldCharType="end"/>
        </w:r>
        <w:r w:rsidRPr="0054597E">
          <w:rPr>
            <w:rStyle w:val="Hyperlink"/>
            <w:noProof/>
          </w:rPr>
          <w:fldChar w:fldCharType="end"/>
        </w:r>
      </w:ins>
    </w:p>
    <w:p w14:paraId="77BD32D1" w14:textId="7C8B9750" w:rsidR="0007558C" w:rsidRDefault="0007558C" w:rsidP="0007558C">
      <w:pPr>
        <w:pStyle w:val="TableofFigures"/>
        <w:tabs>
          <w:tab w:val="right" w:leader="dot" w:pos="9016"/>
        </w:tabs>
        <w:spacing w:after="120"/>
        <w:rPr>
          <w:ins w:id="868" w:author="Andrew Instone-Cowie" w:date="2025-07-09T15:01:00Z" w16du:dateUtc="2025-07-09T14:01:00Z"/>
          <w:rFonts w:eastAsiaTheme="minorEastAsia"/>
          <w:noProof/>
          <w:kern w:val="2"/>
          <w:sz w:val="24"/>
          <w:szCs w:val="24"/>
          <w:lang w:eastAsia="en-GB"/>
          <w14:ligatures w14:val="standardContextual"/>
        </w:rPr>
        <w:pPrChange w:id="869" w:author="Andrew Instone-Cowie" w:date="2025-07-09T15:02:00Z" w16du:dateUtc="2025-07-09T14:02:00Z">
          <w:pPr>
            <w:pStyle w:val="TableofFigures"/>
            <w:tabs>
              <w:tab w:val="right" w:leader="dot" w:pos="9016"/>
            </w:tabs>
          </w:pPr>
        </w:pPrChange>
      </w:pPr>
      <w:ins w:id="87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51 – Programmer with Capacitor</w:t>
        </w:r>
        <w:r>
          <w:rPr>
            <w:noProof/>
            <w:webHidden/>
          </w:rPr>
          <w:tab/>
        </w:r>
        <w:r>
          <w:rPr>
            <w:noProof/>
            <w:webHidden/>
          </w:rPr>
          <w:fldChar w:fldCharType="begin"/>
        </w:r>
        <w:r>
          <w:rPr>
            <w:noProof/>
            <w:webHidden/>
          </w:rPr>
          <w:instrText xml:space="preserve"> PAGEREF _Toc202965831 \h </w:instrText>
        </w:r>
        <w:r>
          <w:rPr>
            <w:noProof/>
            <w:webHidden/>
          </w:rPr>
        </w:r>
        <w:r>
          <w:rPr>
            <w:noProof/>
            <w:webHidden/>
          </w:rPr>
          <w:fldChar w:fldCharType="separate"/>
        </w:r>
      </w:ins>
      <w:ins w:id="871" w:author="Andrew Instone-Cowie" w:date="2025-07-09T15:54:00Z" w16du:dateUtc="2025-07-09T14:54:00Z">
        <w:r w:rsidR="00DF32C4">
          <w:rPr>
            <w:noProof/>
            <w:webHidden/>
          </w:rPr>
          <w:t>62</w:t>
        </w:r>
      </w:ins>
      <w:ins w:id="872" w:author="Andrew Instone-Cowie" w:date="2025-07-09T15:01:00Z" w16du:dateUtc="2025-07-09T14:01:00Z">
        <w:r>
          <w:rPr>
            <w:noProof/>
            <w:webHidden/>
          </w:rPr>
          <w:fldChar w:fldCharType="end"/>
        </w:r>
        <w:r w:rsidRPr="0054597E">
          <w:rPr>
            <w:rStyle w:val="Hyperlink"/>
            <w:noProof/>
          </w:rPr>
          <w:fldChar w:fldCharType="end"/>
        </w:r>
      </w:ins>
    </w:p>
    <w:p w14:paraId="30537443" w14:textId="2A7432F3" w:rsidR="0007558C" w:rsidRDefault="0007558C" w:rsidP="0007558C">
      <w:pPr>
        <w:pStyle w:val="TableofFigures"/>
        <w:tabs>
          <w:tab w:val="right" w:leader="dot" w:pos="9016"/>
        </w:tabs>
        <w:spacing w:after="120"/>
        <w:rPr>
          <w:ins w:id="873" w:author="Andrew Instone-Cowie" w:date="2025-07-09T15:01:00Z" w16du:dateUtc="2025-07-09T14:01:00Z"/>
          <w:rFonts w:eastAsiaTheme="minorEastAsia"/>
          <w:noProof/>
          <w:kern w:val="2"/>
          <w:sz w:val="24"/>
          <w:szCs w:val="24"/>
          <w:lang w:eastAsia="en-GB"/>
          <w14:ligatures w14:val="standardContextual"/>
        </w:rPr>
        <w:pPrChange w:id="874" w:author="Andrew Instone-Cowie" w:date="2025-07-09T15:02:00Z" w16du:dateUtc="2025-07-09T14:02:00Z">
          <w:pPr>
            <w:pStyle w:val="TableofFigures"/>
            <w:tabs>
              <w:tab w:val="right" w:leader="dot" w:pos="9016"/>
            </w:tabs>
          </w:pPr>
        </w:pPrChange>
      </w:pPr>
      <w:ins w:id="87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52 – Programmer Connections</w:t>
        </w:r>
        <w:r>
          <w:rPr>
            <w:noProof/>
            <w:webHidden/>
          </w:rPr>
          <w:tab/>
        </w:r>
        <w:r>
          <w:rPr>
            <w:noProof/>
            <w:webHidden/>
          </w:rPr>
          <w:fldChar w:fldCharType="begin"/>
        </w:r>
        <w:r>
          <w:rPr>
            <w:noProof/>
            <w:webHidden/>
          </w:rPr>
          <w:instrText xml:space="preserve"> PAGEREF _Toc202965832 \h </w:instrText>
        </w:r>
        <w:r>
          <w:rPr>
            <w:noProof/>
            <w:webHidden/>
          </w:rPr>
        </w:r>
        <w:r>
          <w:rPr>
            <w:noProof/>
            <w:webHidden/>
          </w:rPr>
          <w:fldChar w:fldCharType="separate"/>
        </w:r>
      </w:ins>
      <w:ins w:id="876" w:author="Andrew Instone-Cowie" w:date="2025-07-09T15:54:00Z" w16du:dateUtc="2025-07-09T14:54:00Z">
        <w:r w:rsidR="00DF32C4">
          <w:rPr>
            <w:noProof/>
            <w:webHidden/>
          </w:rPr>
          <w:t>62</w:t>
        </w:r>
      </w:ins>
      <w:ins w:id="877" w:author="Andrew Instone-Cowie" w:date="2025-07-09T15:01:00Z" w16du:dateUtc="2025-07-09T14:01:00Z">
        <w:r>
          <w:rPr>
            <w:noProof/>
            <w:webHidden/>
          </w:rPr>
          <w:fldChar w:fldCharType="end"/>
        </w:r>
        <w:r w:rsidRPr="0054597E">
          <w:rPr>
            <w:rStyle w:val="Hyperlink"/>
            <w:noProof/>
          </w:rPr>
          <w:fldChar w:fldCharType="end"/>
        </w:r>
      </w:ins>
    </w:p>
    <w:p w14:paraId="0C9FFD65" w14:textId="37DB2A95" w:rsidR="0007558C" w:rsidRDefault="0007558C" w:rsidP="0007558C">
      <w:pPr>
        <w:pStyle w:val="TableofFigures"/>
        <w:tabs>
          <w:tab w:val="right" w:leader="dot" w:pos="9016"/>
        </w:tabs>
        <w:spacing w:after="120"/>
        <w:rPr>
          <w:ins w:id="878" w:author="Andrew Instone-Cowie" w:date="2025-07-09T15:01:00Z" w16du:dateUtc="2025-07-09T14:01:00Z"/>
          <w:rFonts w:eastAsiaTheme="minorEastAsia"/>
          <w:noProof/>
          <w:kern w:val="2"/>
          <w:sz w:val="24"/>
          <w:szCs w:val="24"/>
          <w:lang w:eastAsia="en-GB"/>
          <w14:ligatures w14:val="standardContextual"/>
        </w:rPr>
        <w:pPrChange w:id="879" w:author="Andrew Instone-Cowie" w:date="2025-07-09T15:02:00Z" w16du:dateUtc="2025-07-09T14:02:00Z">
          <w:pPr>
            <w:pStyle w:val="TableofFigures"/>
            <w:tabs>
              <w:tab w:val="right" w:leader="dot" w:pos="9016"/>
            </w:tabs>
          </w:pPr>
        </w:pPrChange>
      </w:pPr>
      <w:ins w:id="88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53 – Programmer Connected to Interface Board</w:t>
        </w:r>
        <w:r>
          <w:rPr>
            <w:noProof/>
            <w:webHidden/>
          </w:rPr>
          <w:tab/>
        </w:r>
        <w:r>
          <w:rPr>
            <w:noProof/>
            <w:webHidden/>
          </w:rPr>
          <w:fldChar w:fldCharType="begin"/>
        </w:r>
        <w:r>
          <w:rPr>
            <w:noProof/>
            <w:webHidden/>
          </w:rPr>
          <w:instrText xml:space="preserve"> PAGEREF _Toc202965833 \h </w:instrText>
        </w:r>
        <w:r>
          <w:rPr>
            <w:noProof/>
            <w:webHidden/>
          </w:rPr>
        </w:r>
        <w:r>
          <w:rPr>
            <w:noProof/>
            <w:webHidden/>
          </w:rPr>
          <w:fldChar w:fldCharType="separate"/>
        </w:r>
      </w:ins>
      <w:ins w:id="881" w:author="Andrew Instone-Cowie" w:date="2025-07-09T15:54:00Z" w16du:dateUtc="2025-07-09T14:54:00Z">
        <w:r w:rsidR="00DF32C4">
          <w:rPr>
            <w:noProof/>
            <w:webHidden/>
          </w:rPr>
          <w:t>63</w:t>
        </w:r>
      </w:ins>
      <w:ins w:id="882" w:author="Andrew Instone-Cowie" w:date="2025-07-09T15:01:00Z" w16du:dateUtc="2025-07-09T14:01:00Z">
        <w:r>
          <w:rPr>
            <w:noProof/>
            <w:webHidden/>
          </w:rPr>
          <w:fldChar w:fldCharType="end"/>
        </w:r>
        <w:r w:rsidRPr="0054597E">
          <w:rPr>
            <w:rStyle w:val="Hyperlink"/>
            <w:noProof/>
          </w:rPr>
          <w:fldChar w:fldCharType="end"/>
        </w:r>
      </w:ins>
    </w:p>
    <w:p w14:paraId="70C8B101" w14:textId="2AD21BE7" w:rsidR="0007558C" w:rsidRDefault="0007558C" w:rsidP="0007558C">
      <w:pPr>
        <w:pStyle w:val="TableofFigures"/>
        <w:tabs>
          <w:tab w:val="right" w:leader="dot" w:pos="9016"/>
        </w:tabs>
        <w:spacing w:after="120"/>
        <w:rPr>
          <w:ins w:id="883" w:author="Andrew Instone-Cowie" w:date="2025-07-09T15:01:00Z" w16du:dateUtc="2025-07-09T14:01:00Z"/>
          <w:rFonts w:eastAsiaTheme="minorEastAsia"/>
          <w:noProof/>
          <w:kern w:val="2"/>
          <w:sz w:val="24"/>
          <w:szCs w:val="24"/>
          <w:lang w:eastAsia="en-GB"/>
          <w14:ligatures w14:val="standardContextual"/>
        </w:rPr>
        <w:pPrChange w:id="884" w:author="Andrew Instone-Cowie" w:date="2025-07-09T15:02:00Z" w16du:dateUtc="2025-07-09T14:02:00Z">
          <w:pPr>
            <w:pStyle w:val="TableofFigures"/>
            <w:tabs>
              <w:tab w:val="right" w:leader="dot" w:pos="9016"/>
            </w:tabs>
          </w:pPr>
        </w:pPrChange>
      </w:pPr>
      <w:ins w:id="88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54 – Arduino IDE Target Board Selection</w:t>
        </w:r>
        <w:r>
          <w:rPr>
            <w:noProof/>
            <w:webHidden/>
          </w:rPr>
          <w:tab/>
        </w:r>
        <w:r>
          <w:rPr>
            <w:noProof/>
            <w:webHidden/>
          </w:rPr>
          <w:fldChar w:fldCharType="begin"/>
        </w:r>
        <w:r>
          <w:rPr>
            <w:noProof/>
            <w:webHidden/>
          </w:rPr>
          <w:instrText xml:space="preserve"> PAGEREF _Toc202965834 \h </w:instrText>
        </w:r>
        <w:r>
          <w:rPr>
            <w:noProof/>
            <w:webHidden/>
          </w:rPr>
        </w:r>
        <w:r>
          <w:rPr>
            <w:noProof/>
            <w:webHidden/>
          </w:rPr>
          <w:fldChar w:fldCharType="separate"/>
        </w:r>
      </w:ins>
      <w:ins w:id="886" w:author="Andrew Instone-Cowie" w:date="2025-07-09T15:54:00Z" w16du:dateUtc="2025-07-09T14:54:00Z">
        <w:r w:rsidR="00DF32C4">
          <w:rPr>
            <w:noProof/>
            <w:webHidden/>
          </w:rPr>
          <w:t>64</w:t>
        </w:r>
      </w:ins>
      <w:ins w:id="887" w:author="Andrew Instone-Cowie" w:date="2025-07-09T15:01:00Z" w16du:dateUtc="2025-07-09T14:01:00Z">
        <w:r>
          <w:rPr>
            <w:noProof/>
            <w:webHidden/>
          </w:rPr>
          <w:fldChar w:fldCharType="end"/>
        </w:r>
        <w:r w:rsidRPr="0054597E">
          <w:rPr>
            <w:rStyle w:val="Hyperlink"/>
            <w:noProof/>
          </w:rPr>
          <w:fldChar w:fldCharType="end"/>
        </w:r>
      </w:ins>
    </w:p>
    <w:p w14:paraId="5E3B5EBC" w14:textId="65FBB48C" w:rsidR="0007558C" w:rsidRDefault="0007558C" w:rsidP="0007558C">
      <w:pPr>
        <w:pStyle w:val="TableofFigures"/>
        <w:tabs>
          <w:tab w:val="right" w:leader="dot" w:pos="9016"/>
        </w:tabs>
        <w:spacing w:after="120"/>
        <w:rPr>
          <w:ins w:id="888" w:author="Andrew Instone-Cowie" w:date="2025-07-09T15:01:00Z" w16du:dateUtc="2025-07-09T14:01:00Z"/>
          <w:rFonts w:eastAsiaTheme="minorEastAsia"/>
          <w:noProof/>
          <w:kern w:val="2"/>
          <w:sz w:val="24"/>
          <w:szCs w:val="24"/>
          <w:lang w:eastAsia="en-GB"/>
          <w14:ligatures w14:val="standardContextual"/>
        </w:rPr>
        <w:pPrChange w:id="889" w:author="Andrew Instone-Cowie" w:date="2025-07-09T15:02:00Z" w16du:dateUtc="2025-07-09T14:02:00Z">
          <w:pPr>
            <w:pStyle w:val="TableofFigures"/>
            <w:tabs>
              <w:tab w:val="right" w:leader="dot" w:pos="9016"/>
            </w:tabs>
          </w:pPr>
        </w:pPrChange>
      </w:pPr>
      <w:ins w:id="89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55 – Arduino IDE Programmer Selection</w:t>
        </w:r>
        <w:r>
          <w:rPr>
            <w:noProof/>
            <w:webHidden/>
          </w:rPr>
          <w:tab/>
        </w:r>
        <w:r>
          <w:rPr>
            <w:noProof/>
            <w:webHidden/>
          </w:rPr>
          <w:fldChar w:fldCharType="begin"/>
        </w:r>
        <w:r>
          <w:rPr>
            <w:noProof/>
            <w:webHidden/>
          </w:rPr>
          <w:instrText xml:space="preserve"> PAGEREF _Toc202965835 \h </w:instrText>
        </w:r>
        <w:r>
          <w:rPr>
            <w:noProof/>
            <w:webHidden/>
          </w:rPr>
        </w:r>
        <w:r>
          <w:rPr>
            <w:noProof/>
            <w:webHidden/>
          </w:rPr>
          <w:fldChar w:fldCharType="separate"/>
        </w:r>
      </w:ins>
      <w:ins w:id="891" w:author="Andrew Instone-Cowie" w:date="2025-07-09T15:54:00Z" w16du:dateUtc="2025-07-09T14:54:00Z">
        <w:r w:rsidR="00DF32C4">
          <w:rPr>
            <w:noProof/>
            <w:webHidden/>
          </w:rPr>
          <w:t>65</w:t>
        </w:r>
      </w:ins>
      <w:ins w:id="892" w:author="Andrew Instone-Cowie" w:date="2025-07-09T15:01:00Z" w16du:dateUtc="2025-07-09T14:01:00Z">
        <w:r>
          <w:rPr>
            <w:noProof/>
            <w:webHidden/>
          </w:rPr>
          <w:fldChar w:fldCharType="end"/>
        </w:r>
        <w:r w:rsidRPr="0054597E">
          <w:rPr>
            <w:rStyle w:val="Hyperlink"/>
            <w:noProof/>
          </w:rPr>
          <w:fldChar w:fldCharType="end"/>
        </w:r>
      </w:ins>
    </w:p>
    <w:p w14:paraId="26AE3761" w14:textId="31A9D774" w:rsidR="0007558C" w:rsidRDefault="0007558C" w:rsidP="0007558C">
      <w:pPr>
        <w:pStyle w:val="TableofFigures"/>
        <w:tabs>
          <w:tab w:val="right" w:leader="dot" w:pos="9016"/>
        </w:tabs>
        <w:spacing w:after="120"/>
        <w:rPr>
          <w:ins w:id="893" w:author="Andrew Instone-Cowie" w:date="2025-07-09T15:01:00Z" w16du:dateUtc="2025-07-09T14:01:00Z"/>
          <w:rFonts w:eastAsiaTheme="minorEastAsia"/>
          <w:noProof/>
          <w:kern w:val="2"/>
          <w:sz w:val="24"/>
          <w:szCs w:val="24"/>
          <w:lang w:eastAsia="en-GB"/>
          <w14:ligatures w14:val="standardContextual"/>
        </w:rPr>
        <w:pPrChange w:id="894" w:author="Andrew Instone-Cowie" w:date="2025-07-09T15:02:00Z" w16du:dateUtc="2025-07-09T14:02:00Z">
          <w:pPr>
            <w:pStyle w:val="TableofFigures"/>
            <w:tabs>
              <w:tab w:val="right" w:leader="dot" w:pos="9016"/>
            </w:tabs>
          </w:pPr>
        </w:pPrChange>
      </w:pPr>
      <w:ins w:id="89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56 – Arduino IDE Burn Bootloader</w:t>
        </w:r>
        <w:r>
          <w:rPr>
            <w:noProof/>
            <w:webHidden/>
          </w:rPr>
          <w:tab/>
        </w:r>
        <w:r>
          <w:rPr>
            <w:noProof/>
            <w:webHidden/>
          </w:rPr>
          <w:fldChar w:fldCharType="begin"/>
        </w:r>
        <w:r>
          <w:rPr>
            <w:noProof/>
            <w:webHidden/>
          </w:rPr>
          <w:instrText xml:space="preserve"> PAGEREF _Toc202965836 \h </w:instrText>
        </w:r>
        <w:r>
          <w:rPr>
            <w:noProof/>
            <w:webHidden/>
          </w:rPr>
        </w:r>
        <w:r>
          <w:rPr>
            <w:noProof/>
            <w:webHidden/>
          </w:rPr>
          <w:fldChar w:fldCharType="separate"/>
        </w:r>
      </w:ins>
      <w:ins w:id="896" w:author="Andrew Instone-Cowie" w:date="2025-07-09T15:54:00Z" w16du:dateUtc="2025-07-09T14:54:00Z">
        <w:r w:rsidR="00DF32C4">
          <w:rPr>
            <w:noProof/>
            <w:webHidden/>
          </w:rPr>
          <w:t>66</w:t>
        </w:r>
      </w:ins>
      <w:ins w:id="897" w:author="Andrew Instone-Cowie" w:date="2025-07-09T15:01:00Z" w16du:dateUtc="2025-07-09T14:01:00Z">
        <w:r>
          <w:rPr>
            <w:noProof/>
            <w:webHidden/>
          </w:rPr>
          <w:fldChar w:fldCharType="end"/>
        </w:r>
        <w:r w:rsidRPr="0054597E">
          <w:rPr>
            <w:rStyle w:val="Hyperlink"/>
            <w:noProof/>
          </w:rPr>
          <w:fldChar w:fldCharType="end"/>
        </w:r>
      </w:ins>
    </w:p>
    <w:p w14:paraId="048F38FE" w14:textId="3D4F697E" w:rsidR="0007558C" w:rsidRDefault="0007558C" w:rsidP="0007558C">
      <w:pPr>
        <w:pStyle w:val="TableofFigures"/>
        <w:tabs>
          <w:tab w:val="right" w:leader="dot" w:pos="9016"/>
        </w:tabs>
        <w:spacing w:after="120"/>
        <w:rPr>
          <w:ins w:id="898" w:author="Andrew Instone-Cowie" w:date="2025-07-09T15:01:00Z" w16du:dateUtc="2025-07-09T14:01:00Z"/>
          <w:rFonts w:eastAsiaTheme="minorEastAsia"/>
          <w:noProof/>
          <w:kern w:val="2"/>
          <w:sz w:val="24"/>
          <w:szCs w:val="24"/>
          <w:lang w:eastAsia="en-GB"/>
          <w14:ligatures w14:val="standardContextual"/>
        </w:rPr>
        <w:pPrChange w:id="899" w:author="Andrew Instone-Cowie" w:date="2025-07-09T15:02:00Z" w16du:dateUtc="2025-07-09T14:02:00Z">
          <w:pPr>
            <w:pStyle w:val="TableofFigures"/>
            <w:tabs>
              <w:tab w:val="right" w:leader="dot" w:pos="9016"/>
            </w:tabs>
          </w:pPr>
        </w:pPrChange>
      </w:pPr>
      <w:ins w:id="90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57 – Arduino IDE Add Library</w:t>
        </w:r>
        <w:r>
          <w:rPr>
            <w:noProof/>
            <w:webHidden/>
          </w:rPr>
          <w:tab/>
        </w:r>
        <w:r>
          <w:rPr>
            <w:noProof/>
            <w:webHidden/>
          </w:rPr>
          <w:fldChar w:fldCharType="begin"/>
        </w:r>
        <w:r>
          <w:rPr>
            <w:noProof/>
            <w:webHidden/>
          </w:rPr>
          <w:instrText xml:space="preserve"> PAGEREF _Toc202965837 \h </w:instrText>
        </w:r>
        <w:r>
          <w:rPr>
            <w:noProof/>
            <w:webHidden/>
          </w:rPr>
        </w:r>
        <w:r>
          <w:rPr>
            <w:noProof/>
            <w:webHidden/>
          </w:rPr>
          <w:fldChar w:fldCharType="separate"/>
        </w:r>
      </w:ins>
      <w:ins w:id="901" w:author="Andrew Instone-Cowie" w:date="2025-07-09T15:54:00Z" w16du:dateUtc="2025-07-09T14:54:00Z">
        <w:r w:rsidR="00DF32C4">
          <w:rPr>
            <w:noProof/>
            <w:webHidden/>
          </w:rPr>
          <w:t>67</w:t>
        </w:r>
      </w:ins>
      <w:ins w:id="902" w:author="Andrew Instone-Cowie" w:date="2025-07-09T15:01:00Z" w16du:dateUtc="2025-07-09T14:01:00Z">
        <w:r>
          <w:rPr>
            <w:noProof/>
            <w:webHidden/>
          </w:rPr>
          <w:fldChar w:fldCharType="end"/>
        </w:r>
        <w:r w:rsidRPr="0054597E">
          <w:rPr>
            <w:rStyle w:val="Hyperlink"/>
            <w:noProof/>
          </w:rPr>
          <w:fldChar w:fldCharType="end"/>
        </w:r>
      </w:ins>
    </w:p>
    <w:p w14:paraId="058A16F5" w14:textId="476B2BC6" w:rsidR="0007558C" w:rsidRDefault="0007558C" w:rsidP="0007558C">
      <w:pPr>
        <w:pStyle w:val="TableofFigures"/>
        <w:tabs>
          <w:tab w:val="right" w:leader="dot" w:pos="9016"/>
        </w:tabs>
        <w:spacing w:after="120"/>
        <w:rPr>
          <w:ins w:id="903" w:author="Andrew Instone-Cowie" w:date="2025-07-09T15:01:00Z" w16du:dateUtc="2025-07-09T14:01:00Z"/>
          <w:rFonts w:eastAsiaTheme="minorEastAsia"/>
          <w:noProof/>
          <w:kern w:val="2"/>
          <w:sz w:val="24"/>
          <w:szCs w:val="24"/>
          <w:lang w:eastAsia="en-GB"/>
          <w14:ligatures w14:val="standardContextual"/>
        </w:rPr>
        <w:pPrChange w:id="904" w:author="Andrew Instone-Cowie" w:date="2025-07-09T15:02:00Z" w16du:dateUtc="2025-07-09T14:02:00Z">
          <w:pPr>
            <w:pStyle w:val="TableofFigures"/>
            <w:tabs>
              <w:tab w:val="right" w:leader="dot" w:pos="9016"/>
            </w:tabs>
          </w:pPr>
        </w:pPrChange>
      </w:pPr>
      <w:ins w:id="90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58 – Arduino IDE Firmware Upload</w:t>
        </w:r>
        <w:r>
          <w:rPr>
            <w:noProof/>
            <w:webHidden/>
          </w:rPr>
          <w:tab/>
        </w:r>
        <w:r>
          <w:rPr>
            <w:noProof/>
            <w:webHidden/>
          </w:rPr>
          <w:fldChar w:fldCharType="begin"/>
        </w:r>
        <w:r>
          <w:rPr>
            <w:noProof/>
            <w:webHidden/>
          </w:rPr>
          <w:instrText xml:space="preserve"> PAGEREF _Toc202965838 \h </w:instrText>
        </w:r>
        <w:r>
          <w:rPr>
            <w:noProof/>
            <w:webHidden/>
          </w:rPr>
        </w:r>
        <w:r>
          <w:rPr>
            <w:noProof/>
            <w:webHidden/>
          </w:rPr>
          <w:fldChar w:fldCharType="separate"/>
        </w:r>
      </w:ins>
      <w:ins w:id="906" w:author="Andrew Instone-Cowie" w:date="2025-07-09T15:54:00Z" w16du:dateUtc="2025-07-09T14:54:00Z">
        <w:r w:rsidR="00DF32C4">
          <w:rPr>
            <w:noProof/>
            <w:webHidden/>
          </w:rPr>
          <w:t>68</w:t>
        </w:r>
      </w:ins>
      <w:ins w:id="907" w:author="Andrew Instone-Cowie" w:date="2025-07-09T15:01:00Z" w16du:dateUtc="2025-07-09T14:01:00Z">
        <w:r>
          <w:rPr>
            <w:noProof/>
            <w:webHidden/>
          </w:rPr>
          <w:fldChar w:fldCharType="end"/>
        </w:r>
        <w:r w:rsidRPr="0054597E">
          <w:rPr>
            <w:rStyle w:val="Hyperlink"/>
            <w:noProof/>
          </w:rPr>
          <w:fldChar w:fldCharType="end"/>
        </w:r>
      </w:ins>
    </w:p>
    <w:p w14:paraId="1D9F6EB3" w14:textId="11A89AF2" w:rsidR="0007558C" w:rsidRDefault="0007558C" w:rsidP="0007558C">
      <w:pPr>
        <w:pStyle w:val="TableofFigures"/>
        <w:tabs>
          <w:tab w:val="right" w:leader="dot" w:pos="9016"/>
        </w:tabs>
        <w:spacing w:after="120"/>
        <w:rPr>
          <w:ins w:id="908" w:author="Andrew Instone-Cowie" w:date="2025-07-09T15:01:00Z" w16du:dateUtc="2025-07-09T14:01:00Z"/>
          <w:rFonts w:eastAsiaTheme="minorEastAsia"/>
          <w:noProof/>
          <w:kern w:val="2"/>
          <w:sz w:val="24"/>
          <w:szCs w:val="24"/>
          <w:lang w:eastAsia="en-GB"/>
          <w14:ligatures w14:val="standardContextual"/>
        </w:rPr>
        <w:pPrChange w:id="909" w:author="Andrew Instone-Cowie" w:date="2025-07-09T15:02:00Z" w16du:dateUtc="2025-07-09T14:02:00Z">
          <w:pPr>
            <w:pStyle w:val="TableofFigures"/>
            <w:tabs>
              <w:tab w:val="right" w:leader="dot" w:pos="9016"/>
            </w:tabs>
          </w:pPr>
        </w:pPrChange>
      </w:pPr>
      <w:ins w:id="91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"_Toc202965839"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59 – Installed Simulator Interface</w:t>
        </w:r>
        <w:r>
          <w:rPr>
            <w:noProof/>
            <w:webHidden/>
          </w:rPr>
          <w:tab/>
        </w:r>
        <w:r>
          <w:rPr>
            <w:noProof/>
            <w:webHidden/>
          </w:rPr>
          <w:fldChar w:fldCharType="begin"/>
        </w:r>
        <w:r>
          <w:rPr>
            <w:noProof/>
            <w:webHidden/>
          </w:rPr>
          <w:instrText xml:space="preserve"> PAGEREF _Toc202965839 \h </w:instrText>
        </w:r>
        <w:r>
          <w:rPr>
            <w:noProof/>
            <w:webHidden/>
          </w:rPr>
        </w:r>
        <w:r>
          <w:rPr>
            <w:noProof/>
            <w:webHidden/>
          </w:rPr>
          <w:fldChar w:fldCharType="separate"/>
        </w:r>
      </w:ins>
      <w:ins w:id="911" w:author="Andrew Instone-Cowie" w:date="2025-07-09T15:54:00Z" w16du:dateUtc="2025-07-09T14:54:00Z">
        <w:r w:rsidR="00DF32C4">
          <w:rPr>
            <w:noProof/>
            <w:webHidden/>
          </w:rPr>
          <w:t>71</w:t>
        </w:r>
      </w:ins>
      <w:ins w:id="912" w:author="Andrew Instone-Cowie" w:date="2025-07-09T15:01:00Z" w16du:dateUtc="2025-07-09T14:01:00Z">
        <w:r>
          <w:rPr>
            <w:noProof/>
            <w:webHidden/>
          </w:rPr>
          <w:fldChar w:fldCharType="end"/>
        </w:r>
        <w:r w:rsidRPr="0054597E">
          <w:rPr>
            <w:rStyle w:val="Hyperlink"/>
            <w:noProof/>
          </w:rPr>
          <w:fldChar w:fldCharType="end"/>
        </w:r>
      </w:ins>
    </w:p>
    <w:p w14:paraId="08669DA0" w14:textId="003D5500" w:rsidR="0007558C" w:rsidRDefault="0007558C" w:rsidP="0007558C">
      <w:pPr>
        <w:pStyle w:val="TableofFigures"/>
        <w:tabs>
          <w:tab w:val="right" w:leader="dot" w:pos="9016"/>
        </w:tabs>
        <w:spacing w:after="120"/>
        <w:rPr>
          <w:ins w:id="913" w:author="Andrew Instone-Cowie" w:date="2025-07-09T15:01:00Z" w16du:dateUtc="2025-07-09T14:01:00Z"/>
          <w:rFonts w:eastAsiaTheme="minorEastAsia"/>
          <w:noProof/>
          <w:kern w:val="2"/>
          <w:sz w:val="24"/>
          <w:szCs w:val="24"/>
          <w:lang w:eastAsia="en-GB"/>
          <w14:ligatures w14:val="standardContextual"/>
        </w:rPr>
        <w:pPrChange w:id="914" w:author="Andrew Instone-Cowie" w:date="2025-07-09T15:02:00Z" w16du:dateUtc="2025-07-09T14:02:00Z">
          <w:pPr>
            <w:pStyle w:val="TableofFigures"/>
            <w:tabs>
              <w:tab w:val="right" w:leader="dot" w:pos="9016"/>
            </w:tabs>
          </w:pPr>
        </w:pPrChange>
      </w:pPr>
      <w:ins w:id="91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60 – Installed Sensor (Lois Weedon 4</w:t>
        </w:r>
        <w:r w:rsidRPr="0054597E">
          <w:rPr>
            <w:rStyle w:val="Hyperlink"/>
            <w:noProof/>
            <w:vertAlign w:val="superscript"/>
          </w:rPr>
          <w:t>th</w:t>
        </w:r>
        <w:r w:rsidRPr="0054597E">
          <w:rPr>
            <w:rStyle w:val="Hyperlink"/>
            <w:noProof/>
          </w:rPr>
          <w:t>)</w:t>
        </w:r>
        <w:r>
          <w:rPr>
            <w:noProof/>
            <w:webHidden/>
          </w:rPr>
          <w:tab/>
        </w:r>
        <w:r>
          <w:rPr>
            <w:noProof/>
            <w:webHidden/>
          </w:rPr>
          <w:fldChar w:fldCharType="begin"/>
        </w:r>
        <w:r>
          <w:rPr>
            <w:noProof/>
            <w:webHidden/>
          </w:rPr>
          <w:instrText xml:space="preserve"> PAGEREF _Toc202965840 \h </w:instrText>
        </w:r>
        <w:r>
          <w:rPr>
            <w:noProof/>
            <w:webHidden/>
          </w:rPr>
        </w:r>
        <w:r>
          <w:rPr>
            <w:noProof/>
            <w:webHidden/>
          </w:rPr>
          <w:fldChar w:fldCharType="separate"/>
        </w:r>
      </w:ins>
      <w:ins w:id="916" w:author="Andrew Instone-Cowie" w:date="2025-07-09T15:54:00Z" w16du:dateUtc="2025-07-09T14:54:00Z">
        <w:r w:rsidR="00DF32C4">
          <w:rPr>
            <w:noProof/>
            <w:webHidden/>
          </w:rPr>
          <w:t>72</w:t>
        </w:r>
      </w:ins>
      <w:ins w:id="917" w:author="Andrew Instone-Cowie" w:date="2025-07-09T15:01:00Z" w16du:dateUtc="2025-07-09T14:01:00Z">
        <w:r>
          <w:rPr>
            <w:noProof/>
            <w:webHidden/>
          </w:rPr>
          <w:fldChar w:fldCharType="end"/>
        </w:r>
        <w:r w:rsidRPr="0054597E">
          <w:rPr>
            <w:rStyle w:val="Hyperlink"/>
            <w:noProof/>
          </w:rPr>
          <w:fldChar w:fldCharType="end"/>
        </w:r>
      </w:ins>
    </w:p>
    <w:p w14:paraId="63B9B95F" w14:textId="34989999" w:rsidR="0007558C" w:rsidRDefault="0007558C" w:rsidP="0007558C">
      <w:pPr>
        <w:pStyle w:val="TableofFigures"/>
        <w:tabs>
          <w:tab w:val="right" w:leader="dot" w:pos="9016"/>
        </w:tabs>
        <w:spacing w:after="120"/>
        <w:rPr>
          <w:ins w:id="918" w:author="Andrew Instone-Cowie" w:date="2025-07-09T15:01:00Z" w16du:dateUtc="2025-07-09T14:01:00Z"/>
          <w:rFonts w:eastAsiaTheme="minorEastAsia"/>
          <w:noProof/>
          <w:kern w:val="2"/>
          <w:sz w:val="24"/>
          <w:szCs w:val="24"/>
          <w:lang w:eastAsia="en-GB"/>
          <w14:ligatures w14:val="standardContextual"/>
        </w:rPr>
        <w:pPrChange w:id="919" w:author="Andrew Instone-Cowie" w:date="2025-07-09T15:02:00Z" w16du:dateUtc="2025-07-09T14:02:00Z">
          <w:pPr>
            <w:pStyle w:val="TableofFigures"/>
            <w:tabs>
              <w:tab w:val="right" w:leader="dot" w:pos="9016"/>
            </w:tabs>
          </w:pPr>
        </w:pPrChange>
      </w:pPr>
      <w:ins w:id="92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61 – Installed Sensor (Lois Weedon 6</w:t>
        </w:r>
        <w:r w:rsidRPr="0054597E">
          <w:rPr>
            <w:rStyle w:val="Hyperlink"/>
            <w:noProof/>
            <w:vertAlign w:val="superscript"/>
          </w:rPr>
          <w:t>th</w:t>
        </w:r>
        <w:r w:rsidRPr="0054597E">
          <w:rPr>
            <w:rStyle w:val="Hyperlink"/>
            <w:noProof/>
          </w:rPr>
          <w:t>)</w:t>
        </w:r>
        <w:r>
          <w:rPr>
            <w:noProof/>
            <w:webHidden/>
          </w:rPr>
          <w:tab/>
        </w:r>
        <w:r>
          <w:rPr>
            <w:noProof/>
            <w:webHidden/>
          </w:rPr>
          <w:fldChar w:fldCharType="begin"/>
        </w:r>
        <w:r>
          <w:rPr>
            <w:noProof/>
            <w:webHidden/>
          </w:rPr>
          <w:instrText xml:space="preserve"> PAGEREF _Toc202965841 \h </w:instrText>
        </w:r>
        <w:r>
          <w:rPr>
            <w:noProof/>
            <w:webHidden/>
          </w:rPr>
        </w:r>
        <w:r>
          <w:rPr>
            <w:noProof/>
            <w:webHidden/>
          </w:rPr>
          <w:fldChar w:fldCharType="separate"/>
        </w:r>
      </w:ins>
      <w:ins w:id="921" w:author="Andrew Instone-Cowie" w:date="2025-07-09T15:54:00Z" w16du:dateUtc="2025-07-09T14:54:00Z">
        <w:r w:rsidR="00DF32C4">
          <w:rPr>
            <w:noProof/>
            <w:webHidden/>
          </w:rPr>
          <w:t>73</w:t>
        </w:r>
      </w:ins>
      <w:ins w:id="922" w:author="Andrew Instone-Cowie" w:date="2025-07-09T15:01:00Z" w16du:dateUtc="2025-07-09T14:01:00Z">
        <w:r>
          <w:rPr>
            <w:noProof/>
            <w:webHidden/>
          </w:rPr>
          <w:fldChar w:fldCharType="end"/>
        </w:r>
        <w:r w:rsidRPr="0054597E">
          <w:rPr>
            <w:rStyle w:val="Hyperlink"/>
            <w:noProof/>
          </w:rPr>
          <w:fldChar w:fldCharType="end"/>
        </w:r>
      </w:ins>
    </w:p>
    <w:p w14:paraId="67095ED4" w14:textId="60C2000B" w:rsidR="0007558C" w:rsidRDefault="0007558C" w:rsidP="0007558C">
      <w:pPr>
        <w:pStyle w:val="TableofFigures"/>
        <w:tabs>
          <w:tab w:val="right" w:leader="dot" w:pos="9016"/>
        </w:tabs>
        <w:spacing w:after="120"/>
        <w:rPr>
          <w:ins w:id="923" w:author="Andrew Instone-Cowie" w:date="2025-07-09T15:01:00Z" w16du:dateUtc="2025-07-09T14:01:00Z"/>
          <w:rFonts w:eastAsiaTheme="minorEastAsia"/>
          <w:noProof/>
          <w:kern w:val="2"/>
          <w:sz w:val="24"/>
          <w:szCs w:val="24"/>
          <w:lang w:eastAsia="en-GB"/>
          <w14:ligatures w14:val="standardContextual"/>
        </w:rPr>
        <w:pPrChange w:id="924" w:author="Andrew Instone-Cowie" w:date="2025-07-09T15:02:00Z" w16du:dateUtc="2025-07-09T14:02:00Z">
          <w:pPr>
            <w:pStyle w:val="TableofFigures"/>
            <w:tabs>
              <w:tab w:val="right" w:leader="dot" w:pos="9016"/>
            </w:tabs>
          </w:pPr>
        </w:pPrChange>
      </w:pPr>
      <w:ins w:id="92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62 – Installed Sensor (Chirk, Type 1)</w:t>
        </w:r>
        <w:r>
          <w:rPr>
            <w:noProof/>
            <w:webHidden/>
          </w:rPr>
          <w:tab/>
        </w:r>
        <w:r>
          <w:rPr>
            <w:noProof/>
            <w:webHidden/>
          </w:rPr>
          <w:fldChar w:fldCharType="begin"/>
        </w:r>
        <w:r>
          <w:rPr>
            <w:noProof/>
            <w:webHidden/>
          </w:rPr>
          <w:instrText xml:space="preserve"> PAGEREF _Toc202965842 \h </w:instrText>
        </w:r>
        <w:r>
          <w:rPr>
            <w:noProof/>
            <w:webHidden/>
          </w:rPr>
        </w:r>
        <w:r>
          <w:rPr>
            <w:noProof/>
            <w:webHidden/>
          </w:rPr>
          <w:fldChar w:fldCharType="separate"/>
        </w:r>
      </w:ins>
      <w:ins w:id="926" w:author="Andrew Instone-Cowie" w:date="2025-07-09T15:54:00Z" w16du:dateUtc="2025-07-09T14:54:00Z">
        <w:r w:rsidR="00DF32C4">
          <w:rPr>
            <w:noProof/>
            <w:webHidden/>
          </w:rPr>
          <w:t>73</w:t>
        </w:r>
      </w:ins>
      <w:ins w:id="927" w:author="Andrew Instone-Cowie" w:date="2025-07-09T15:01:00Z" w16du:dateUtc="2025-07-09T14:01:00Z">
        <w:r>
          <w:rPr>
            <w:noProof/>
            <w:webHidden/>
          </w:rPr>
          <w:fldChar w:fldCharType="end"/>
        </w:r>
        <w:r w:rsidRPr="0054597E">
          <w:rPr>
            <w:rStyle w:val="Hyperlink"/>
            <w:noProof/>
          </w:rPr>
          <w:fldChar w:fldCharType="end"/>
        </w:r>
      </w:ins>
    </w:p>
    <w:p w14:paraId="6D87EBBD" w14:textId="4DB60BB3" w:rsidR="0007558C" w:rsidRDefault="0007558C" w:rsidP="0007558C">
      <w:pPr>
        <w:pStyle w:val="TableofFigures"/>
        <w:tabs>
          <w:tab w:val="right" w:leader="dot" w:pos="9016"/>
        </w:tabs>
        <w:spacing w:after="120"/>
        <w:rPr>
          <w:ins w:id="928" w:author="Andrew Instone-Cowie" w:date="2025-07-09T15:01:00Z" w16du:dateUtc="2025-07-09T14:01:00Z"/>
          <w:rFonts w:eastAsiaTheme="minorEastAsia"/>
          <w:noProof/>
          <w:kern w:val="2"/>
          <w:sz w:val="24"/>
          <w:szCs w:val="24"/>
          <w:lang w:eastAsia="en-GB"/>
          <w14:ligatures w14:val="standardContextual"/>
        </w:rPr>
        <w:pPrChange w:id="929" w:author="Andrew Instone-Cowie" w:date="2025-07-09T15:02:00Z" w16du:dateUtc="2025-07-09T14:02:00Z">
          <w:pPr>
            <w:pStyle w:val="TableofFigures"/>
            <w:tabs>
              <w:tab w:val="right" w:leader="dot" w:pos="9016"/>
            </w:tabs>
          </w:pPr>
        </w:pPrChange>
      </w:pPr>
      <w:ins w:id="93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63 – Magnet Mounting Dimensions</w:t>
        </w:r>
        <w:r>
          <w:rPr>
            <w:noProof/>
            <w:webHidden/>
          </w:rPr>
          <w:tab/>
        </w:r>
        <w:r>
          <w:rPr>
            <w:noProof/>
            <w:webHidden/>
          </w:rPr>
          <w:fldChar w:fldCharType="begin"/>
        </w:r>
        <w:r>
          <w:rPr>
            <w:noProof/>
            <w:webHidden/>
          </w:rPr>
          <w:instrText xml:space="preserve"> PAGEREF _Toc202965843 \h </w:instrText>
        </w:r>
        <w:r>
          <w:rPr>
            <w:noProof/>
            <w:webHidden/>
          </w:rPr>
        </w:r>
        <w:r>
          <w:rPr>
            <w:noProof/>
            <w:webHidden/>
          </w:rPr>
          <w:fldChar w:fldCharType="separate"/>
        </w:r>
      </w:ins>
      <w:ins w:id="931" w:author="Andrew Instone-Cowie" w:date="2025-07-09T15:54:00Z" w16du:dateUtc="2025-07-09T14:54:00Z">
        <w:r w:rsidR="00DF32C4">
          <w:rPr>
            <w:noProof/>
            <w:webHidden/>
          </w:rPr>
          <w:t>74</w:t>
        </w:r>
      </w:ins>
      <w:ins w:id="932" w:author="Andrew Instone-Cowie" w:date="2025-07-09T15:01:00Z" w16du:dateUtc="2025-07-09T14:01:00Z">
        <w:r>
          <w:rPr>
            <w:noProof/>
            <w:webHidden/>
          </w:rPr>
          <w:fldChar w:fldCharType="end"/>
        </w:r>
        <w:r w:rsidRPr="0054597E">
          <w:rPr>
            <w:rStyle w:val="Hyperlink"/>
            <w:noProof/>
          </w:rPr>
          <w:fldChar w:fldCharType="end"/>
        </w:r>
      </w:ins>
    </w:p>
    <w:p w14:paraId="126BB41D" w14:textId="7C6F26D5" w:rsidR="0007558C" w:rsidRDefault="0007558C" w:rsidP="0007558C">
      <w:pPr>
        <w:pStyle w:val="TableofFigures"/>
        <w:tabs>
          <w:tab w:val="right" w:leader="dot" w:pos="9016"/>
        </w:tabs>
        <w:spacing w:after="120"/>
        <w:rPr>
          <w:ins w:id="933" w:author="Andrew Instone-Cowie" w:date="2025-07-09T15:01:00Z" w16du:dateUtc="2025-07-09T14:01:00Z"/>
          <w:rFonts w:eastAsiaTheme="minorEastAsia"/>
          <w:noProof/>
          <w:kern w:val="2"/>
          <w:sz w:val="24"/>
          <w:szCs w:val="24"/>
          <w:lang w:eastAsia="en-GB"/>
          <w14:ligatures w14:val="standardContextual"/>
        </w:rPr>
        <w:pPrChange w:id="934" w:author="Andrew Instone-Cowie" w:date="2025-07-09T15:02:00Z" w16du:dateUtc="2025-07-09T14:02:00Z">
          <w:pPr>
            <w:pStyle w:val="TableofFigures"/>
            <w:tabs>
              <w:tab w:val="right" w:leader="dot" w:pos="9016"/>
            </w:tabs>
          </w:pPr>
        </w:pPrChange>
      </w:pPr>
      <w:ins w:id="935" w:author="Andrew Instone-Cowie" w:date="2025-07-09T15:01:00Z" w16du:dateUtc="2025-07-09T14:01:00Z">
        <w:r w:rsidRPr="0054597E">
          <w:rPr>
            <w:rStyle w:val="Hyperlink"/>
            <w:noProof/>
          </w:rPr>
          <w:lastRenderedPageBreak/>
          <w:fldChar w:fldCharType="begin"/>
        </w:r>
        <w:r w:rsidRPr="0054597E">
          <w:rPr>
            <w:rStyle w:val="Hyperlink"/>
            <w:noProof/>
          </w:rPr>
          <w:instrText xml:space="preserve"> </w:instrText>
        </w:r>
        <w:r>
          <w:rPr>
            <w:noProof/>
          </w:rPr>
          <w:instrText>HYPERLINK \l "_Toc202965844"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64 – Magnet Mounting Construction</w:t>
        </w:r>
        <w:r>
          <w:rPr>
            <w:noProof/>
            <w:webHidden/>
          </w:rPr>
          <w:tab/>
        </w:r>
        <w:r>
          <w:rPr>
            <w:noProof/>
            <w:webHidden/>
          </w:rPr>
          <w:fldChar w:fldCharType="begin"/>
        </w:r>
        <w:r>
          <w:rPr>
            <w:noProof/>
            <w:webHidden/>
          </w:rPr>
          <w:instrText xml:space="preserve"> PAGEREF _Toc202965844 \h </w:instrText>
        </w:r>
        <w:r>
          <w:rPr>
            <w:noProof/>
            <w:webHidden/>
          </w:rPr>
        </w:r>
        <w:r>
          <w:rPr>
            <w:noProof/>
            <w:webHidden/>
          </w:rPr>
          <w:fldChar w:fldCharType="separate"/>
        </w:r>
      </w:ins>
      <w:ins w:id="936" w:author="Andrew Instone-Cowie" w:date="2025-07-09T15:54:00Z" w16du:dateUtc="2025-07-09T14:54:00Z">
        <w:r w:rsidR="00DF32C4">
          <w:rPr>
            <w:noProof/>
            <w:webHidden/>
          </w:rPr>
          <w:t>75</w:t>
        </w:r>
      </w:ins>
      <w:ins w:id="937" w:author="Andrew Instone-Cowie" w:date="2025-07-09T15:01:00Z" w16du:dateUtc="2025-07-09T14:01:00Z">
        <w:r>
          <w:rPr>
            <w:noProof/>
            <w:webHidden/>
          </w:rPr>
          <w:fldChar w:fldCharType="end"/>
        </w:r>
        <w:r w:rsidRPr="0054597E">
          <w:rPr>
            <w:rStyle w:val="Hyperlink"/>
            <w:noProof/>
          </w:rPr>
          <w:fldChar w:fldCharType="end"/>
        </w:r>
      </w:ins>
    </w:p>
    <w:p w14:paraId="48E97927" w14:textId="416A1DB9" w:rsidR="0007558C" w:rsidRDefault="0007558C" w:rsidP="0007558C">
      <w:pPr>
        <w:pStyle w:val="TableofFigures"/>
        <w:tabs>
          <w:tab w:val="right" w:leader="dot" w:pos="9016"/>
        </w:tabs>
        <w:spacing w:after="120"/>
        <w:rPr>
          <w:ins w:id="938" w:author="Andrew Instone-Cowie" w:date="2025-07-09T15:01:00Z" w16du:dateUtc="2025-07-09T14:01:00Z"/>
          <w:rFonts w:eastAsiaTheme="minorEastAsia"/>
          <w:noProof/>
          <w:kern w:val="2"/>
          <w:sz w:val="24"/>
          <w:szCs w:val="24"/>
          <w:lang w:eastAsia="en-GB"/>
          <w14:ligatures w14:val="standardContextual"/>
        </w:rPr>
        <w:pPrChange w:id="939" w:author="Andrew Instone-Cowie" w:date="2025-07-09T15:02:00Z" w16du:dateUtc="2025-07-09T14:02:00Z">
          <w:pPr>
            <w:pStyle w:val="TableofFigures"/>
            <w:tabs>
              <w:tab w:val="right" w:leader="dot" w:pos="9016"/>
            </w:tabs>
          </w:pPr>
        </w:pPrChange>
      </w:pPr>
      <w:ins w:id="94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65 – Completed Magnet Mounting</w:t>
        </w:r>
        <w:r>
          <w:rPr>
            <w:noProof/>
            <w:webHidden/>
          </w:rPr>
          <w:tab/>
        </w:r>
        <w:r>
          <w:rPr>
            <w:noProof/>
            <w:webHidden/>
          </w:rPr>
          <w:fldChar w:fldCharType="begin"/>
        </w:r>
        <w:r>
          <w:rPr>
            <w:noProof/>
            <w:webHidden/>
          </w:rPr>
          <w:instrText xml:space="preserve"> PAGEREF _Toc202965845 \h </w:instrText>
        </w:r>
        <w:r>
          <w:rPr>
            <w:noProof/>
            <w:webHidden/>
          </w:rPr>
        </w:r>
        <w:r>
          <w:rPr>
            <w:noProof/>
            <w:webHidden/>
          </w:rPr>
          <w:fldChar w:fldCharType="separate"/>
        </w:r>
      </w:ins>
      <w:ins w:id="941" w:author="Andrew Instone-Cowie" w:date="2025-07-09T15:54:00Z" w16du:dateUtc="2025-07-09T14:54:00Z">
        <w:r w:rsidR="00DF32C4">
          <w:rPr>
            <w:noProof/>
            <w:webHidden/>
          </w:rPr>
          <w:t>75</w:t>
        </w:r>
      </w:ins>
      <w:ins w:id="942" w:author="Andrew Instone-Cowie" w:date="2025-07-09T15:01:00Z" w16du:dateUtc="2025-07-09T14:01:00Z">
        <w:r>
          <w:rPr>
            <w:noProof/>
            <w:webHidden/>
          </w:rPr>
          <w:fldChar w:fldCharType="end"/>
        </w:r>
        <w:r w:rsidRPr="0054597E">
          <w:rPr>
            <w:rStyle w:val="Hyperlink"/>
            <w:noProof/>
          </w:rPr>
          <w:fldChar w:fldCharType="end"/>
        </w:r>
      </w:ins>
    </w:p>
    <w:p w14:paraId="3FD9A4FC" w14:textId="52A8C8F0" w:rsidR="0007558C" w:rsidRDefault="0007558C" w:rsidP="0007558C">
      <w:pPr>
        <w:pStyle w:val="TableofFigures"/>
        <w:tabs>
          <w:tab w:val="right" w:leader="dot" w:pos="9016"/>
        </w:tabs>
        <w:spacing w:after="120"/>
        <w:rPr>
          <w:ins w:id="943" w:author="Andrew Instone-Cowie" w:date="2025-07-09T15:01:00Z" w16du:dateUtc="2025-07-09T14:01:00Z"/>
          <w:rFonts w:eastAsiaTheme="minorEastAsia"/>
          <w:noProof/>
          <w:kern w:val="2"/>
          <w:sz w:val="24"/>
          <w:szCs w:val="24"/>
          <w:lang w:eastAsia="en-GB"/>
          <w14:ligatures w14:val="standardContextual"/>
        </w:rPr>
        <w:pPrChange w:id="944" w:author="Andrew Instone-Cowie" w:date="2025-07-09T15:02:00Z" w16du:dateUtc="2025-07-09T14:02:00Z">
          <w:pPr>
            <w:pStyle w:val="TableofFigures"/>
            <w:tabs>
              <w:tab w:val="right" w:leader="dot" w:pos="9016"/>
            </w:tabs>
          </w:pPr>
        </w:pPrChange>
      </w:pPr>
      <w:ins w:id="94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66 – Sensor Daisy Chain</w:t>
        </w:r>
        <w:r>
          <w:rPr>
            <w:noProof/>
            <w:webHidden/>
          </w:rPr>
          <w:tab/>
        </w:r>
        <w:r>
          <w:rPr>
            <w:noProof/>
            <w:webHidden/>
          </w:rPr>
          <w:fldChar w:fldCharType="begin"/>
        </w:r>
        <w:r>
          <w:rPr>
            <w:noProof/>
            <w:webHidden/>
          </w:rPr>
          <w:instrText xml:space="preserve"> PAGEREF _Toc202965846 \h </w:instrText>
        </w:r>
        <w:r>
          <w:rPr>
            <w:noProof/>
            <w:webHidden/>
          </w:rPr>
        </w:r>
        <w:r>
          <w:rPr>
            <w:noProof/>
            <w:webHidden/>
          </w:rPr>
          <w:fldChar w:fldCharType="separate"/>
        </w:r>
      </w:ins>
      <w:ins w:id="946" w:author="Andrew Instone-Cowie" w:date="2025-07-09T15:54:00Z" w16du:dateUtc="2025-07-09T14:54:00Z">
        <w:r w:rsidR="00DF32C4">
          <w:rPr>
            <w:noProof/>
            <w:webHidden/>
          </w:rPr>
          <w:t>77</w:t>
        </w:r>
      </w:ins>
      <w:ins w:id="947" w:author="Andrew Instone-Cowie" w:date="2025-07-09T15:01:00Z" w16du:dateUtc="2025-07-09T14:01:00Z">
        <w:r>
          <w:rPr>
            <w:noProof/>
            <w:webHidden/>
          </w:rPr>
          <w:fldChar w:fldCharType="end"/>
        </w:r>
        <w:r w:rsidRPr="0054597E">
          <w:rPr>
            <w:rStyle w:val="Hyperlink"/>
            <w:noProof/>
          </w:rPr>
          <w:fldChar w:fldCharType="end"/>
        </w:r>
      </w:ins>
    </w:p>
    <w:p w14:paraId="1B9B2CE5" w14:textId="78CB475F" w:rsidR="0007558C" w:rsidRDefault="0007558C" w:rsidP="0007558C">
      <w:pPr>
        <w:pStyle w:val="TableofFigures"/>
        <w:tabs>
          <w:tab w:val="right" w:leader="dot" w:pos="9016"/>
        </w:tabs>
        <w:spacing w:after="120"/>
        <w:rPr>
          <w:ins w:id="948" w:author="Andrew Instone-Cowie" w:date="2025-07-09T15:01:00Z" w16du:dateUtc="2025-07-09T14:01:00Z"/>
          <w:rFonts w:eastAsiaTheme="minorEastAsia"/>
          <w:noProof/>
          <w:kern w:val="2"/>
          <w:sz w:val="24"/>
          <w:szCs w:val="24"/>
          <w:lang w:eastAsia="en-GB"/>
          <w14:ligatures w14:val="standardContextual"/>
        </w:rPr>
        <w:pPrChange w:id="949" w:author="Andrew Instone-Cowie" w:date="2025-07-09T15:02:00Z" w16du:dateUtc="2025-07-09T14:02:00Z">
          <w:pPr>
            <w:pStyle w:val="TableofFigures"/>
            <w:tabs>
              <w:tab w:val="right" w:leader="dot" w:pos="9016"/>
            </w:tabs>
          </w:pPr>
        </w:pPrChange>
      </w:pPr>
      <w:ins w:id="95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67 – 9-Pin Serial Port</w:t>
        </w:r>
        <w:r>
          <w:rPr>
            <w:noProof/>
            <w:webHidden/>
          </w:rPr>
          <w:tab/>
        </w:r>
        <w:r>
          <w:rPr>
            <w:noProof/>
            <w:webHidden/>
          </w:rPr>
          <w:fldChar w:fldCharType="begin"/>
        </w:r>
        <w:r>
          <w:rPr>
            <w:noProof/>
            <w:webHidden/>
          </w:rPr>
          <w:instrText xml:space="preserve"> PAGEREF _Toc202965847 \h </w:instrText>
        </w:r>
        <w:r>
          <w:rPr>
            <w:noProof/>
            <w:webHidden/>
          </w:rPr>
        </w:r>
        <w:r>
          <w:rPr>
            <w:noProof/>
            <w:webHidden/>
          </w:rPr>
          <w:fldChar w:fldCharType="separate"/>
        </w:r>
      </w:ins>
      <w:ins w:id="951" w:author="Andrew Instone-Cowie" w:date="2025-07-09T15:54:00Z" w16du:dateUtc="2025-07-09T14:54:00Z">
        <w:r w:rsidR="00DF32C4">
          <w:rPr>
            <w:noProof/>
            <w:webHidden/>
          </w:rPr>
          <w:t>78</w:t>
        </w:r>
      </w:ins>
      <w:ins w:id="952" w:author="Andrew Instone-Cowie" w:date="2025-07-09T15:01:00Z" w16du:dateUtc="2025-07-09T14:01:00Z">
        <w:r>
          <w:rPr>
            <w:noProof/>
            <w:webHidden/>
          </w:rPr>
          <w:fldChar w:fldCharType="end"/>
        </w:r>
        <w:r w:rsidRPr="0054597E">
          <w:rPr>
            <w:rStyle w:val="Hyperlink"/>
            <w:noProof/>
          </w:rPr>
          <w:fldChar w:fldCharType="end"/>
        </w:r>
      </w:ins>
    </w:p>
    <w:p w14:paraId="2B15FC66" w14:textId="60854579" w:rsidR="0007558C" w:rsidRDefault="0007558C" w:rsidP="0007558C">
      <w:pPr>
        <w:pStyle w:val="TableofFigures"/>
        <w:tabs>
          <w:tab w:val="right" w:leader="dot" w:pos="9016"/>
        </w:tabs>
        <w:spacing w:after="120"/>
        <w:rPr>
          <w:ins w:id="953" w:author="Andrew Instone-Cowie" w:date="2025-07-09T15:01:00Z" w16du:dateUtc="2025-07-09T14:01:00Z"/>
          <w:rFonts w:eastAsiaTheme="minorEastAsia"/>
          <w:noProof/>
          <w:kern w:val="2"/>
          <w:sz w:val="24"/>
          <w:szCs w:val="24"/>
          <w:lang w:eastAsia="en-GB"/>
          <w14:ligatures w14:val="standardContextual"/>
        </w:rPr>
        <w:pPrChange w:id="954" w:author="Andrew Instone-Cowie" w:date="2025-07-09T15:02:00Z" w16du:dateUtc="2025-07-09T14:02:00Z">
          <w:pPr>
            <w:pStyle w:val="TableofFigures"/>
            <w:tabs>
              <w:tab w:val="right" w:leader="dot" w:pos="9016"/>
            </w:tabs>
          </w:pPr>
        </w:pPrChange>
      </w:pPr>
      <w:ins w:id="95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68 – 9-Pin Serial Cable</w:t>
        </w:r>
        <w:r>
          <w:rPr>
            <w:noProof/>
            <w:webHidden/>
          </w:rPr>
          <w:tab/>
        </w:r>
        <w:r>
          <w:rPr>
            <w:noProof/>
            <w:webHidden/>
          </w:rPr>
          <w:fldChar w:fldCharType="begin"/>
        </w:r>
        <w:r>
          <w:rPr>
            <w:noProof/>
            <w:webHidden/>
          </w:rPr>
          <w:instrText xml:space="preserve"> PAGEREF _Toc202965848 \h </w:instrText>
        </w:r>
        <w:r>
          <w:rPr>
            <w:noProof/>
            <w:webHidden/>
          </w:rPr>
        </w:r>
        <w:r>
          <w:rPr>
            <w:noProof/>
            <w:webHidden/>
          </w:rPr>
          <w:fldChar w:fldCharType="separate"/>
        </w:r>
      </w:ins>
      <w:ins w:id="956" w:author="Andrew Instone-Cowie" w:date="2025-07-09T15:54:00Z" w16du:dateUtc="2025-07-09T14:54:00Z">
        <w:r w:rsidR="00DF32C4">
          <w:rPr>
            <w:noProof/>
            <w:webHidden/>
          </w:rPr>
          <w:t>78</w:t>
        </w:r>
      </w:ins>
      <w:ins w:id="957" w:author="Andrew Instone-Cowie" w:date="2025-07-09T15:01:00Z" w16du:dateUtc="2025-07-09T14:01:00Z">
        <w:r>
          <w:rPr>
            <w:noProof/>
            <w:webHidden/>
          </w:rPr>
          <w:fldChar w:fldCharType="end"/>
        </w:r>
        <w:r w:rsidRPr="0054597E">
          <w:rPr>
            <w:rStyle w:val="Hyperlink"/>
            <w:noProof/>
          </w:rPr>
          <w:fldChar w:fldCharType="end"/>
        </w:r>
      </w:ins>
    </w:p>
    <w:p w14:paraId="0580992B" w14:textId="3936BDC5" w:rsidR="0007558C" w:rsidRDefault="0007558C" w:rsidP="0007558C">
      <w:pPr>
        <w:pStyle w:val="TableofFigures"/>
        <w:tabs>
          <w:tab w:val="right" w:leader="dot" w:pos="9016"/>
        </w:tabs>
        <w:spacing w:after="120"/>
        <w:rPr>
          <w:ins w:id="958" w:author="Andrew Instone-Cowie" w:date="2025-07-09T15:01:00Z" w16du:dateUtc="2025-07-09T14:01:00Z"/>
          <w:rFonts w:eastAsiaTheme="minorEastAsia"/>
          <w:noProof/>
          <w:kern w:val="2"/>
          <w:sz w:val="24"/>
          <w:szCs w:val="24"/>
          <w:lang w:eastAsia="en-GB"/>
          <w14:ligatures w14:val="standardContextual"/>
        </w:rPr>
        <w:pPrChange w:id="959" w:author="Andrew Instone-Cowie" w:date="2025-07-09T15:02:00Z" w16du:dateUtc="2025-07-09T14:02:00Z">
          <w:pPr>
            <w:pStyle w:val="TableofFigures"/>
            <w:tabs>
              <w:tab w:val="right" w:leader="dot" w:pos="9016"/>
            </w:tabs>
          </w:pPr>
        </w:pPrChange>
      </w:pPr>
      <w:ins w:id="96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"_Toc202965849"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69 – PC USB Ports</w:t>
        </w:r>
        <w:r>
          <w:rPr>
            <w:noProof/>
            <w:webHidden/>
          </w:rPr>
          <w:tab/>
        </w:r>
        <w:r>
          <w:rPr>
            <w:noProof/>
            <w:webHidden/>
          </w:rPr>
          <w:fldChar w:fldCharType="begin"/>
        </w:r>
        <w:r>
          <w:rPr>
            <w:noProof/>
            <w:webHidden/>
          </w:rPr>
          <w:instrText xml:space="preserve"> PAGEREF _Toc202965849 \h </w:instrText>
        </w:r>
        <w:r>
          <w:rPr>
            <w:noProof/>
            <w:webHidden/>
          </w:rPr>
        </w:r>
        <w:r>
          <w:rPr>
            <w:noProof/>
            <w:webHidden/>
          </w:rPr>
          <w:fldChar w:fldCharType="separate"/>
        </w:r>
      </w:ins>
      <w:ins w:id="961" w:author="Andrew Instone-Cowie" w:date="2025-07-09T15:54:00Z" w16du:dateUtc="2025-07-09T14:54:00Z">
        <w:r w:rsidR="00DF32C4">
          <w:rPr>
            <w:noProof/>
            <w:webHidden/>
          </w:rPr>
          <w:t>79</w:t>
        </w:r>
      </w:ins>
      <w:ins w:id="962" w:author="Andrew Instone-Cowie" w:date="2025-07-09T15:01:00Z" w16du:dateUtc="2025-07-09T14:01:00Z">
        <w:r>
          <w:rPr>
            <w:noProof/>
            <w:webHidden/>
          </w:rPr>
          <w:fldChar w:fldCharType="end"/>
        </w:r>
        <w:r w:rsidRPr="0054597E">
          <w:rPr>
            <w:rStyle w:val="Hyperlink"/>
            <w:noProof/>
          </w:rPr>
          <w:fldChar w:fldCharType="end"/>
        </w:r>
      </w:ins>
    </w:p>
    <w:p w14:paraId="3180BE5E" w14:textId="1A9D20C9" w:rsidR="0007558C" w:rsidRDefault="0007558C" w:rsidP="0007558C">
      <w:pPr>
        <w:pStyle w:val="TableofFigures"/>
        <w:tabs>
          <w:tab w:val="right" w:leader="dot" w:pos="9016"/>
        </w:tabs>
        <w:spacing w:after="120"/>
        <w:rPr>
          <w:ins w:id="963" w:author="Andrew Instone-Cowie" w:date="2025-07-09T15:01:00Z" w16du:dateUtc="2025-07-09T14:01:00Z"/>
          <w:rFonts w:eastAsiaTheme="minorEastAsia"/>
          <w:noProof/>
          <w:kern w:val="2"/>
          <w:sz w:val="24"/>
          <w:szCs w:val="24"/>
          <w:lang w:eastAsia="en-GB"/>
          <w14:ligatures w14:val="standardContextual"/>
        </w:rPr>
        <w:pPrChange w:id="964" w:author="Andrew Instone-Cowie" w:date="2025-07-09T15:02:00Z" w16du:dateUtc="2025-07-09T14:02:00Z">
          <w:pPr>
            <w:pStyle w:val="TableofFigures"/>
            <w:tabs>
              <w:tab w:val="right" w:leader="dot" w:pos="9016"/>
            </w:tabs>
          </w:pPr>
        </w:pPrChange>
      </w:pPr>
      <w:ins w:id="96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70 – USB to Serial Adapter</w:t>
        </w:r>
        <w:r>
          <w:rPr>
            <w:noProof/>
            <w:webHidden/>
          </w:rPr>
          <w:tab/>
        </w:r>
        <w:r>
          <w:rPr>
            <w:noProof/>
            <w:webHidden/>
          </w:rPr>
          <w:fldChar w:fldCharType="begin"/>
        </w:r>
        <w:r>
          <w:rPr>
            <w:noProof/>
            <w:webHidden/>
          </w:rPr>
          <w:instrText xml:space="preserve"> PAGEREF _Toc202965850 \h </w:instrText>
        </w:r>
        <w:r>
          <w:rPr>
            <w:noProof/>
            <w:webHidden/>
          </w:rPr>
        </w:r>
        <w:r>
          <w:rPr>
            <w:noProof/>
            <w:webHidden/>
          </w:rPr>
          <w:fldChar w:fldCharType="separate"/>
        </w:r>
      </w:ins>
      <w:ins w:id="966" w:author="Andrew Instone-Cowie" w:date="2025-07-09T15:54:00Z" w16du:dateUtc="2025-07-09T14:54:00Z">
        <w:r w:rsidR="00DF32C4">
          <w:rPr>
            <w:noProof/>
            <w:webHidden/>
          </w:rPr>
          <w:t>79</w:t>
        </w:r>
      </w:ins>
      <w:ins w:id="967" w:author="Andrew Instone-Cowie" w:date="2025-07-09T15:01:00Z" w16du:dateUtc="2025-07-09T14:01:00Z">
        <w:r>
          <w:rPr>
            <w:noProof/>
            <w:webHidden/>
          </w:rPr>
          <w:fldChar w:fldCharType="end"/>
        </w:r>
        <w:r w:rsidRPr="0054597E">
          <w:rPr>
            <w:rStyle w:val="Hyperlink"/>
            <w:noProof/>
          </w:rPr>
          <w:fldChar w:fldCharType="end"/>
        </w:r>
      </w:ins>
    </w:p>
    <w:p w14:paraId="3313FB62" w14:textId="1D0BAA77" w:rsidR="0007558C" w:rsidRDefault="0007558C" w:rsidP="0007558C">
      <w:pPr>
        <w:pStyle w:val="TableofFigures"/>
        <w:tabs>
          <w:tab w:val="right" w:leader="dot" w:pos="9016"/>
        </w:tabs>
        <w:spacing w:after="120"/>
        <w:rPr>
          <w:ins w:id="968" w:author="Andrew Instone-Cowie" w:date="2025-07-09T15:01:00Z" w16du:dateUtc="2025-07-09T14:01:00Z"/>
          <w:rFonts w:eastAsiaTheme="minorEastAsia"/>
          <w:noProof/>
          <w:kern w:val="2"/>
          <w:sz w:val="24"/>
          <w:szCs w:val="24"/>
          <w:lang w:eastAsia="en-GB"/>
          <w14:ligatures w14:val="standardContextual"/>
        </w:rPr>
        <w:pPrChange w:id="969" w:author="Andrew Instone-Cowie" w:date="2025-07-09T15:02:00Z" w16du:dateUtc="2025-07-09T14:02:00Z">
          <w:pPr>
            <w:pStyle w:val="TableofFigures"/>
            <w:tabs>
              <w:tab w:val="right" w:leader="dot" w:pos="9016"/>
            </w:tabs>
          </w:pPr>
        </w:pPrChange>
      </w:pPr>
      <w:ins w:id="97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71 – PuTTY Configuration Dialogue</w:t>
        </w:r>
        <w:r>
          <w:rPr>
            <w:noProof/>
            <w:webHidden/>
          </w:rPr>
          <w:tab/>
        </w:r>
        <w:r>
          <w:rPr>
            <w:noProof/>
            <w:webHidden/>
          </w:rPr>
          <w:fldChar w:fldCharType="begin"/>
        </w:r>
        <w:r>
          <w:rPr>
            <w:noProof/>
            <w:webHidden/>
          </w:rPr>
          <w:instrText xml:space="preserve"> PAGEREF _Toc202965851 \h </w:instrText>
        </w:r>
        <w:r>
          <w:rPr>
            <w:noProof/>
            <w:webHidden/>
          </w:rPr>
        </w:r>
        <w:r>
          <w:rPr>
            <w:noProof/>
            <w:webHidden/>
          </w:rPr>
          <w:fldChar w:fldCharType="separate"/>
        </w:r>
      </w:ins>
      <w:ins w:id="971" w:author="Andrew Instone-Cowie" w:date="2025-07-09T15:54:00Z" w16du:dateUtc="2025-07-09T14:54:00Z">
        <w:r w:rsidR="00DF32C4">
          <w:rPr>
            <w:noProof/>
            <w:webHidden/>
          </w:rPr>
          <w:t>80</w:t>
        </w:r>
      </w:ins>
      <w:ins w:id="972" w:author="Andrew Instone-Cowie" w:date="2025-07-09T15:01:00Z" w16du:dateUtc="2025-07-09T14:01:00Z">
        <w:r>
          <w:rPr>
            <w:noProof/>
            <w:webHidden/>
          </w:rPr>
          <w:fldChar w:fldCharType="end"/>
        </w:r>
        <w:r w:rsidRPr="0054597E">
          <w:rPr>
            <w:rStyle w:val="Hyperlink"/>
            <w:noProof/>
          </w:rPr>
          <w:fldChar w:fldCharType="end"/>
        </w:r>
      </w:ins>
    </w:p>
    <w:p w14:paraId="209FB346" w14:textId="3DB817D3" w:rsidR="0007558C" w:rsidRDefault="0007558C" w:rsidP="0007558C">
      <w:pPr>
        <w:pStyle w:val="TableofFigures"/>
        <w:tabs>
          <w:tab w:val="right" w:leader="dot" w:pos="9016"/>
        </w:tabs>
        <w:spacing w:after="120"/>
        <w:rPr>
          <w:ins w:id="973" w:author="Andrew Instone-Cowie" w:date="2025-07-09T15:01:00Z" w16du:dateUtc="2025-07-09T14:01:00Z"/>
          <w:rFonts w:eastAsiaTheme="minorEastAsia"/>
          <w:noProof/>
          <w:kern w:val="2"/>
          <w:sz w:val="24"/>
          <w:szCs w:val="24"/>
          <w:lang w:eastAsia="en-GB"/>
          <w14:ligatures w14:val="standardContextual"/>
        </w:rPr>
        <w:pPrChange w:id="974" w:author="Andrew Instone-Cowie" w:date="2025-07-09T15:02:00Z" w16du:dateUtc="2025-07-09T14:02:00Z">
          <w:pPr>
            <w:pStyle w:val="TableofFigures"/>
            <w:tabs>
              <w:tab w:val="right" w:leader="dot" w:pos="9016"/>
            </w:tabs>
          </w:pPr>
        </w:pPrChange>
      </w:pPr>
      <w:ins w:id="97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"_Toc202965852"</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72 – Display Interface Settings</w:t>
        </w:r>
        <w:r>
          <w:rPr>
            <w:noProof/>
            <w:webHidden/>
          </w:rPr>
          <w:tab/>
        </w:r>
        <w:r>
          <w:rPr>
            <w:noProof/>
            <w:webHidden/>
          </w:rPr>
          <w:fldChar w:fldCharType="begin"/>
        </w:r>
        <w:r>
          <w:rPr>
            <w:noProof/>
            <w:webHidden/>
          </w:rPr>
          <w:instrText xml:space="preserve"> PAGEREF _Toc202965852 \h </w:instrText>
        </w:r>
        <w:r>
          <w:rPr>
            <w:noProof/>
            <w:webHidden/>
          </w:rPr>
        </w:r>
        <w:r>
          <w:rPr>
            <w:noProof/>
            <w:webHidden/>
          </w:rPr>
          <w:fldChar w:fldCharType="separate"/>
        </w:r>
      </w:ins>
      <w:ins w:id="976" w:author="Andrew Instone-Cowie" w:date="2025-07-09T15:54:00Z" w16du:dateUtc="2025-07-09T14:54:00Z">
        <w:r w:rsidR="00DF32C4">
          <w:rPr>
            <w:noProof/>
            <w:webHidden/>
          </w:rPr>
          <w:t>81</w:t>
        </w:r>
      </w:ins>
      <w:ins w:id="977" w:author="Andrew Instone-Cowie" w:date="2025-07-09T15:01:00Z" w16du:dateUtc="2025-07-09T14:01:00Z">
        <w:r>
          <w:rPr>
            <w:noProof/>
            <w:webHidden/>
          </w:rPr>
          <w:fldChar w:fldCharType="end"/>
        </w:r>
        <w:r w:rsidRPr="0054597E">
          <w:rPr>
            <w:rStyle w:val="Hyperlink"/>
            <w:noProof/>
          </w:rPr>
          <w:fldChar w:fldCharType="end"/>
        </w:r>
      </w:ins>
    </w:p>
    <w:p w14:paraId="29AD41A6" w14:textId="198B723E" w:rsidR="0007558C" w:rsidRDefault="0007558C" w:rsidP="0007558C">
      <w:pPr>
        <w:pStyle w:val="TableofFigures"/>
        <w:tabs>
          <w:tab w:val="right" w:leader="dot" w:pos="9016"/>
        </w:tabs>
        <w:spacing w:after="120"/>
        <w:rPr>
          <w:ins w:id="978" w:author="Andrew Instone-Cowie" w:date="2025-07-09T15:01:00Z" w16du:dateUtc="2025-07-09T14:01:00Z"/>
          <w:rFonts w:eastAsiaTheme="minorEastAsia"/>
          <w:noProof/>
          <w:kern w:val="2"/>
          <w:sz w:val="24"/>
          <w:szCs w:val="24"/>
          <w:lang w:eastAsia="en-GB"/>
          <w14:ligatures w14:val="standardContextual"/>
        </w:rPr>
        <w:pPrChange w:id="979" w:author="Andrew Instone-Cowie" w:date="2025-07-09T15:02:00Z" w16du:dateUtc="2025-07-09T14:02:00Z">
          <w:pPr>
            <w:pStyle w:val="TableofFigures"/>
            <w:tabs>
              <w:tab w:val="right" w:leader="dot" w:pos="9016"/>
            </w:tabs>
          </w:pPr>
        </w:pPrChange>
      </w:pPr>
      <w:ins w:id="98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"_Toc202965853"</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73 – Interface Channel Numbers</w:t>
        </w:r>
        <w:r>
          <w:rPr>
            <w:noProof/>
            <w:webHidden/>
          </w:rPr>
          <w:tab/>
        </w:r>
        <w:r>
          <w:rPr>
            <w:noProof/>
            <w:webHidden/>
          </w:rPr>
          <w:fldChar w:fldCharType="begin"/>
        </w:r>
        <w:r>
          <w:rPr>
            <w:noProof/>
            <w:webHidden/>
          </w:rPr>
          <w:instrText xml:space="preserve"> PAGEREF _Toc202965853 \h </w:instrText>
        </w:r>
        <w:r>
          <w:rPr>
            <w:noProof/>
            <w:webHidden/>
          </w:rPr>
        </w:r>
        <w:r>
          <w:rPr>
            <w:noProof/>
            <w:webHidden/>
          </w:rPr>
          <w:fldChar w:fldCharType="separate"/>
        </w:r>
      </w:ins>
      <w:ins w:id="981" w:author="Andrew Instone-Cowie" w:date="2025-07-09T15:54:00Z" w16du:dateUtc="2025-07-09T14:54:00Z">
        <w:r w:rsidR="00DF32C4">
          <w:rPr>
            <w:noProof/>
            <w:webHidden/>
          </w:rPr>
          <w:t>82</w:t>
        </w:r>
      </w:ins>
      <w:ins w:id="982" w:author="Andrew Instone-Cowie" w:date="2025-07-09T15:01:00Z" w16du:dateUtc="2025-07-09T14:01:00Z">
        <w:r>
          <w:rPr>
            <w:noProof/>
            <w:webHidden/>
          </w:rPr>
          <w:fldChar w:fldCharType="end"/>
        </w:r>
        <w:r w:rsidRPr="0054597E">
          <w:rPr>
            <w:rStyle w:val="Hyperlink"/>
            <w:noProof/>
          </w:rPr>
          <w:fldChar w:fldCharType="end"/>
        </w:r>
      </w:ins>
    </w:p>
    <w:p w14:paraId="76BC4023" w14:textId="49BA27C0" w:rsidR="0007558C" w:rsidRDefault="0007558C" w:rsidP="0007558C">
      <w:pPr>
        <w:pStyle w:val="TableofFigures"/>
        <w:tabs>
          <w:tab w:val="right" w:leader="dot" w:pos="9016"/>
        </w:tabs>
        <w:spacing w:after="120"/>
        <w:rPr>
          <w:ins w:id="983" w:author="Andrew Instone-Cowie" w:date="2025-07-09T15:01:00Z" w16du:dateUtc="2025-07-09T14:01:00Z"/>
          <w:rFonts w:eastAsiaTheme="minorEastAsia"/>
          <w:noProof/>
          <w:kern w:val="2"/>
          <w:sz w:val="24"/>
          <w:szCs w:val="24"/>
          <w:lang w:eastAsia="en-GB"/>
          <w14:ligatures w14:val="standardContextual"/>
        </w:rPr>
        <w:pPrChange w:id="984" w:author="Andrew Instone-Cowie" w:date="2025-07-09T15:02:00Z" w16du:dateUtc="2025-07-09T14:02:00Z">
          <w:pPr>
            <w:pStyle w:val="TableofFigures"/>
            <w:tabs>
              <w:tab w:val="right" w:leader="dot" w:pos="9016"/>
            </w:tabs>
          </w:pPr>
        </w:pPrChange>
      </w:pPr>
      <w:ins w:id="98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"_Toc202965854"</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74 – Example Sensor Cabling</w:t>
        </w:r>
        <w:r>
          <w:rPr>
            <w:noProof/>
            <w:webHidden/>
          </w:rPr>
          <w:tab/>
        </w:r>
        <w:r>
          <w:rPr>
            <w:noProof/>
            <w:webHidden/>
          </w:rPr>
          <w:fldChar w:fldCharType="begin"/>
        </w:r>
        <w:r>
          <w:rPr>
            <w:noProof/>
            <w:webHidden/>
          </w:rPr>
          <w:instrText xml:space="preserve"> PAGEREF _Toc202965854 \h </w:instrText>
        </w:r>
        <w:r>
          <w:rPr>
            <w:noProof/>
            <w:webHidden/>
          </w:rPr>
        </w:r>
        <w:r>
          <w:rPr>
            <w:noProof/>
            <w:webHidden/>
          </w:rPr>
          <w:fldChar w:fldCharType="separate"/>
        </w:r>
      </w:ins>
      <w:ins w:id="986" w:author="Andrew Instone-Cowie" w:date="2025-07-09T15:54:00Z" w16du:dateUtc="2025-07-09T14:54:00Z">
        <w:r w:rsidR="00DF32C4">
          <w:rPr>
            <w:noProof/>
            <w:webHidden/>
          </w:rPr>
          <w:t>83</w:t>
        </w:r>
      </w:ins>
      <w:ins w:id="987" w:author="Andrew Instone-Cowie" w:date="2025-07-09T15:01:00Z" w16du:dateUtc="2025-07-09T14:01:00Z">
        <w:r>
          <w:rPr>
            <w:noProof/>
            <w:webHidden/>
          </w:rPr>
          <w:fldChar w:fldCharType="end"/>
        </w:r>
        <w:r w:rsidRPr="0054597E">
          <w:rPr>
            <w:rStyle w:val="Hyperlink"/>
            <w:noProof/>
          </w:rPr>
          <w:fldChar w:fldCharType="end"/>
        </w:r>
      </w:ins>
    </w:p>
    <w:p w14:paraId="2EF57FD1" w14:textId="14D231DF" w:rsidR="0007558C" w:rsidRDefault="0007558C" w:rsidP="0007558C">
      <w:pPr>
        <w:pStyle w:val="TableofFigures"/>
        <w:tabs>
          <w:tab w:val="right" w:leader="dot" w:pos="9016"/>
        </w:tabs>
        <w:spacing w:after="120"/>
        <w:rPr>
          <w:ins w:id="988" w:author="Andrew Instone-Cowie" w:date="2025-07-09T15:01:00Z" w16du:dateUtc="2025-07-09T14:01:00Z"/>
          <w:rFonts w:eastAsiaTheme="minorEastAsia"/>
          <w:noProof/>
          <w:kern w:val="2"/>
          <w:sz w:val="24"/>
          <w:szCs w:val="24"/>
          <w:lang w:eastAsia="en-GB"/>
          <w14:ligatures w14:val="standardContextual"/>
        </w:rPr>
        <w:pPrChange w:id="989" w:author="Andrew Instone-Cowie" w:date="2025-07-09T15:02:00Z" w16du:dateUtc="2025-07-09T14:02:00Z">
          <w:pPr>
            <w:pStyle w:val="TableofFigures"/>
            <w:tabs>
              <w:tab w:val="right" w:leader="dot" w:pos="9016"/>
            </w:tabs>
          </w:pPr>
        </w:pPrChange>
      </w:pPr>
      <w:ins w:id="99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"_Toc202965855"</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75 – Example Channel Connections</w:t>
        </w:r>
        <w:r>
          <w:rPr>
            <w:noProof/>
            <w:webHidden/>
          </w:rPr>
          <w:tab/>
        </w:r>
        <w:r>
          <w:rPr>
            <w:noProof/>
            <w:webHidden/>
          </w:rPr>
          <w:fldChar w:fldCharType="begin"/>
        </w:r>
        <w:r>
          <w:rPr>
            <w:noProof/>
            <w:webHidden/>
          </w:rPr>
          <w:instrText xml:space="preserve"> PAGEREF _Toc202965855 \h </w:instrText>
        </w:r>
        <w:r>
          <w:rPr>
            <w:noProof/>
            <w:webHidden/>
          </w:rPr>
        </w:r>
        <w:r>
          <w:rPr>
            <w:noProof/>
            <w:webHidden/>
          </w:rPr>
          <w:fldChar w:fldCharType="separate"/>
        </w:r>
      </w:ins>
      <w:ins w:id="991" w:author="Andrew Instone-Cowie" w:date="2025-07-09T15:54:00Z" w16du:dateUtc="2025-07-09T14:54:00Z">
        <w:r w:rsidR="00DF32C4">
          <w:rPr>
            <w:noProof/>
            <w:webHidden/>
          </w:rPr>
          <w:t>83</w:t>
        </w:r>
      </w:ins>
      <w:ins w:id="992" w:author="Andrew Instone-Cowie" w:date="2025-07-09T15:01:00Z" w16du:dateUtc="2025-07-09T14:01:00Z">
        <w:r>
          <w:rPr>
            <w:noProof/>
            <w:webHidden/>
          </w:rPr>
          <w:fldChar w:fldCharType="end"/>
        </w:r>
        <w:r w:rsidRPr="0054597E">
          <w:rPr>
            <w:rStyle w:val="Hyperlink"/>
            <w:noProof/>
          </w:rPr>
          <w:fldChar w:fldCharType="end"/>
        </w:r>
      </w:ins>
    </w:p>
    <w:p w14:paraId="1B354D92" w14:textId="6AAF1EE3" w:rsidR="0007558C" w:rsidRDefault="0007558C" w:rsidP="0007558C">
      <w:pPr>
        <w:pStyle w:val="TableofFigures"/>
        <w:tabs>
          <w:tab w:val="right" w:leader="dot" w:pos="9016"/>
        </w:tabs>
        <w:spacing w:after="120"/>
        <w:rPr>
          <w:ins w:id="993" w:author="Andrew Instone-Cowie" w:date="2025-07-09T15:01:00Z" w16du:dateUtc="2025-07-09T14:01:00Z"/>
          <w:rFonts w:eastAsiaTheme="minorEastAsia"/>
          <w:noProof/>
          <w:kern w:val="2"/>
          <w:sz w:val="24"/>
          <w:szCs w:val="24"/>
          <w:lang w:eastAsia="en-GB"/>
          <w14:ligatures w14:val="standardContextual"/>
        </w:rPr>
        <w:pPrChange w:id="994" w:author="Andrew Instone-Cowie" w:date="2025-07-09T15:02:00Z" w16du:dateUtc="2025-07-09T14:02:00Z">
          <w:pPr>
            <w:pStyle w:val="TableofFigures"/>
            <w:tabs>
              <w:tab w:val="right" w:leader="dot" w:pos="9016"/>
            </w:tabs>
          </w:pPr>
        </w:pPrChange>
      </w:pPr>
      <w:ins w:id="99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"_Toc202965856"</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76 – Disabled Channels</w:t>
        </w:r>
        <w:r>
          <w:rPr>
            <w:noProof/>
            <w:webHidden/>
          </w:rPr>
          <w:tab/>
        </w:r>
        <w:r>
          <w:rPr>
            <w:noProof/>
            <w:webHidden/>
          </w:rPr>
          <w:fldChar w:fldCharType="begin"/>
        </w:r>
        <w:r>
          <w:rPr>
            <w:noProof/>
            <w:webHidden/>
          </w:rPr>
          <w:instrText xml:space="preserve"> PAGEREF _Toc202965856 \h </w:instrText>
        </w:r>
        <w:r>
          <w:rPr>
            <w:noProof/>
            <w:webHidden/>
          </w:rPr>
        </w:r>
        <w:r>
          <w:rPr>
            <w:noProof/>
            <w:webHidden/>
          </w:rPr>
          <w:fldChar w:fldCharType="separate"/>
        </w:r>
      </w:ins>
      <w:ins w:id="996" w:author="Andrew Instone-Cowie" w:date="2025-07-09T15:54:00Z" w16du:dateUtc="2025-07-09T14:54:00Z">
        <w:r w:rsidR="00DF32C4">
          <w:rPr>
            <w:noProof/>
            <w:webHidden/>
          </w:rPr>
          <w:t>84</w:t>
        </w:r>
      </w:ins>
      <w:ins w:id="997" w:author="Andrew Instone-Cowie" w:date="2025-07-09T15:01:00Z" w16du:dateUtc="2025-07-09T14:01:00Z">
        <w:r>
          <w:rPr>
            <w:noProof/>
            <w:webHidden/>
          </w:rPr>
          <w:fldChar w:fldCharType="end"/>
        </w:r>
        <w:r w:rsidRPr="0054597E">
          <w:rPr>
            <w:rStyle w:val="Hyperlink"/>
            <w:noProof/>
          </w:rPr>
          <w:fldChar w:fldCharType="end"/>
        </w:r>
      </w:ins>
    </w:p>
    <w:p w14:paraId="66ED88F1" w14:textId="64A571B9" w:rsidR="0007558C" w:rsidRDefault="0007558C" w:rsidP="0007558C">
      <w:pPr>
        <w:pStyle w:val="TableofFigures"/>
        <w:tabs>
          <w:tab w:val="right" w:leader="dot" w:pos="9016"/>
        </w:tabs>
        <w:spacing w:after="120"/>
        <w:rPr>
          <w:ins w:id="998" w:author="Andrew Instone-Cowie" w:date="2025-07-09T15:01:00Z" w16du:dateUtc="2025-07-09T14:01:00Z"/>
          <w:rFonts w:eastAsiaTheme="minorEastAsia"/>
          <w:noProof/>
          <w:kern w:val="2"/>
          <w:sz w:val="24"/>
          <w:szCs w:val="24"/>
          <w:lang w:eastAsia="en-GB"/>
          <w14:ligatures w14:val="standardContextual"/>
        </w:rPr>
        <w:pPrChange w:id="999" w:author="Andrew Instone-Cowie" w:date="2025-07-09T15:02:00Z" w16du:dateUtc="2025-07-09T14:02:00Z">
          <w:pPr>
            <w:pStyle w:val="TableofFigures"/>
            <w:tabs>
              <w:tab w:val="right" w:leader="dot" w:pos="9016"/>
            </w:tabs>
          </w:pPr>
        </w:pPrChange>
      </w:pPr>
      <w:ins w:id="100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"_Toc202965857"</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77 – Default Settings</w:t>
        </w:r>
        <w:r>
          <w:rPr>
            <w:noProof/>
            <w:webHidden/>
          </w:rPr>
          <w:tab/>
        </w:r>
        <w:r>
          <w:rPr>
            <w:noProof/>
            <w:webHidden/>
          </w:rPr>
          <w:fldChar w:fldCharType="begin"/>
        </w:r>
        <w:r>
          <w:rPr>
            <w:noProof/>
            <w:webHidden/>
          </w:rPr>
          <w:instrText xml:space="preserve"> PAGEREF _Toc202965857 \h </w:instrText>
        </w:r>
        <w:r>
          <w:rPr>
            <w:noProof/>
            <w:webHidden/>
          </w:rPr>
        </w:r>
        <w:r>
          <w:rPr>
            <w:noProof/>
            <w:webHidden/>
          </w:rPr>
          <w:fldChar w:fldCharType="separate"/>
        </w:r>
      </w:ins>
      <w:ins w:id="1001" w:author="Andrew Instone-Cowie" w:date="2025-07-09T15:54:00Z" w16du:dateUtc="2025-07-09T14:54:00Z">
        <w:r w:rsidR="00DF32C4">
          <w:rPr>
            <w:noProof/>
            <w:webHidden/>
          </w:rPr>
          <w:t>84</w:t>
        </w:r>
      </w:ins>
      <w:ins w:id="1002" w:author="Andrew Instone-Cowie" w:date="2025-07-09T15:01:00Z" w16du:dateUtc="2025-07-09T14:01:00Z">
        <w:r>
          <w:rPr>
            <w:noProof/>
            <w:webHidden/>
          </w:rPr>
          <w:fldChar w:fldCharType="end"/>
        </w:r>
        <w:r w:rsidRPr="0054597E">
          <w:rPr>
            <w:rStyle w:val="Hyperlink"/>
            <w:noProof/>
          </w:rPr>
          <w:fldChar w:fldCharType="end"/>
        </w:r>
      </w:ins>
    </w:p>
    <w:p w14:paraId="41AB7A84" w14:textId="797D6C2E" w:rsidR="0007558C" w:rsidRDefault="0007558C" w:rsidP="0007558C">
      <w:pPr>
        <w:pStyle w:val="TableofFigures"/>
        <w:tabs>
          <w:tab w:val="right" w:leader="dot" w:pos="9016"/>
        </w:tabs>
        <w:spacing w:after="120"/>
        <w:rPr>
          <w:ins w:id="1003" w:author="Andrew Instone-Cowie" w:date="2025-07-09T15:01:00Z" w16du:dateUtc="2025-07-09T14:01:00Z"/>
          <w:rFonts w:eastAsiaTheme="minorEastAsia"/>
          <w:noProof/>
          <w:kern w:val="2"/>
          <w:sz w:val="24"/>
          <w:szCs w:val="24"/>
          <w:lang w:eastAsia="en-GB"/>
          <w14:ligatures w14:val="standardContextual"/>
        </w:rPr>
        <w:pPrChange w:id="1004" w:author="Andrew Instone-Cowie" w:date="2025-07-09T15:02:00Z" w16du:dateUtc="2025-07-09T14:02:00Z">
          <w:pPr>
            <w:pStyle w:val="TableofFigures"/>
            <w:tabs>
              <w:tab w:val="right" w:leader="dot" w:pos="9016"/>
            </w:tabs>
          </w:pPr>
        </w:pPrChange>
      </w:pPr>
      <w:ins w:id="100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"_Toc202965858"</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78 – Disabling Channels Example</w:t>
        </w:r>
        <w:r>
          <w:rPr>
            <w:noProof/>
            <w:webHidden/>
          </w:rPr>
          <w:tab/>
        </w:r>
        <w:r>
          <w:rPr>
            <w:noProof/>
            <w:webHidden/>
          </w:rPr>
          <w:fldChar w:fldCharType="begin"/>
        </w:r>
        <w:r>
          <w:rPr>
            <w:noProof/>
            <w:webHidden/>
          </w:rPr>
          <w:instrText xml:space="preserve"> PAGEREF _Toc202965858 \h </w:instrText>
        </w:r>
        <w:r>
          <w:rPr>
            <w:noProof/>
            <w:webHidden/>
          </w:rPr>
        </w:r>
        <w:r>
          <w:rPr>
            <w:noProof/>
            <w:webHidden/>
          </w:rPr>
          <w:fldChar w:fldCharType="separate"/>
        </w:r>
      </w:ins>
      <w:ins w:id="1006" w:author="Andrew Instone-Cowie" w:date="2025-07-09T15:54:00Z" w16du:dateUtc="2025-07-09T14:54:00Z">
        <w:r w:rsidR="00DF32C4">
          <w:rPr>
            <w:noProof/>
            <w:webHidden/>
          </w:rPr>
          <w:t>85</w:t>
        </w:r>
      </w:ins>
      <w:ins w:id="1007" w:author="Andrew Instone-Cowie" w:date="2025-07-09T15:01:00Z" w16du:dateUtc="2025-07-09T14:01:00Z">
        <w:r>
          <w:rPr>
            <w:noProof/>
            <w:webHidden/>
          </w:rPr>
          <w:fldChar w:fldCharType="end"/>
        </w:r>
        <w:r w:rsidRPr="0054597E">
          <w:rPr>
            <w:rStyle w:val="Hyperlink"/>
            <w:noProof/>
          </w:rPr>
          <w:fldChar w:fldCharType="end"/>
        </w:r>
      </w:ins>
    </w:p>
    <w:p w14:paraId="6A87E22F" w14:textId="7668F7E3" w:rsidR="0007558C" w:rsidRDefault="0007558C" w:rsidP="0007558C">
      <w:pPr>
        <w:pStyle w:val="TableofFigures"/>
        <w:tabs>
          <w:tab w:val="right" w:leader="dot" w:pos="9016"/>
        </w:tabs>
        <w:spacing w:after="120"/>
        <w:rPr>
          <w:ins w:id="1008" w:author="Andrew Instone-Cowie" w:date="2025-07-09T15:01:00Z" w16du:dateUtc="2025-07-09T14:01:00Z"/>
          <w:rFonts w:eastAsiaTheme="minorEastAsia"/>
          <w:noProof/>
          <w:kern w:val="2"/>
          <w:sz w:val="24"/>
          <w:szCs w:val="24"/>
          <w:lang w:eastAsia="en-GB"/>
          <w14:ligatures w14:val="standardContextual"/>
        </w:rPr>
        <w:pPrChange w:id="1009" w:author="Andrew Instone-Cowie" w:date="2025-07-09T15:02:00Z" w16du:dateUtc="2025-07-09T14:02:00Z">
          <w:pPr>
            <w:pStyle w:val="TableofFigures"/>
            <w:tabs>
              <w:tab w:val="right" w:leader="dot" w:pos="9016"/>
            </w:tabs>
          </w:pPr>
        </w:pPrChange>
      </w:pPr>
      <w:ins w:id="1010"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"_Toc202965859"</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79 – Channel Re-Mapping Example</w:t>
        </w:r>
        <w:r>
          <w:rPr>
            <w:noProof/>
            <w:webHidden/>
          </w:rPr>
          <w:tab/>
        </w:r>
        <w:r>
          <w:rPr>
            <w:noProof/>
            <w:webHidden/>
          </w:rPr>
          <w:fldChar w:fldCharType="begin"/>
        </w:r>
        <w:r>
          <w:rPr>
            <w:noProof/>
            <w:webHidden/>
          </w:rPr>
          <w:instrText xml:space="preserve"> PAGEREF _Toc202965859 \h </w:instrText>
        </w:r>
        <w:r>
          <w:rPr>
            <w:noProof/>
            <w:webHidden/>
          </w:rPr>
        </w:r>
        <w:r>
          <w:rPr>
            <w:noProof/>
            <w:webHidden/>
          </w:rPr>
          <w:fldChar w:fldCharType="separate"/>
        </w:r>
      </w:ins>
      <w:ins w:id="1011" w:author="Andrew Instone-Cowie" w:date="2025-07-09T15:54:00Z" w16du:dateUtc="2025-07-09T14:54:00Z">
        <w:r w:rsidR="00DF32C4">
          <w:rPr>
            <w:noProof/>
            <w:webHidden/>
          </w:rPr>
          <w:t>87</w:t>
        </w:r>
      </w:ins>
      <w:ins w:id="1012" w:author="Andrew Instone-Cowie" w:date="2025-07-09T15:01:00Z" w16du:dateUtc="2025-07-09T14:01:00Z">
        <w:r>
          <w:rPr>
            <w:noProof/>
            <w:webHidden/>
          </w:rPr>
          <w:fldChar w:fldCharType="end"/>
        </w:r>
        <w:r w:rsidRPr="0054597E">
          <w:rPr>
            <w:rStyle w:val="Hyperlink"/>
            <w:noProof/>
          </w:rPr>
          <w:fldChar w:fldCharType="end"/>
        </w:r>
      </w:ins>
    </w:p>
    <w:p w14:paraId="79FD02CE" w14:textId="366F6B3F" w:rsidR="0007558C" w:rsidRDefault="0007558C" w:rsidP="0007558C">
      <w:pPr>
        <w:pStyle w:val="TableofFigures"/>
        <w:tabs>
          <w:tab w:val="right" w:leader="dot" w:pos="9016"/>
        </w:tabs>
        <w:spacing w:after="120"/>
        <w:rPr>
          <w:ins w:id="1013" w:author="Andrew Instone-Cowie" w:date="2025-07-09T15:01:00Z" w16du:dateUtc="2025-07-09T14:01:00Z"/>
          <w:rFonts w:eastAsiaTheme="minorEastAsia"/>
          <w:noProof/>
          <w:kern w:val="2"/>
          <w:sz w:val="24"/>
          <w:szCs w:val="24"/>
          <w:lang w:eastAsia="en-GB"/>
          <w14:ligatures w14:val="standardContextual"/>
        </w:rPr>
        <w:pPrChange w:id="1014" w:author="Andrew Instone-Cowie" w:date="2025-07-09T15:02:00Z" w16du:dateUtc="2025-07-09T14:02:00Z">
          <w:pPr>
            <w:pStyle w:val="TableofFigures"/>
            <w:tabs>
              <w:tab w:val="right" w:leader="dot" w:pos="9016"/>
            </w:tabs>
          </w:pPr>
        </w:pPrChange>
      </w:pPr>
      <w:ins w:id="1015"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"_Toc202965860"</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80 – Example Channel Connections</w:t>
        </w:r>
        <w:r>
          <w:rPr>
            <w:noProof/>
            <w:webHidden/>
          </w:rPr>
          <w:tab/>
        </w:r>
        <w:r>
          <w:rPr>
            <w:noProof/>
            <w:webHidden/>
          </w:rPr>
          <w:fldChar w:fldCharType="begin"/>
        </w:r>
        <w:r>
          <w:rPr>
            <w:noProof/>
            <w:webHidden/>
          </w:rPr>
          <w:instrText xml:space="preserve"> PAGEREF _Toc202965860 \h </w:instrText>
        </w:r>
        <w:r>
          <w:rPr>
            <w:noProof/>
            <w:webHidden/>
          </w:rPr>
        </w:r>
        <w:r>
          <w:rPr>
            <w:noProof/>
            <w:webHidden/>
          </w:rPr>
          <w:fldChar w:fldCharType="separate"/>
        </w:r>
      </w:ins>
      <w:ins w:id="1016" w:author="Andrew Instone-Cowie" w:date="2025-07-09T15:54:00Z" w16du:dateUtc="2025-07-09T14:54:00Z">
        <w:r w:rsidR="00DF32C4">
          <w:rPr>
            <w:noProof/>
            <w:webHidden/>
          </w:rPr>
          <w:t>87</w:t>
        </w:r>
      </w:ins>
      <w:ins w:id="1017" w:author="Andrew Instone-Cowie" w:date="2025-07-09T15:01:00Z" w16du:dateUtc="2025-07-09T14:01:00Z">
        <w:r>
          <w:rPr>
            <w:noProof/>
            <w:webHidden/>
          </w:rPr>
          <w:fldChar w:fldCharType="end"/>
        </w:r>
        <w:r w:rsidRPr="0054597E">
          <w:rPr>
            <w:rStyle w:val="Hyperlink"/>
            <w:noProof/>
          </w:rPr>
          <w:fldChar w:fldCharType="end"/>
        </w:r>
      </w:ins>
    </w:p>
    <w:p w14:paraId="7A61A1F4" w14:textId="11A9E4EF" w:rsidR="0007558C" w:rsidRDefault="0007558C">
      <w:pPr>
        <w:pStyle w:val="TableofFigures"/>
        <w:tabs>
          <w:tab w:val="right" w:leader="dot" w:pos="9016"/>
        </w:tabs>
        <w:rPr>
          <w:ins w:id="1018" w:author="Andrew Instone-Cowie" w:date="2025-07-09T15:01:00Z" w16du:dateUtc="2025-07-09T14:01:00Z"/>
          <w:rFonts w:eastAsiaTheme="minorEastAsia"/>
          <w:noProof/>
          <w:kern w:val="2"/>
          <w:sz w:val="24"/>
          <w:szCs w:val="24"/>
          <w:lang w:eastAsia="en-GB"/>
          <w14:ligatures w14:val="standardContextual"/>
        </w:rPr>
      </w:pPr>
      <w:ins w:id="1019" w:author="Andrew Instone-Cowie" w:date="2025-07-09T15:01:00Z" w16du:dateUtc="2025-07-09T14:01:00Z">
        <w:r w:rsidRPr="0054597E">
          <w:rPr>
            <w:rStyle w:val="Hyperlink"/>
            <w:noProof/>
          </w:rPr>
          <w:fldChar w:fldCharType="begin"/>
        </w:r>
        <w:r w:rsidRPr="0054597E">
          <w:rPr>
            <w:rStyle w:val="Hyperlink"/>
            <w:noProof/>
          </w:rPr>
          <w:instrText xml:space="preserve"> </w:instrText>
        </w:r>
        <w:r>
          <w:rPr>
            <w:noProof/>
          </w:rPr>
          <w:instrText>HYPERLINK \l "_Toc202965861"</w:instrText>
        </w:r>
        <w:r w:rsidRPr="0054597E">
          <w:rPr>
            <w:rStyle w:val="Hyperlink"/>
            <w:noProof/>
          </w:rPr>
          <w:instrText xml:space="preserve"> </w:instrText>
        </w:r>
        <w:r w:rsidRPr="0054597E">
          <w:rPr>
            <w:rStyle w:val="Hyperlink"/>
            <w:noProof/>
          </w:rPr>
        </w:r>
        <w:r w:rsidRPr="0054597E">
          <w:rPr>
            <w:rStyle w:val="Hyperlink"/>
            <w:noProof/>
          </w:rPr>
          <w:fldChar w:fldCharType="separate"/>
        </w:r>
        <w:r w:rsidRPr="0054597E">
          <w:rPr>
            <w:rStyle w:val="Hyperlink"/>
            <w:noProof/>
          </w:rPr>
          <w:t>Figure 81 – Saving Interface Settings</w:t>
        </w:r>
        <w:r>
          <w:rPr>
            <w:noProof/>
            <w:webHidden/>
          </w:rPr>
          <w:tab/>
        </w:r>
        <w:r>
          <w:rPr>
            <w:noProof/>
            <w:webHidden/>
          </w:rPr>
          <w:fldChar w:fldCharType="begin"/>
        </w:r>
        <w:r>
          <w:rPr>
            <w:noProof/>
            <w:webHidden/>
          </w:rPr>
          <w:instrText xml:space="preserve"> PAGEREF _Toc202965861 \h </w:instrText>
        </w:r>
        <w:r>
          <w:rPr>
            <w:noProof/>
            <w:webHidden/>
          </w:rPr>
        </w:r>
        <w:r>
          <w:rPr>
            <w:noProof/>
            <w:webHidden/>
          </w:rPr>
          <w:fldChar w:fldCharType="separate"/>
        </w:r>
      </w:ins>
      <w:ins w:id="1020" w:author="Andrew Instone-Cowie" w:date="2025-07-09T15:54:00Z" w16du:dateUtc="2025-07-09T14:54:00Z">
        <w:r w:rsidR="00DF32C4">
          <w:rPr>
            <w:noProof/>
            <w:webHidden/>
          </w:rPr>
          <w:t>88</w:t>
        </w:r>
      </w:ins>
      <w:ins w:id="1021" w:author="Andrew Instone-Cowie" w:date="2025-07-09T15:01:00Z" w16du:dateUtc="2025-07-09T14:01:00Z">
        <w:r>
          <w:rPr>
            <w:noProof/>
            <w:webHidden/>
          </w:rPr>
          <w:fldChar w:fldCharType="end"/>
        </w:r>
        <w:r w:rsidRPr="0054597E">
          <w:rPr>
            <w:rStyle w:val="Hyperlink"/>
            <w:noProof/>
          </w:rPr>
          <w:fldChar w:fldCharType="end"/>
        </w:r>
      </w:ins>
    </w:p>
    <w:p w14:paraId="21C55B43" w14:textId="0E8EF711" w:rsidR="008E778E" w:rsidDel="009A052D" w:rsidRDefault="008E778E" w:rsidP="00CF22E8">
      <w:pPr>
        <w:pStyle w:val="TableofFigures"/>
        <w:tabs>
          <w:tab w:val="right" w:leader="dot" w:pos="9016"/>
        </w:tabs>
        <w:spacing w:after="120"/>
        <w:rPr>
          <w:del w:id="1022" w:author="Andrew Instone-Cowie" w:date="2025-05-07T15:28:00Z" w16du:dateUtc="2025-05-07T14:28:00Z"/>
          <w:rFonts w:eastAsiaTheme="minorEastAsia"/>
          <w:noProof/>
          <w:kern w:val="2"/>
          <w:sz w:val="24"/>
          <w:szCs w:val="24"/>
          <w:lang w:eastAsia="en-GB"/>
          <w14:ligatures w14:val="standardContextual"/>
        </w:rPr>
      </w:pPr>
      <w:del w:id="1023" w:author="Andrew Instone-Cowie" w:date="2025-05-07T15:28:00Z" w16du:dateUtc="2025-05-07T14:28:00Z">
        <w:r w:rsidRPr="009A052D" w:rsidDel="009A052D">
          <w:rPr>
            <w:rStyle w:val="Hyperlink"/>
            <w:noProof/>
          </w:rPr>
          <w:delText>Figure 1 – Documentation Map</w:delText>
        </w:r>
        <w:r w:rsidDel="009A052D">
          <w:rPr>
            <w:noProof/>
            <w:webHidden/>
          </w:rPr>
          <w:tab/>
        </w:r>
        <w:r w:rsidR="00424FD2" w:rsidDel="009A052D">
          <w:rPr>
            <w:noProof/>
            <w:webHidden/>
          </w:rPr>
          <w:delText>11</w:delText>
        </w:r>
      </w:del>
    </w:p>
    <w:p w14:paraId="2B4AEE76" w14:textId="63C99A7A" w:rsidR="008E778E" w:rsidDel="009A052D" w:rsidRDefault="008E778E" w:rsidP="00CF22E8">
      <w:pPr>
        <w:pStyle w:val="TableofFigures"/>
        <w:tabs>
          <w:tab w:val="right" w:leader="dot" w:pos="9016"/>
        </w:tabs>
        <w:spacing w:after="120"/>
        <w:rPr>
          <w:del w:id="1024" w:author="Andrew Instone-Cowie" w:date="2025-05-07T15:28:00Z" w16du:dateUtc="2025-05-07T14:28:00Z"/>
          <w:rFonts w:eastAsiaTheme="minorEastAsia"/>
          <w:noProof/>
          <w:kern w:val="2"/>
          <w:sz w:val="24"/>
          <w:szCs w:val="24"/>
          <w:lang w:eastAsia="en-GB"/>
          <w14:ligatures w14:val="standardContextual"/>
        </w:rPr>
      </w:pPr>
      <w:del w:id="1025" w:author="Andrew Instone-Cowie" w:date="2025-05-07T15:28:00Z" w16du:dateUtc="2025-05-07T14:28:00Z">
        <w:r w:rsidRPr="009A052D" w:rsidDel="009A052D">
          <w:rPr>
            <w:rStyle w:val="Hyperlink"/>
            <w:noProof/>
          </w:rPr>
          <w:delText>Figure 2 – Simulator General Arrangement</w:delText>
        </w:r>
        <w:r w:rsidDel="009A052D">
          <w:rPr>
            <w:noProof/>
            <w:webHidden/>
          </w:rPr>
          <w:tab/>
        </w:r>
        <w:r w:rsidR="00424FD2" w:rsidDel="009A052D">
          <w:rPr>
            <w:noProof/>
            <w:webHidden/>
          </w:rPr>
          <w:delText>13</w:delText>
        </w:r>
      </w:del>
    </w:p>
    <w:p w14:paraId="74AAE587" w14:textId="6D3A2DE6" w:rsidR="008E778E" w:rsidDel="009A052D" w:rsidRDefault="008E778E" w:rsidP="00CF22E8">
      <w:pPr>
        <w:pStyle w:val="TableofFigures"/>
        <w:tabs>
          <w:tab w:val="right" w:leader="dot" w:pos="9016"/>
        </w:tabs>
        <w:spacing w:after="120"/>
        <w:rPr>
          <w:del w:id="1026" w:author="Andrew Instone-Cowie" w:date="2025-05-07T15:28:00Z" w16du:dateUtc="2025-05-07T14:28:00Z"/>
          <w:rFonts w:eastAsiaTheme="minorEastAsia"/>
          <w:noProof/>
          <w:kern w:val="2"/>
          <w:sz w:val="24"/>
          <w:szCs w:val="24"/>
          <w:lang w:eastAsia="en-GB"/>
          <w14:ligatures w14:val="standardContextual"/>
        </w:rPr>
      </w:pPr>
      <w:del w:id="1027" w:author="Andrew Instone-Cowie" w:date="2025-05-07T15:28:00Z" w16du:dateUtc="2025-05-07T14:28:00Z">
        <w:r w:rsidRPr="009A052D" w:rsidDel="009A052D">
          <w:rPr>
            <w:rStyle w:val="Hyperlink"/>
            <w:noProof/>
          </w:rPr>
          <w:delText>Figure 3 – PCB Panels of Sensor Boards</w:delText>
        </w:r>
        <w:r w:rsidDel="009A052D">
          <w:rPr>
            <w:noProof/>
            <w:webHidden/>
          </w:rPr>
          <w:tab/>
        </w:r>
        <w:r w:rsidR="00424FD2" w:rsidDel="009A052D">
          <w:rPr>
            <w:noProof/>
            <w:webHidden/>
          </w:rPr>
          <w:delText>15</w:delText>
        </w:r>
      </w:del>
    </w:p>
    <w:p w14:paraId="5B3462E1" w14:textId="3B545C43" w:rsidR="008E778E" w:rsidDel="009A052D" w:rsidRDefault="008E778E" w:rsidP="00CF22E8">
      <w:pPr>
        <w:pStyle w:val="TableofFigures"/>
        <w:tabs>
          <w:tab w:val="right" w:leader="dot" w:pos="9016"/>
        </w:tabs>
        <w:spacing w:after="120"/>
        <w:rPr>
          <w:del w:id="1028" w:author="Andrew Instone-Cowie" w:date="2025-05-07T15:28:00Z" w16du:dateUtc="2025-05-07T14:28:00Z"/>
          <w:rFonts w:eastAsiaTheme="minorEastAsia"/>
          <w:noProof/>
          <w:kern w:val="2"/>
          <w:sz w:val="24"/>
          <w:szCs w:val="24"/>
          <w:lang w:eastAsia="en-GB"/>
          <w14:ligatures w14:val="standardContextual"/>
        </w:rPr>
      </w:pPr>
      <w:del w:id="1029" w:author="Andrew Instone-Cowie" w:date="2025-05-07T15:28:00Z" w16du:dateUtc="2025-05-07T14:28:00Z">
        <w:r w:rsidRPr="009A052D" w:rsidDel="009A052D">
          <w:rPr>
            <w:rStyle w:val="Hyperlink"/>
            <w:noProof/>
          </w:rPr>
          <w:delText>Figure 4 – JLCPCB Upload Box</w:delText>
        </w:r>
        <w:r w:rsidDel="009A052D">
          <w:rPr>
            <w:noProof/>
            <w:webHidden/>
          </w:rPr>
          <w:tab/>
        </w:r>
        <w:r w:rsidR="00424FD2" w:rsidDel="009A052D">
          <w:rPr>
            <w:noProof/>
            <w:webHidden/>
          </w:rPr>
          <w:delText>16</w:delText>
        </w:r>
      </w:del>
    </w:p>
    <w:p w14:paraId="03C22EE1" w14:textId="4CB663FB" w:rsidR="008E778E" w:rsidDel="009A052D" w:rsidRDefault="008E778E" w:rsidP="00CF22E8">
      <w:pPr>
        <w:pStyle w:val="TableofFigures"/>
        <w:tabs>
          <w:tab w:val="right" w:leader="dot" w:pos="9016"/>
        </w:tabs>
        <w:spacing w:after="120"/>
        <w:rPr>
          <w:del w:id="1030" w:author="Andrew Instone-Cowie" w:date="2025-05-07T15:28:00Z" w16du:dateUtc="2025-05-07T14:28:00Z"/>
          <w:rFonts w:eastAsiaTheme="minorEastAsia"/>
          <w:noProof/>
          <w:kern w:val="2"/>
          <w:sz w:val="24"/>
          <w:szCs w:val="24"/>
          <w:lang w:eastAsia="en-GB"/>
          <w14:ligatures w14:val="standardContextual"/>
        </w:rPr>
      </w:pPr>
      <w:del w:id="1031" w:author="Andrew Instone-Cowie" w:date="2025-05-07T15:28:00Z" w16du:dateUtc="2025-05-07T14:28:00Z">
        <w:r w:rsidRPr="009A052D" w:rsidDel="009A052D">
          <w:rPr>
            <w:rStyle w:val="Hyperlink"/>
            <w:noProof/>
          </w:rPr>
          <w:delText>Figure 5 – JLCPCB File Uploaded</w:delText>
        </w:r>
        <w:r w:rsidDel="009A052D">
          <w:rPr>
            <w:noProof/>
            <w:webHidden/>
          </w:rPr>
          <w:tab/>
        </w:r>
        <w:r w:rsidR="00424FD2" w:rsidDel="009A052D">
          <w:rPr>
            <w:noProof/>
            <w:webHidden/>
          </w:rPr>
          <w:delText>16</w:delText>
        </w:r>
      </w:del>
    </w:p>
    <w:p w14:paraId="4B8D18BF" w14:textId="15D16235" w:rsidR="008E778E" w:rsidDel="009A052D" w:rsidRDefault="008E778E" w:rsidP="00CF22E8">
      <w:pPr>
        <w:pStyle w:val="TableofFigures"/>
        <w:tabs>
          <w:tab w:val="right" w:leader="dot" w:pos="9016"/>
        </w:tabs>
        <w:spacing w:after="120"/>
        <w:rPr>
          <w:del w:id="1032" w:author="Andrew Instone-Cowie" w:date="2025-05-07T15:28:00Z" w16du:dateUtc="2025-05-07T14:28:00Z"/>
          <w:rFonts w:eastAsiaTheme="minorEastAsia"/>
          <w:noProof/>
          <w:kern w:val="2"/>
          <w:sz w:val="24"/>
          <w:szCs w:val="24"/>
          <w:lang w:eastAsia="en-GB"/>
          <w14:ligatures w14:val="standardContextual"/>
        </w:rPr>
      </w:pPr>
      <w:del w:id="1033" w:author="Andrew Instone-Cowie" w:date="2025-05-07T15:28:00Z" w16du:dateUtc="2025-05-07T14:28:00Z">
        <w:r w:rsidRPr="009A052D" w:rsidDel="009A052D">
          <w:rPr>
            <w:rStyle w:val="Hyperlink"/>
            <w:noProof/>
          </w:rPr>
          <w:delText>Figure 6 – JLCPCB Gerber Viewer</w:delText>
        </w:r>
        <w:r w:rsidDel="009A052D">
          <w:rPr>
            <w:noProof/>
            <w:webHidden/>
          </w:rPr>
          <w:tab/>
        </w:r>
        <w:r w:rsidR="00424FD2" w:rsidDel="009A052D">
          <w:rPr>
            <w:noProof/>
            <w:webHidden/>
          </w:rPr>
          <w:delText>16</w:delText>
        </w:r>
      </w:del>
    </w:p>
    <w:p w14:paraId="7EFB3B43" w14:textId="285DFC51" w:rsidR="008E778E" w:rsidDel="009A052D" w:rsidRDefault="008E778E" w:rsidP="00CF22E8">
      <w:pPr>
        <w:pStyle w:val="TableofFigures"/>
        <w:tabs>
          <w:tab w:val="right" w:leader="dot" w:pos="9016"/>
        </w:tabs>
        <w:spacing w:after="120"/>
        <w:rPr>
          <w:del w:id="1034" w:author="Andrew Instone-Cowie" w:date="2025-05-07T15:28:00Z" w16du:dateUtc="2025-05-07T14:28:00Z"/>
          <w:rFonts w:eastAsiaTheme="minorEastAsia"/>
          <w:noProof/>
          <w:kern w:val="2"/>
          <w:sz w:val="24"/>
          <w:szCs w:val="24"/>
          <w:lang w:eastAsia="en-GB"/>
          <w14:ligatures w14:val="standardContextual"/>
        </w:rPr>
      </w:pPr>
      <w:del w:id="1035" w:author="Andrew Instone-Cowie" w:date="2025-05-07T15:28:00Z" w16du:dateUtc="2025-05-07T14:28:00Z">
        <w:r w:rsidRPr="009A052D" w:rsidDel="009A052D">
          <w:rPr>
            <w:rStyle w:val="Hyperlink"/>
            <w:noProof/>
          </w:rPr>
          <w:delText>Figure 7 – JLCPCB Completed Order Form</w:delText>
        </w:r>
        <w:r w:rsidDel="009A052D">
          <w:rPr>
            <w:noProof/>
            <w:webHidden/>
          </w:rPr>
          <w:tab/>
        </w:r>
        <w:r w:rsidR="00424FD2" w:rsidDel="009A052D">
          <w:rPr>
            <w:noProof/>
            <w:webHidden/>
          </w:rPr>
          <w:delText>18</w:delText>
        </w:r>
      </w:del>
    </w:p>
    <w:p w14:paraId="071D7E6B" w14:textId="12C5AA07" w:rsidR="008E778E" w:rsidDel="009A052D" w:rsidRDefault="008E778E" w:rsidP="00CF22E8">
      <w:pPr>
        <w:pStyle w:val="TableofFigures"/>
        <w:tabs>
          <w:tab w:val="right" w:leader="dot" w:pos="9016"/>
        </w:tabs>
        <w:spacing w:after="120"/>
        <w:rPr>
          <w:del w:id="1036" w:author="Andrew Instone-Cowie" w:date="2025-05-07T15:28:00Z" w16du:dateUtc="2025-05-07T14:28:00Z"/>
          <w:rFonts w:eastAsiaTheme="minorEastAsia"/>
          <w:noProof/>
          <w:kern w:val="2"/>
          <w:sz w:val="24"/>
          <w:szCs w:val="24"/>
          <w:lang w:eastAsia="en-GB"/>
          <w14:ligatures w14:val="standardContextual"/>
        </w:rPr>
      </w:pPr>
      <w:del w:id="1037" w:author="Andrew Instone-Cowie" w:date="2025-05-07T15:28:00Z" w16du:dateUtc="2025-05-07T14:28:00Z">
        <w:r w:rsidRPr="009A052D" w:rsidDel="009A052D">
          <w:rPr>
            <w:rStyle w:val="Hyperlink"/>
            <w:noProof/>
          </w:rPr>
          <w:delText>Figure 8 – Voltage Regulator Orientation</w:delText>
        </w:r>
        <w:r w:rsidDel="009A052D">
          <w:rPr>
            <w:noProof/>
            <w:webHidden/>
          </w:rPr>
          <w:tab/>
        </w:r>
        <w:r w:rsidR="00424FD2" w:rsidDel="009A052D">
          <w:rPr>
            <w:noProof/>
            <w:webHidden/>
          </w:rPr>
          <w:delText>20</w:delText>
        </w:r>
      </w:del>
    </w:p>
    <w:p w14:paraId="118772C4" w14:textId="175EA967" w:rsidR="008E778E" w:rsidDel="009A052D" w:rsidRDefault="008E778E" w:rsidP="00CF22E8">
      <w:pPr>
        <w:pStyle w:val="TableofFigures"/>
        <w:tabs>
          <w:tab w:val="right" w:leader="dot" w:pos="9016"/>
        </w:tabs>
        <w:spacing w:after="120"/>
        <w:rPr>
          <w:del w:id="1038" w:author="Andrew Instone-Cowie" w:date="2025-05-07T15:28:00Z" w16du:dateUtc="2025-05-07T14:28:00Z"/>
          <w:rFonts w:eastAsiaTheme="minorEastAsia"/>
          <w:noProof/>
          <w:kern w:val="2"/>
          <w:sz w:val="24"/>
          <w:szCs w:val="24"/>
          <w:lang w:eastAsia="en-GB"/>
          <w14:ligatures w14:val="standardContextual"/>
        </w:rPr>
      </w:pPr>
      <w:del w:id="1039" w:author="Andrew Instone-Cowie" w:date="2025-05-07T15:28:00Z" w16du:dateUtc="2025-05-07T14:28:00Z">
        <w:r w:rsidRPr="009A052D" w:rsidDel="009A052D">
          <w:rPr>
            <w:rStyle w:val="Hyperlink"/>
            <w:noProof/>
          </w:rPr>
          <w:delText>Figure 9 – Diode Orientation</w:delText>
        </w:r>
        <w:r w:rsidDel="009A052D">
          <w:rPr>
            <w:noProof/>
            <w:webHidden/>
          </w:rPr>
          <w:tab/>
        </w:r>
        <w:r w:rsidR="00424FD2" w:rsidDel="009A052D">
          <w:rPr>
            <w:noProof/>
            <w:webHidden/>
          </w:rPr>
          <w:delText>21</w:delText>
        </w:r>
      </w:del>
    </w:p>
    <w:p w14:paraId="144A7CE8" w14:textId="2C49AB2D" w:rsidR="008E778E" w:rsidDel="009A052D" w:rsidRDefault="008E778E" w:rsidP="00CF22E8">
      <w:pPr>
        <w:pStyle w:val="TableofFigures"/>
        <w:tabs>
          <w:tab w:val="right" w:leader="dot" w:pos="9016"/>
        </w:tabs>
        <w:spacing w:after="120"/>
        <w:rPr>
          <w:del w:id="1040" w:author="Andrew Instone-Cowie" w:date="2025-05-07T15:28:00Z" w16du:dateUtc="2025-05-07T14:28:00Z"/>
          <w:rFonts w:eastAsiaTheme="minorEastAsia"/>
          <w:noProof/>
          <w:kern w:val="2"/>
          <w:sz w:val="24"/>
          <w:szCs w:val="24"/>
          <w:lang w:eastAsia="en-GB"/>
          <w14:ligatures w14:val="standardContextual"/>
        </w:rPr>
      </w:pPr>
      <w:del w:id="1041" w:author="Andrew Instone-Cowie" w:date="2025-05-07T15:28:00Z" w16du:dateUtc="2025-05-07T14:28:00Z">
        <w:r w:rsidRPr="009A052D" w:rsidDel="009A052D">
          <w:rPr>
            <w:rStyle w:val="Hyperlink"/>
            <w:noProof/>
          </w:rPr>
          <w:delText>Figure 10 – Electrolytic Capacitor Orientation</w:delText>
        </w:r>
        <w:r w:rsidDel="009A052D">
          <w:rPr>
            <w:noProof/>
            <w:webHidden/>
          </w:rPr>
          <w:tab/>
        </w:r>
        <w:r w:rsidR="00424FD2" w:rsidDel="009A052D">
          <w:rPr>
            <w:noProof/>
            <w:webHidden/>
          </w:rPr>
          <w:delText>21</w:delText>
        </w:r>
      </w:del>
    </w:p>
    <w:p w14:paraId="08A69080" w14:textId="7429E37A" w:rsidR="008E778E" w:rsidDel="009A052D" w:rsidRDefault="008E778E" w:rsidP="00CF22E8">
      <w:pPr>
        <w:pStyle w:val="TableofFigures"/>
        <w:tabs>
          <w:tab w:val="right" w:leader="dot" w:pos="9016"/>
        </w:tabs>
        <w:spacing w:after="120"/>
        <w:rPr>
          <w:del w:id="1042" w:author="Andrew Instone-Cowie" w:date="2025-05-07T15:28:00Z" w16du:dateUtc="2025-05-07T14:28:00Z"/>
          <w:rFonts w:eastAsiaTheme="minorEastAsia"/>
          <w:noProof/>
          <w:kern w:val="2"/>
          <w:sz w:val="24"/>
          <w:szCs w:val="24"/>
          <w:lang w:eastAsia="en-GB"/>
          <w14:ligatures w14:val="standardContextual"/>
        </w:rPr>
      </w:pPr>
      <w:del w:id="1043" w:author="Andrew Instone-Cowie" w:date="2025-05-07T15:28:00Z" w16du:dateUtc="2025-05-07T14:28:00Z">
        <w:r w:rsidRPr="009A052D" w:rsidDel="009A052D">
          <w:rPr>
            <w:rStyle w:val="Hyperlink"/>
            <w:noProof/>
          </w:rPr>
          <w:delText>Figure 11 – Integrated Circuit Orientation</w:delText>
        </w:r>
        <w:r w:rsidDel="009A052D">
          <w:rPr>
            <w:noProof/>
            <w:webHidden/>
          </w:rPr>
          <w:tab/>
        </w:r>
        <w:r w:rsidR="00424FD2" w:rsidDel="009A052D">
          <w:rPr>
            <w:noProof/>
            <w:webHidden/>
          </w:rPr>
          <w:delText>22</w:delText>
        </w:r>
      </w:del>
    </w:p>
    <w:p w14:paraId="79022529" w14:textId="7C75C28D" w:rsidR="008E778E" w:rsidDel="009A052D" w:rsidRDefault="008E778E" w:rsidP="00CF22E8">
      <w:pPr>
        <w:pStyle w:val="TableofFigures"/>
        <w:tabs>
          <w:tab w:val="right" w:leader="dot" w:pos="9016"/>
        </w:tabs>
        <w:spacing w:after="120"/>
        <w:rPr>
          <w:del w:id="1044" w:author="Andrew Instone-Cowie" w:date="2025-05-07T15:28:00Z" w16du:dateUtc="2025-05-07T14:28:00Z"/>
          <w:rFonts w:eastAsiaTheme="minorEastAsia"/>
          <w:noProof/>
          <w:kern w:val="2"/>
          <w:sz w:val="24"/>
          <w:szCs w:val="24"/>
          <w:lang w:eastAsia="en-GB"/>
          <w14:ligatures w14:val="standardContextual"/>
        </w:rPr>
      </w:pPr>
      <w:del w:id="1045" w:author="Andrew Instone-Cowie" w:date="2025-05-07T15:28:00Z" w16du:dateUtc="2025-05-07T14:28:00Z">
        <w:r w:rsidRPr="009A052D" w:rsidDel="009A052D">
          <w:rPr>
            <w:rStyle w:val="Hyperlink"/>
            <w:noProof/>
          </w:rPr>
          <w:delText>Figure 12 – LED Orientation</w:delText>
        </w:r>
        <w:r w:rsidDel="009A052D">
          <w:rPr>
            <w:noProof/>
            <w:webHidden/>
          </w:rPr>
          <w:tab/>
        </w:r>
        <w:r w:rsidR="00424FD2" w:rsidDel="009A052D">
          <w:rPr>
            <w:noProof/>
            <w:webHidden/>
          </w:rPr>
          <w:delText>22</w:delText>
        </w:r>
      </w:del>
    </w:p>
    <w:p w14:paraId="62588B9B" w14:textId="4ADD3EF2" w:rsidR="008E778E" w:rsidDel="009A052D" w:rsidRDefault="008E778E" w:rsidP="00CF22E8">
      <w:pPr>
        <w:pStyle w:val="TableofFigures"/>
        <w:tabs>
          <w:tab w:val="right" w:leader="dot" w:pos="9016"/>
        </w:tabs>
        <w:spacing w:after="120"/>
        <w:rPr>
          <w:del w:id="1046" w:author="Andrew Instone-Cowie" w:date="2025-05-07T15:28:00Z" w16du:dateUtc="2025-05-07T14:28:00Z"/>
          <w:rFonts w:eastAsiaTheme="minorEastAsia"/>
          <w:noProof/>
          <w:kern w:val="2"/>
          <w:sz w:val="24"/>
          <w:szCs w:val="24"/>
          <w:lang w:eastAsia="en-GB"/>
          <w14:ligatures w14:val="standardContextual"/>
        </w:rPr>
      </w:pPr>
      <w:del w:id="1047" w:author="Andrew Instone-Cowie" w:date="2025-05-07T15:28:00Z" w16du:dateUtc="2025-05-07T14:28:00Z">
        <w:r w:rsidRPr="009A052D" w:rsidDel="009A052D">
          <w:rPr>
            <w:rStyle w:val="Hyperlink"/>
            <w:noProof/>
          </w:rPr>
          <w:delText>Figure 13 – Magneto-Resistive Sensor Orientation</w:delText>
        </w:r>
        <w:r w:rsidDel="009A052D">
          <w:rPr>
            <w:noProof/>
            <w:webHidden/>
          </w:rPr>
          <w:tab/>
        </w:r>
        <w:r w:rsidR="00424FD2" w:rsidDel="009A052D">
          <w:rPr>
            <w:noProof/>
            <w:webHidden/>
          </w:rPr>
          <w:delText>23</w:delText>
        </w:r>
      </w:del>
    </w:p>
    <w:p w14:paraId="79F0A0EE" w14:textId="5A9B046F" w:rsidR="008E778E" w:rsidDel="009A052D" w:rsidRDefault="008E778E" w:rsidP="00CF22E8">
      <w:pPr>
        <w:pStyle w:val="TableofFigures"/>
        <w:tabs>
          <w:tab w:val="right" w:leader="dot" w:pos="9016"/>
        </w:tabs>
        <w:spacing w:after="120"/>
        <w:rPr>
          <w:del w:id="1048" w:author="Andrew Instone-Cowie" w:date="2025-05-07T15:28:00Z" w16du:dateUtc="2025-05-07T14:28:00Z"/>
          <w:rFonts w:eastAsiaTheme="minorEastAsia"/>
          <w:noProof/>
          <w:kern w:val="2"/>
          <w:sz w:val="24"/>
          <w:szCs w:val="24"/>
          <w:lang w:eastAsia="en-GB"/>
          <w14:ligatures w14:val="standardContextual"/>
        </w:rPr>
      </w:pPr>
      <w:del w:id="1049" w:author="Andrew Instone-Cowie" w:date="2025-05-07T15:28:00Z" w16du:dateUtc="2025-05-07T14:28:00Z">
        <w:r w:rsidRPr="009A052D" w:rsidDel="009A052D">
          <w:rPr>
            <w:rStyle w:val="Hyperlink"/>
            <w:noProof/>
          </w:rPr>
          <w:delText>Figure 14 – Simulator Interface Parts</w:delText>
        </w:r>
        <w:r w:rsidDel="009A052D">
          <w:rPr>
            <w:noProof/>
            <w:webHidden/>
          </w:rPr>
          <w:tab/>
        </w:r>
        <w:r w:rsidR="00424FD2" w:rsidDel="009A052D">
          <w:rPr>
            <w:noProof/>
            <w:webHidden/>
          </w:rPr>
          <w:delText>26</w:delText>
        </w:r>
      </w:del>
    </w:p>
    <w:p w14:paraId="1F5AD2AF" w14:textId="1EB3DF0E" w:rsidR="008E778E" w:rsidDel="009A052D" w:rsidRDefault="008E778E" w:rsidP="00CF22E8">
      <w:pPr>
        <w:pStyle w:val="TableofFigures"/>
        <w:tabs>
          <w:tab w:val="right" w:leader="dot" w:pos="9016"/>
        </w:tabs>
        <w:spacing w:after="120"/>
        <w:rPr>
          <w:del w:id="1050" w:author="Andrew Instone-Cowie" w:date="2025-05-07T15:28:00Z" w16du:dateUtc="2025-05-07T14:28:00Z"/>
          <w:rFonts w:eastAsiaTheme="minorEastAsia"/>
          <w:noProof/>
          <w:kern w:val="2"/>
          <w:sz w:val="24"/>
          <w:szCs w:val="24"/>
          <w:lang w:eastAsia="en-GB"/>
          <w14:ligatures w14:val="standardContextual"/>
        </w:rPr>
      </w:pPr>
      <w:del w:id="1051" w:author="Andrew Instone-Cowie" w:date="2025-05-07T15:28:00Z" w16du:dateUtc="2025-05-07T14:28:00Z">
        <w:r w:rsidRPr="009A052D" w:rsidDel="009A052D">
          <w:rPr>
            <w:rStyle w:val="Hyperlink"/>
            <w:noProof/>
          </w:rPr>
          <w:delText>Figure 15 – Simulator Interface Board Layout</w:delText>
        </w:r>
        <w:r w:rsidDel="009A052D">
          <w:rPr>
            <w:noProof/>
            <w:webHidden/>
          </w:rPr>
          <w:tab/>
        </w:r>
        <w:r w:rsidR="00424FD2" w:rsidDel="009A052D">
          <w:rPr>
            <w:noProof/>
            <w:webHidden/>
          </w:rPr>
          <w:delText>26</w:delText>
        </w:r>
      </w:del>
    </w:p>
    <w:p w14:paraId="7A513FBD" w14:textId="0B1324E9" w:rsidR="008E778E" w:rsidDel="009A052D" w:rsidRDefault="008E778E" w:rsidP="00CF22E8">
      <w:pPr>
        <w:pStyle w:val="TableofFigures"/>
        <w:tabs>
          <w:tab w:val="right" w:leader="dot" w:pos="9016"/>
        </w:tabs>
        <w:spacing w:after="120"/>
        <w:rPr>
          <w:del w:id="1052" w:author="Andrew Instone-Cowie" w:date="2025-05-07T15:28:00Z" w16du:dateUtc="2025-05-07T14:28:00Z"/>
          <w:rFonts w:eastAsiaTheme="minorEastAsia"/>
          <w:noProof/>
          <w:kern w:val="2"/>
          <w:sz w:val="24"/>
          <w:szCs w:val="24"/>
          <w:lang w:eastAsia="en-GB"/>
          <w14:ligatures w14:val="standardContextual"/>
        </w:rPr>
      </w:pPr>
      <w:del w:id="1053" w:author="Andrew Instone-Cowie" w:date="2025-05-07T15:28:00Z" w16du:dateUtc="2025-05-07T14:28:00Z">
        <w:r w:rsidRPr="009A052D" w:rsidDel="009A052D">
          <w:rPr>
            <w:rStyle w:val="Hyperlink"/>
            <w:noProof/>
          </w:rPr>
          <w:delText>Figure 16 – Voltage Check Pin Locations</w:delText>
        </w:r>
        <w:r w:rsidDel="009A052D">
          <w:rPr>
            <w:noProof/>
            <w:webHidden/>
          </w:rPr>
          <w:tab/>
        </w:r>
        <w:r w:rsidR="00424FD2" w:rsidDel="009A052D">
          <w:rPr>
            <w:noProof/>
            <w:webHidden/>
          </w:rPr>
          <w:delText>28</w:delText>
        </w:r>
      </w:del>
    </w:p>
    <w:p w14:paraId="1A073065" w14:textId="74D30948" w:rsidR="008E778E" w:rsidDel="009A052D" w:rsidRDefault="008E778E" w:rsidP="00CF22E8">
      <w:pPr>
        <w:pStyle w:val="TableofFigures"/>
        <w:tabs>
          <w:tab w:val="right" w:leader="dot" w:pos="9016"/>
        </w:tabs>
        <w:spacing w:after="120"/>
        <w:rPr>
          <w:del w:id="1054" w:author="Andrew Instone-Cowie" w:date="2025-05-07T15:28:00Z" w16du:dateUtc="2025-05-07T14:28:00Z"/>
          <w:rFonts w:eastAsiaTheme="minorEastAsia"/>
          <w:noProof/>
          <w:kern w:val="2"/>
          <w:sz w:val="24"/>
          <w:szCs w:val="24"/>
          <w:lang w:eastAsia="en-GB"/>
          <w14:ligatures w14:val="standardContextual"/>
        </w:rPr>
      </w:pPr>
      <w:del w:id="1055" w:author="Andrew Instone-Cowie" w:date="2025-05-07T15:28:00Z" w16du:dateUtc="2025-05-07T14:28:00Z">
        <w:r w:rsidRPr="009A052D" w:rsidDel="009A052D">
          <w:rPr>
            <w:rStyle w:val="Hyperlink"/>
            <w:noProof/>
          </w:rPr>
          <w:delText>Figure 17 – Bending Voltage Regulator Pins</w:delText>
        </w:r>
        <w:r w:rsidDel="009A052D">
          <w:rPr>
            <w:noProof/>
            <w:webHidden/>
          </w:rPr>
          <w:tab/>
        </w:r>
        <w:r w:rsidR="00424FD2" w:rsidDel="009A052D">
          <w:rPr>
            <w:noProof/>
            <w:webHidden/>
          </w:rPr>
          <w:delText>29</w:delText>
        </w:r>
      </w:del>
    </w:p>
    <w:p w14:paraId="20D85A8D" w14:textId="0E48F06D" w:rsidR="008E778E" w:rsidDel="009A052D" w:rsidRDefault="008E778E" w:rsidP="00CF22E8">
      <w:pPr>
        <w:pStyle w:val="TableofFigures"/>
        <w:tabs>
          <w:tab w:val="right" w:leader="dot" w:pos="9016"/>
        </w:tabs>
        <w:spacing w:after="120"/>
        <w:rPr>
          <w:del w:id="1056" w:author="Andrew Instone-Cowie" w:date="2025-05-07T15:28:00Z" w16du:dateUtc="2025-05-07T14:28:00Z"/>
          <w:rFonts w:eastAsiaTheme="minorEastAsia"/>
          <w:noProof/>
          <w:kern w:val="2"/>
          <w:sz w:val="24"/>
          <w:szCs w:val="24"/>
          <w:lang w:eastAsia="en-GB"/>
          <w14:ligatures w14:val="standardContextual"/>
        </w:rPr>
      </w:pPr>
      <w:del w:id="1057" w:author="Andrew Instone-Cowie" w:date="2025-05-07T15:28:00Z" w16du:dateUtc="2025-05-07T14:28:00Z">
        <w:r w:rsidRPr="009A052D" w:rsidDel="009A052D">
          <w:rPr>
            <w:rStyle w:val="Hyperlink"/>
            <w:noProof/>
          </w:rPr>
          <w:delText>Figure 18 – Voltage Regulator Heatsink</w:delText>
        </w:r>
        <w:r w:rsidDel="009A052D">
          <w:rPr>
            <w:noProof/>
            <w:webHidden/>
          </w:rPr>
          <w:tab/>
        </w:r>
        <w:r w:rsidR="00424FD2" w:rsidDel="009A052D">
          <w:rPr>
            <w:noProof/>
            <w:webHidden/>
          </w:rPr>
          <w:delText>29</w:delText>
        </w:r>
      </w:del>
    </w:p>
    <w:p w14:paraId="27168E1E" w14:textId="444A45E7" w:rsidR="008E778E" w:rsidDel="009A052D" w:rsidRDefault="008E778E" w:rsidP="00CF22E8">
      <w:pPr>
        <w:pStyle w:val="TableofFigures"/>
        <w:tabs>
          <w:tab w:val="right" w:leader="dot" w:pos="9016"/>
        </w:tabs>
        <w:spacing w:after="120"/>
        <w:rPr>
          <w:del w:id="1058" w:author="Andrew Instone-Cowie" w:date="2025-05-07T15:28:00Z" w16du:dateUtc="2025-05-07T14:28:00Z"/>
          <w:rFonts w:eastAsiaTheme="minorEastAsia"/>
          <w:noProof/>
          <w:kern w:val="2"/>
          <w:sz w:val="24"/>
          <w:szCs w:val="24"/>
          <w:lang w:eastAsia="en-GB"/>
          <w14:ligatures w14:val="standardContextual"/>
        </w:rPr>
      </w:pPr>
      <w:del w:id="1059" w:author="Andrew Instone-Cowie" w:date="2025-05-07T15:28:00Z" w16du:dateUtc="2025-05-07T14:28:00Z">
        <w:r w:rsidRPr="009A052D" w:rsidDel="009A052D">
          <w:rPr>
            <w:rStyle w:val="Hyperlink"/>
            <w:noProof/>
          </w:rPr>
          <w:delText>Figure 19 – Completed Simulator Interface Module PCB</w:delText>
        </w:r>
        <w:r w:rsidDel="009A052D">
          <w:rPr>
            <w:noProof/>
            <w:webHidden/>
          </w:rPr>
          <w:tab/>
        </w:r>
        <w:r w:rsidR="00424FD2" w:rsidDel="009A052D">
          <w:rPr>
            <w:noProof/>
            <w:webHidden/>
          </w:rPr>
          <w:delText>30</w:delText>
        </w:r>
      </w:del>
    </w:p>
    <w:p w14:paraId="2756E5E6" w14:textId="530C3C5E" w:rsidR="008E778E" w:rsidDel="009A052D" w:rsidRDefault="008E778E" w:rsidP="00CF22E8">
      <w:pPr>
        <w:pStyle w:val="TableofFigures"/>
        <w:tabs>
          <w:tab w:val="right" w:leader="dot" w:pos="9016"/>
        </w:tabs>
        <w:spacing w:after="120"/>
        <w:rPr>
          <w:del w:id="1060" w:author="Andrew Instone-Cowie" w:date="2025-05-07T15:28:00Z" w16du:dateUtc="2025-05-07T14:28:00Z"/>
          <w:rFonts w:eastAsiaTheme="minorEastAsia"/>
          <w:noProof/>
          <w:kern w:val="2"/>
          <w:sz w:val="24"/>
          <w:szCs w:val="24"/>
          <w:lang w:eastAsia="en-GB"/>
          <w14:ligatures w14:val="standardContextual"/>
        </w:rPr>
      </w:pPr>
      <w:del w:id="1061" w:author="Andrew Instone-Cowie" w:date="2025-05-07T15:28:00Z" w16du:dateUtc="2025-05-07T14:28:00Z">
        <w:r w:rsidRPr="009A052D" w:rsidDel="009A052D">
          <w:rPr>
            <w:rStyle w:val="Hyperlink"/>
            <w:noProof/>
          </w:rPr>
          <w:delText>Figure 20 – Power Board Parts</w:delText>
        </w:r>
        <w:r w:rsidDel="009A052D">
          <w:rPr>
            <w:noProof/>
            <w:webHidden/>
          </w:rPr>
          <w:tab/>
        </w:r>
        <w:r w:rsidR="00424FD2" w:rsidDel="009A052D">
          <w:rPr>
            <w:noProof/>
            <w:webHidden/>
          </w:rPr>
          <w:delText>33</w:delText>
        </w:r>
      </w:del>
    </w:p>
    <w:p w14:paraId="4BBE6998" w14:textId="5887EA35" w:rsidR="008E778E" w:rsidDel="009A052D" w:rsidRDefault="008E778E" w:rsidP="00CF22E8">
      <w:pPr>
        <w:pStyle w:val="TableofFigures"/>
        <w:tabs>
          <w:tab w:val="right" w:leader="dot" w:pos="9016"/>
        </w:tabs>
        <w:spacing w:after="120"/>
        <w:rPr>
          <w:del w:id="1062" w:author="Andrew Instone-Cowie" w:date="2025-05-07T15:28:00Z" w16du:dateUtc="2025-05-07T14:28:00Z"/>
          <w:rFonts w:eastAsiaTheme="minorEastAsia"/>
          <w:noProof/>
          <w:kern w:val="2"/>
          <w:sz w:val="24"/>
          <w:szCs w:val="24"/>
          <w:lang w:eastAsia="en-GB"/>
          <w14:ligatures w14:val="standardContextual"/>
        </w:rPr>
      </w:pPr>
      <w:del w:id="1063" w:author="Andrew Instone-Cowie" w:date="2025-05-07T15:28:00Z" w16du:dateUtc="2025-05-07T14:28:00Z">
        <w:r w:rsidRPr="009A052D" w:rsidDel="009A052D">
          <w:rPr>
            <w:rStyle w:val="Hyperlink"/>
            <w:noProof/>
          </w:rPr>
          <w:delText>Figure 21 – Power Board Layout</w:delText>
        </w:r>
        <w:r w:rsidDel="009A052D">
          <w:rPr>
            <w:noProof/>
            <w:webHidden/>
          </w:rPr>
          <w:tab/>
        </w:r>
        <w:r w:rsidR="00424FD2" w:rsidDel="009A052D">
          <w:rPr>
            <w:noProof/>
            <w:webHidden/>
          </w:rPr>
          <w:delText>33</w:delText>
        </w:r>
      </w:del>
    </w:p>
    <w:p w14:paraId="62E5B92B" w14:textId="2C46167C" w:rsidR="008E778E" w:rsidDel="009A052D" w:rsidRDefault="008E778E" w:rsidP="00CF22E8">
      <w:pPr>
        <w:pStyle w:val="TableofFigures"/>
        <w:tabs>
          <w:tab w:val="right" w:leader="dot" w:pos="9016"/>
        </w:tabs>
        <w:spacing w:after="120"/>
        <w:rPr>
          <w:del w:id="1064" w:author="Andrew Instone-Cowie" w:date="2025-05-07T15:28:00Z" w16du:dateUtc="2025-05-07T14:28:00Z"/>
          <w:rFonts w:eastAsiaTheme="minorEastAsia"/>
          <w:noProof/>
          <w:kern w:val="2"/>
          <w:sz w:val="24"/>
          <w:szCs w:val="24"/>
          <w:lang w:eastAsia="en-GB"/>
          <w14:ligatures w14:val="standardContextual"/>
        </w:rPr>
      </w:pPr>
      <w:del w:id="1065" w:author="Andrew Instone-Cowie" w:date="2025-05-07T15:28:00Z" w16du:dateUtc="2025-05-07T14:28:00Z">
        <w:r w:rsidRPr="009A052D" w:rsidDel="009A052D">
          <w:rPr>
            <w:rStyle w:val="Hyperlink"/>
            <w:noProof/>
          </w:rPr>
          <w:delText>Figure 22 – Completed Power Module PCB</w:delText>
        </w:r>
        <w:r w:rsidDel="009A052D">
          <w:rPr>
            <w:noProof/>
            <w:webHidden/>
          </w:rPr>
          <w:tab/>
        </w:r>
        <w:r w:rsidR="00424FD2" w:rsidDel="009A052D">
          <w:rPr>
            <w:noProof/>
            <w:webHidden/>
          </w:rPr>
          <w:delText>34</w:delText>
        </w:r>
      </w:del>
    </w:p>
    <w:p w14:paraId="21FD955E" w14:textId="10562A90" w:rsidR="008E778E" w:rsidDel="009A052D" w:rsidRDefault="008E778E" w:rsidP="00CF22E8">
      <w:pPr>
        <w:pStyle w:val="TableofFigures"/>
        <w:tabs>
          <w:tab w:val="right" w:leader="dot" w:pos="9016"/>
        </w:tabs>
        <w:spacing w:after="120"/>
        <w:rPr>
          <w:del w:id="1066" w:author="Andrew Instone-Cowie" w:date="2025-05-07T15:28:00Z" w16du:dateUtc="2025-05-07T14:28:00Z"/>
          <w:rFonts w:eastAsiaTheme="minorEastAsia"/>
          <w:noProof/>
          <w:kern w:val="2"/>
          <w:sz w:val="24"/>
          <w:szCs w:val="24"/>
          <w:lang w:eastAsia="en-GB"/>
          <w14:ligatures w14:val="standardContextual"/>
        </w:rPr>
      </w:pPr>
      <w:del w:id="1067" w:author="Andrew Instone-Cowie" w:date="2025-05-07T15:28:00Z" w16du:dateUtc="2025-05-07T14:28:00Z">
        <w:r w:rsidRPr="009A052D" w:rsidDel="009A052D">
          <w:rPr>
            <w:rStyle w:val="Hyperlink"/>
            <w:noProof/>
          </w:rPr>
          <w:delText>Figure 23 – Magneto-Resistive Sensor Demonstration</w:delText>
        </w:r>
        <w:r w:rsidDel="009A052D">
          <w:rPr>
            <w:noProof/>
            <w:webHidden/>
          </w:rPr>
          <w:tab/>
        </w:r>
        <w:r w:rsidR="00424FD2" w:rsidDel="009A052D">
          <w:rPr>
            <w:noProof/>
            <w:webHidden/>
          </w:rPr>
          <w:delText>35</w:delText>
        </w:r>
      </w:del>
    </w:p>
    <w:p w14:paraId="1857FC76" w14:textId="26081455" w:rsidR="008E778E" w:rsidDel="009A052D" w:rsidRDefault="008E778E" w:rsidP="00CF22E8">
      <w:pPr>
        <w:pStyle w:val="TableofFigures"/>
        <w:tabs>
          <w:tab w:val="right" w:leader="dot" w:pos="9016"/>
        </w:tabs>
        <w:spacing w:after="120"/>
        <w:rPr>
          <w:del w:id="1068" w:author="Andrew Instone-Cowie" w:date="2025-05-07T15:28:00Z" w16du:dateUtc="2025-05-07T14:28:00Z"/>
          <w:rFonts w:eastAsiaTheme="minorEastAsia"/>
          <w:noProof/>
          <w:kern w:val="2"/>
          <w:sz w:val="24"/>
          <w:szCs w:val="24"/>
          <w:lang w:eastAsia="en-GB"/>
          <w14:ligatures w14:val="standardContextual"/>
        </w:rPr>
      </w:pPr>
      <w:del w:id="1069" w:author="Andrew Instone-Cowie" w:date="2025-05-07T15:28:00Z" w16du:dateUtc="2025-05-07T14:28:00Z">
        <w:r w:rsidRPr="009A052D" w:rsidDel="009A052D">
          <w:rPr>
            <w:rStyle w:val="Hyperlink"/>
            <w:noProof/>
          </w:rPr>
          <w:delText>Figure 24 – Magneto-Resistive Sensor Board Parts</w:delText>
        </w:r>
        <w:r w:rsidDel="009A052D">
          <w:rPr>
            <w:noProof/>
            <w:webHidden/>
          </w:rPr>
          <w:tab/>
        </w:r>
        <w:r w:rsidR="00424FD2" w:rsidDel="009A052D">
          <w:rPr>
            <w:noProof/>
            <w:webHidden/>
          </w:rPr>
          <w:delText>37</w:delText>
        </w:r>
      </w:del>
    </w:p>
    <w:p w14:paraId="027CEF05" w14:textId="4418819F" w:rsidR="008E778E" w:rsidDel="009A052D" w:rsidRDefault="008E778E" w:rsidP="00CF22E8">
      <w:pPr>
        <w:pStyle w:val="TableofFigures"/>
        <w:tabs>
          <w:tab w:val="right" w:leader="dot" w:pos="9016"/>
        </w:tabs>
        <w:spacing w:after="120"/>
        <w:rPr>
          <w:del w:id="1070" w:author="Andrew Instone-Cowie" w:date="2025-05-07T15:28:00Z" w16du:dateUtc="2025-05-07T14:28:00Z"/>
          <w:rFonts w:eastAsiaTheme="minorEastAsia"/>
          <w:noProof/>
          <w:kern w:val="2"/>
          <w:sz w:val="24"/>
          <w:szCs w:val="24"/>
          <w:lang w:eastAsia="en-GB"/>
          <w14:ligatures w14:val="standardContextual"/>
        </w:rPr>
      </w:pPr>
      <w:del w:id="1071" w:author="Andrew Instone-Cowie" w:date="2025-05-07T15:28:00Z" w16du:dateUtc="2025-05-07T14:28:00Z">
        <w:r w:rsidRPr="009A052D" w:rsidDel="009A052D">
          <w:rPr>
            <w:rStyle w:val="Hyperlink"/>
            <w:noProof/>
          </w:rPr>
          <w:delText>Figure 25 – Magneto-Resistive Sensor Board Layout</w:delText>
        </w:r>
        <w:r w:rsidDel="009A052D">
          <w:rPr>
            <w:noProof/>
            <w:webHidden/>
          </w:rPr>
          <w:tab/>
        </w:r>
        <w:r w:rsidR="00424FD2" w:rsidDel="009A052D">
          <w:rPr>
            <w:noProof/>
            <w:webHidden/>
          </w:rPr>
          <w:delText>37</w:delText>
        </w:r>
      </w:del>
    </w:p>
    <w:p w14:paraId="0DEA567B" w14:textId="67D5BD85" w:rsidR="008E778E" w:rsidDel="009A052D" w:rsidRDefault="008E778E" w:rsidP="00CF22E8">
      <w:pPr>
        <w:pStyle w:val="TableofFigures"/>
        <w:tabs>
          <w:tab w:val="right" w:leader="dot" w:pos="9016"/>
        </w:tabs>
        <w:spacing w:after="120"/>
        <w:rPr>
          <w:del w:id="1072" w:author="Andrew Instone-Cowie" w:date="2025-05-07T15:28:00Z" w16du:dateUtc="2025-05-07T14:28:00Z"/>
          <w:rFonts w:eastAsiaTheme="minorEastAsia"/>
          <w:noProof/>
          <w:kern w:val="2"/>
          <w:sz w:val="24"/>
          <w:szCs w:val="24"/>
          <w:lang w:eastAsia="en-GB"/>
          <w14:ligatures w14:val="standardContextual"/>
        </w:rPr>
      </w:pPr>
      <w:del w:id="1073" w:author="Andrew Instone-Cowie" w:date="2025-05-07T15:28:00Z" w16du:dateUtc="2025-05-07T14:28:00Z">
        <w:r w:rsidRPr="009A052D" w:rsidDel="009A052D">
          <w:rPr>
            <w:rStyle w:val="Hyperlink"/>
            <w:noProof/>
          </w:rPr>
          <w:delText>Figure 26 – Completed Magneto-Resistive Sensor Module PCB (Right-Handed)</w:delText>
        </w:r>
        <w:r w:rsidDel="009A052D">
          <w:rPr>
            <w:noProof/>
            <w:webHidden/>
          </w:rPr>
          <w:tab/>
        </w:r>
        <w:r w:rsidR="00424FD2" w:rsidDel="009A052D">
          <w:rPr>
            <w:noProof/>
            <w:webHidden/>
          </w:rPr>
          <w:delText>38</w:delText>
        </w:r>
      </w:del>
    </w:p>
    <w:p w14:paraId="720460FC" w14:textId="131EA0FB" w:rsidR="008E778E" w:rsidDel="009A052D" w:rsidRDefault="008E778E" w:rsidP="00CF22E8">
      <w:pPr>
        <w:pStyle w:val="TableofFigures"/>
        <w:tabs>
          <w:tab w:val="right" w:leader="dot" w:pos="9016"/>
        </w:tabs>
        <w:spacing w:after="120"/>
        <w:rPr>
          <w:del w:id="1074" w:author="Andrew Instone-Cowie" w:date="2025-05-07T15:28:00Z" w16du:dateUtc="2025-05-07T14:28:00Z"/>
          <w:rFonts w:eastAsiaTheme="minorEastAsia"/>
          <w:noProof/>
          <w:kern w:val="2"/>
          <w:sz w:val="24"/>
          <w:szCs w:val="24"/>
          <w:lang w:eastAsia="en-GB"/>
          <w14:ligatures w14:val="standardContextual"/>
        </w:rPr>
      </w:pPr>
      <w:del w:id="1075" w:author="Andrew Instone-Cowie" w:date="2025-05-07T15:28:00Z" w16du:dateUtc="2025-05-07T14:28:00Z">
        <w:r w:rsidRPr="009A052D" w:rsidDel="009A052D">
          <w:rPr>
            <w:rStyle w:val="Hyperlink"/>
            <w:noProof/>
          </w:rPr>
          <w:delText>Figure 27 – Generic Sensor Board Layout</w:delText>
        </w:r>
        <w:r w:rsidDel="009A052D">
          <w:rPr>
            <w:noProof/>
            <w:webHidden/>
          </w:rPr>
          <w:tab/>
        </w:r>
        <w:r w:rsidR="00424FD2" w:rsidDel="009A052D">
          <w:rPr>
            <w:noProof/>
            <w:webHidden/>
          </w:rPr>
          <w:delText>41</w:delText>
        </w:r>
      </w:del>
    </w:p>
    <w:p w14:paraId="2D098C26" w14:textId="37DD1B79" w:rsidR="008E778E" w:rsidDel="009A052D" w:rsidRDefault="008E778E" w:rsidP="00CF22E8">
      <w:pPr>
        <w:pStyle w:val="TableofFigures"/>
        <w:tabs>
          <w:tab w:val="right" w:leader="dot" w:pos="9016"/>
        </w:tabs>
        <w:spacing w:after="120"/>
        <w:rPr>
          <w:del w:id="1076" w:author="Andrew Instone-Cowie" w:date="2025-05-07T15:28:00Z" w16du:dateUtc="2025-05-07T14:28:00Z"/>
          <w:rFonts w:eastAsiaTheme="minorEastAsia"/>
          <w:noProof/>
          <w:kern w:val="2"/>
          <w:sz w:val="24"/>
          <w:szCs w:val="24"/>
          <w:lang w:eastAsia="en-GB"/>
          <w14:ligatures w14:val="standardContextual"/>
        </w:rPr>
      </w:pPr>
      <w:del w:id="1077" w:author="Andrew Instone-Cowie" w:date="2025-05-07T15:28:00Z" w16du:dateUtc="2025-05-07T14:28:00Z">
        <w:r w:rsidRPr="009A052D" w:rsidDel="009A052D">
          <w:rPr>
            <w:rStyle w:val="Hyperlink"/>
            <w:noProof/>
          </w:rPr>
          <w:delText>Figure 28 – Completed Generic Sensor Module PCB</w:delText>
        </w:r>
        <w:r w:rsidDel="009A052D">
          <w:rPr>
            <w:noProof/>
            <w:webHidden/>
          </w:rPr>
          <w:tab/>
        </w:r>
        <w:r w:rsidR="00424FD2" w:rsidDel="009A052D">
          <w:rPr>
            <w:noProof/>
            <w:webHidden/>
          </w:rPr>
          <w:delText>42</w:delText>
        </w:r>
      </w:del>
    </w:p>
    <w:p w14:paraId="62525728" w14:textId="1BB9E4E0" w:rsidR="008E778E" w:rsidDel="009A052D" w:rsidRDefault="008E778E" w:rsidP="00CF22E8">
      <w:pPr>
        <w:pStyle w:val="TableofFigures"/>
        <w:tabs>
          <w:tab w:val="right" w:leader="dot" w:pos="9016"/>
        </w:tabs>
        <w:spacing w:after="120"/>
        <w:rPr>
          <w:del w:id="1078" w:author="Andrew Instone-Cowie" w:date="2025-05-07T15:28:00Z" w16du:dateUtc="2025-05-07T14:28:00Z"/>
          <w:rFonts w:eastAsiaTheme="minorEastAsia"/>
          <w:noProof/>
          <w:kern w:val="2"/>
          <w:sz w:val="24"/>
          <w:szCs w:val="24"/>
          <w:lang w:eastAsia="en-GB"/>
          <w14:ligatures w14:val="standardContextual"/>
        </w:rPr>
      </w:pPr>
      <w:del w:id="1079" w:author="Andrew Instone-Cowie" w:date="2025-05-07T15:28:00Z" w16du:dateUtc="2025-05-07T14:28:00Z">
        <w:r w:rsidRPr="009A052D" w:rsidDel="009A052D">
          <w:rPr>
            <w:rStyle w:val="Hyperlink"/>
            <w:noProof/>
          </w:rPr>
          <w:delText>Figure 29 – Infra-Red Sensor Wiring</w:delText>
        </w:r>
        <w:r w:rsidDel="009A052D">
          <w:rPr>
            <w:noProof/>
            <w:webHidden/>
          </w:rPr>
          <w:tab/>
        </w:r>
        <w:r w:rsidR="00424FD2" w:rsidDel="009A052D">
          <w:rPr>
            <w:noProof/>
            <w:webHidden/>
          </w:rPr>
          <w:delText>43</w:delText>
        </w:r>
      </w:del>
    </w:p>
    <w:p w14:paraId="0BE69312" w14:textId="0DDC1A02" w:rsidR="008E778E" w:rsidDel="009A052D" w:rsidRDefault="008E778E" w:rsidP="00CF22E8">
      <w:pPr>
        <w:pStyle w:val="TableofFigures"/>
        <w:tabs>
          <w:tab w:val="right" w:leader="dot" w:pos="9016"/>
        </w:tabs>
        <w:spacing w:after="120"/>
        <w:rPr>
          <w:del w:id="1080" w:author="Andrew Instone-Cowie" w:date="2025-05-07T15:28:00Z" w16du:dateUtc="2025-05-07T14:28:00Z"/>
          <w:rFonts w:eastAsiaTheme="minorEastAsia"/>
          <w:noProof/>
          <w:kern w:val="2"/>
          <w:sz w:val="24"/>
          <w:szCs w:val="24"/>
          <w:lang w:eastAsia="en-GB"/>
          <w14:ligatures w14:val="standardContextual"/>
        </w:rPr>
      </w:pPr>
      <w:del w:id="1081" w:author="Andrew Instone-Cowie" w:date="2025-05-07T15:28:00Z" w16du:dateUtc="2025-05-07T14:28:00Z">
        <w:r w:rsidRPr="009A052D" w:rsidDel="009A052D">
          <w:rPr>
            <w:rStyle w:val="Hyperlink"/>
            <w:noProof/>
          </w:rPr>
          <w:delText>Figure 30 – Simulator Interface &amp; Power Module Enclosure Drilling Guide</w:delText>
        </w:r>
        <w:r w:rsidDel="009A052D">
          <w:rPr>
            <w:noProof/>
            <w:webHidden/>
          </w:rPr>
          <w:tab/>
        </w:r>
        <w:r w:rsidR="00424FD2" w:rsidDel="009A052D">
          <w:rPr>
            <w:noProof/>
            <w:webHidden/>
          </w:rPr>
          <w:delText>45</w:delText>
        </w:r>
      </w:del>
    </w:p>
    <w:p w14:paraId="27A4BE7B" w14:textId="579DD9B1" w:rsidR="008E778E" w:rsidDel="009A052D" w:rsidRDefault="008E778E" w:rsidP="00CF22E8">
      <w:pPr>
        <w:pStyle w:val="TableofFigures"/>
        <w:tabs>
          <w:tab w:val="right" w:leader="dot" w:pos="9016"/>
        </w:tabs>
        <w:spacing w:after="120"/>
        <w:rPr>
          <w:del w:id="1082" w:author="Andrew Instone-Cowie" w:date="2025-05-07T15:28:00Z" w16du:dateUtc="2025-05-07T14:28:00Z"/>
          <w:rFonts w:eastAsiaTheme="minorEastAsia"/>
          <w:noProof/>
          <w:kern w:val="2"/>
          <w:sz w:val="24"/>
          <w:szCs w:val="24"/>
          <w:lang w:eastAsia="en-GB"/>
          <w14:ligatures w14:val="standardContextual"/>
        </w:rPr>
      </w:pPr>
      <w:del w:id="1083" w:author="Andrew Instone-Cowie" w:date="2025-05-07T15:28:00Z" w16du:dateUtc="2025-05-07T14:28:00Z">
        <w:r w:rsidRPr="009A052D" w:rsidDel="009A052D">
          <w:rPr>
            <w:rStyle w:val="Hyperlink"/>
            <w:noProof/>
          </w:rPr>
          <w:delText>Figure 31 – Alternative Drilling Guide for DB9 Connector</w:delText>
        </w:r>
        <w:r w:rsidDel="009A052D">
          <w:rPr>
            <w:noProof/>
            <w:webHidden/>
          </w:rPr>
          <w:tab/>
        </w:r>
        <w:r w:rsidR="00424FD2" w:rsidDel="009A052D">
          <w:rPr>
            <w:noProof/>
            <w:webHidden/>
          </w:rPr>
          <w:delText>46</w:delText>
        </w:r>
      </w:del>
    </w:p>
    <w:p w14:paraId="762C3D36" w14:textId="759766B8" w:rsidR="008E778E" w:rsidDel="009A052D" w:rsidRDefault="008E778E" w:rsidP="00CF22E8">
      <w:pPr>
        <w:pStyle w:val="TableofFigures"/>
        <w:tabs>
          <w:tab w:val="right" w:leader="dot" w:pos="9016"/>
        </w:tabs>
        <w:spacing w:after="120"/>
        <w:rPr>
          <w:del w:id="1084" w:author="Andrew Instone-Cowie" w:date="2025-05-07T15:28:00Z" w16du:dateUtc="2025-05-07T14:28:00Z"/>
          <w:rFonts w:eastAsiaTheme="minorEastAsia"/>
          <w:noProof/>
          <w:kern w:val="2"/>
          <w:sz w:val="24"/>
          <w:szCs w:val="24"/>
          <w:lang w:eastAsia="en-GB"/>
          <w14:ligatures w14:val="standardContextual"/>
        </w:rPr>
      </w:pPr>
      <w:del w:id="1085" w:author="Andrew Instone-Cowie" w:date="2025-05-07T15:28:00Z" w16du:dateUtc="2025-05-07T14:28:00Z">
        <w:r w:rsidRPr="009A052D" w:rsidDel="009A052D">
          <w:rPr>
            <w:rStyle w:val="Hyperlink"/>
            <w:noProof/>
          </w:rPr>
          <w:delText>Figure 32 – Magneto-Resistive Sensor Module Enclosure Drilling Guide</w:delText>
        </w:r>
        <w:r w:rsidDel="009A052D">
          <w:rPr>
            <w:noProof/>
            <w:webHidden/>
          </w:rPr>
          <w:tab/>
        </w:r>
        <w:r w:rsidR="00424FD2" w:rsidDel="009A052D">
          <w:rPr>
            <w:noProof/>
            <w:webHidden/>
          </w:rPr>
          <w:delText>46</w:delText>
        </w:r>
      </w:del>
    </w:p>
    <w:p w14:paraId="1A353A3A" w14:textId="2936A6AA" w:rsidR="008E778E" w:rsidDel="009A052D" w:rsidRDefault="008E778E" w:rsidP="00CF22E8">
      <w:pPr>
        <w:pStyle w:val="TableofFigures"/>
        <w:tabs>
          <w:tab w:val="right" w:leader="dot" w:pos="9016"/>
        </w:tabs>
        <w:spacing w:after="120"/>
        <w:rPr>
          <w:del w:id="1086" w:author="Andrew Instone-Cowie" w:date="2025-05-07T15:28:00Z" w16du:dateUtc="2025-05-07T14:28:00Z"/>
          <w:rFonts w:eastAsiaTheme="minorEastAsia"/>
          <w:noProof/>
          <w:kern w:val="2"/>
          <w:sz w:val="24"/>
          <w:szCs w:val="24"/>
          <w:lang w:eastAsia="en-GB"/>
          <w14:ligatures w14:val="standardContextual"/>
        </w:rPr>
      </w:pPr>
      <w:del w:id="1087" w:author="Andrew Instone-Cowie" w:date="2025-05-07T15:28:00Z" w16du:dateUtc="2025-05-07T14:28:00Z">
        <w:r w:rsidRPr="009A052D" w:rsidDel="009A052D">
          <w:rPr>
            <w:rStyle w:val="Hyperlink"/>
            <w:noProof/>
          </w:rPr>
          <w:delText>Figure 33 – Infra-Red Sensor Module Enclosure Drilling Guide</w:delText>
        </w:r>
        <w:r w:rsidDel="009A052D">
          <w:rPr>
            <w:noProof/>
            <w:webHidden/>
          </w:rPr>
          <w:tab/>
        </w:r>
        <w:r w:rsidR="00424FD2" w:rsidDel="009A052D">
          <w:rPr>
            <w:noProof/>
            <w:webHidden/>
          </w:rPr>
          <w:delText>47</w:delText>
        </w:r>
      </w:del>
    </w:p>
    <w:p w14:paraId="0707956C" w14:textId="33DD84FE" w:rsidR="008E778E" w:rsidDel="009A052D" w:rsidRDefault="008E778E" w:rsidP="00CF22E8">
      <w:pPr>
        <w:pStyle w:val="TableofFigures"/>
        <w:tabs>
          <w:tab w:val="right" w:leader="dot" w:pos="9016"/>
        </w:tabs>
        <w:spacing w:after="120"/>
        <w:rPr>
          <w:del w:id="1088" w:author="Andrew Instone-Cowie" w:date="2025-05-07T15:28:00Z" w16du:dateUtc="2025-05-07T14:28:00Z"/>
          <w:rFonts w:eastAsiaTheme="minorEastAsia"/>
          <w:noProof/>
          <w:kern w:val="2"/>
          <w:sz w:val="24"/>
          <w:szCs w:val="24"/>
          <w:lang w:eastAsia="en-GB"/>
          <w14:ligatures w14:val="standardContextual"/>
        </w:rPr>
      </w:pPr>
      <w:del w:id="1089" w:author="Andrew Instone-Cowie" w:date="2025-05-07T15:28:00Z" w16du:dateUtc="2025-05-07T14:28:00Z">
        <w:r w:rsidRPr="009A052D" w:rsidDel="009A052D">
          <w:rPr>
            <w:rStyle w:val="Hyperlink"/>
            <w:noProof/>
          </w:rPr>
          <w:delText>Figure 34 – PCB Mounting Hardware</w:delText>
        </w:r>
        <w:r w:rsidDel="009A052D">
          <w:rPr>
            <w:noProof/>
            <w:webHidden/>
          </w:rPr>
          <w:tab/>
        </w:r>
        <w:r w:rsidR="00424FD2" w:rsidDel="009A052D">
          <w:rPr>
            <w:noProof/>
            <w:webHidden/>
          </w:rPr>
          <w:delText>47</w:delText>
        </w:r>
      </w:del>
    </w:p>
    <w:p w14:paraId="48FBF540" w14:textId="56AF2CE9" w:rsidR="008E778E" w:rsidDel="009A052D" w:rsidRDefault="008E778E" w:rsidP="00CF22E8">
      <w:pPr>
        <w:pStyle w:val="TableofFigures"/>
        <w:tabs>
          <w:tab w:val="right" w:leader="dot" w:pos="9016"/>
        </w:tabs>
        <w:spacing w:after="120"/>
        <w:rPr>
          <w:del w:id="1090" w:author="Andrew Instone-Cowie" w:date="2025-05-07T15:28:00Z" w16du:dateUtc="2025-05-07T14:28:00Z"/>
          <w:rFonts w:eastAsiaTheme="minorEastAsia"/>
          <w:noProof/>
          <w:kern w:val="2"/>
          <w:sz w:val="24"/>
          <w:szCs w:val="24"/>
          <w:lang w:eastAsia="en-GB"/>
          <w14:ligatures w14:val="standardContextual"/>
        </w:rPr>
      </w:pPr>
      <w:del w:id="1091" w:author="Andrew Instone-Cowie" w:date="2025-05-07T15:28:00Z" w16du:dateUtc="2025-05-07T14:28:00Z">
        <w:r w:rsidRPr="009A052D" w:rsidDel="009A052D">
          <w:rPr>
            <w:rStyle w:val="Hyperlink"/>
            <w:noProof/>
          </w:rPr>
          <w:delText>Figure 35 – Grommets Drilled &amp; Cut</w:delText>
        </w:r>
        <w:r w:rsidDel="009A052D">
          <w:rPr>
            <w:noProof/>
            <w:webHidden/>
          </w:rPr>
          <w:tab/>
        </w:r>
        <w:r w:rsidR="00424FD2" w:rsidDel="009A052D">
          <w:rPr>
            <w:noProof/>
            <w:webHidden/>
          </w:rPr>
          <w:delText>48</w:delText>
        </w:r>
      </w:del>
    </w:p>
    <w:p w14:paraId="04FC67C1" w14:textId="4C641404" w:rsidR="008E778E" w:rsidDel="009A052D" w:rsidRDefault="008E778E" w:rsidP="00CF22E8">
      <w:pPr>
        <w:pStyle w:val="TableofFigures"/>
        <w:tabs>
          <w:tab w:val="right" w:leader="dot" w:pos="9016"/>
        </w:tabs>
        <w:spacing w:after="120"/>
        <w:rPr>
          <w:del w:id="1092" w:author="Andrew Instone-Cowie" w:date="2025-05-07T15:28:00Z" w16du:dateUtc="2025-05-07T14:28:00Z"/>
          <w:rFonts w:eastAsiaTheme="minorEastAsia"/>
          <w:noProof/>
          <w:kern w:val="2"/>
          <w:sz w:val="24"/>
          <w:szCs w:val="24"/>
          <w:lang w:eastAsia="en-GB"/>
          <w14:ligatures w14:val="standardContextual"/>
        </w:rPr>
      </w:pPr>
      <w:del w:id="1093" w:author="Andrew Instone-Cowie" w:date="2025-05-07T15:28:00Z" w16du:dateUtc="2025-05-07T14:28:00Z">
        <w:r w:rsidRPr="009A052D" w:rsidDel="009A052D">
          <w:rPr>
            <w:rStyle w:val="Hyperlink"/>
            <w:noProof/>
          </w:rPr>
          <w:delText>Figure 36 – Completed Sensor Interface Module</w:delText>
        </w:r>
        <w:r w:rsidDel="009A052D">
          <w:rPr>
            <w:noProof/>
            <w:webHidden/>
          </w:rPr>
          <w:tab/>
        </w:r>
        <w:r w:rsidR="00424FD2" w:rsidDel="009A052D">
          <w:rPr>
            <w:noProof/>
            <w:webHidden/>
          </w:rPr>
          <w:delText>49</w:delText>
        </w:r>
      </w:del>
    </w:p>
    <w:p w14:paraId="6224FFDF" w14:textId="28BA1C3C" w:rsidR="008E778E" w:rsidDel="009A052D" w:rsidRDefault="008E778E" w:rsidP="00CF22E8">
      <w:pPr>
        <w:pStyle w:val="TableofFigures"/>
        <w:tabs>
          <w:tab w:val="right" w:leader="dot" w:pos="9016"/>
        </w:tabs>
        <w:spacing w:after="120"/>
        <w:rPr>
          <w:del w:id="1094" w:author="Andrew Instone-Cowie" w:date="2025-05-07T15:28:00Z" w16du:dateUtc="2025-05-07T14:28:00Z"/>
          <w:rFonts w:eastAsiaTheme="minorEastAsia"/>
          <w:noProof/>
          <w:kern w:val="2"/>
          <w:sz w:val="24"/>
          <w:szCs w:val="24"/>
          <w:lang w:eastAsia="en-GB"/>
          <w14:ligatures w14:val="standardContextual"/>
        </w:rPr>
      </w:pPr>
      <w:del w:id="1095" w:author="Andrew Instone-Cowie" w:date="2025-05-07T15:28:00Z" w16du:dateUtc="2025-05-07T14:28:00Z">
        <w:r w:rsidRPr="009A052D" w:rsidDel="009A052D">
          <w:rPr>
            <w:rStyle w:val="Hyperlink"/>
            <w:noProof/>
          </w:rPr>
          <w:delText>Figure 37 – Completed Power Board</w:delText>
        </w:r>
        <w:r w:rsidDel="009A052D">
          <w:rPr>
            <w:noProof/>
            <w:webHidden/>
          </w:rPr>
          <w:tab/>
        </w:r>
        <w:r w:rsidR="00424FD2" w:rsidDel="009A052D">
          <w:rPr>
            <w:noProof/>
            <w:webHidden/>
          </w:rPr>
          <w:delText>49</w:delText>
        </w:r>
      </w:del>
    </w:p>
    <w:p w14:paraId="40790705" w14:textId="5FD0D11A" w:rsidR="008E778E" w:rsidDel="009A052D" w:rsidRDefault="008E778E" w:rsidP="00CF22E8">
      <w:pPr>
        <w:pStyle w:val="TableofFigures"/>
        <w:tabs>
          <w:tab w:val="right" w:leader="dot" w:pos="9016"/>
        </w:tabs>
        <w:spacing w:after="120"/>
        <w:rPr>
          <w:del w:id="1096" w:author="Andrew Instone-Cowie" w:date="2025-05-07T15:28:00Z" w16du:dateUtc="2025-05-07T14:28:00Z"/>
          <w:rFonts w:eastAsiaTheme="minorEastAsia"/>
          <w:noProof/>
          <w:kern w:val="2"/>
          <w:sz w:val="24"/>
          <w:szCs w:val="24"/>
          <w:lang w:eastAsia="en-GB"/>
          <w14:ligatures w14:val="standardContextual"/>
        </w:rPr>
      </w:pPr>
      <w:del w:id="1097" w:author="Andrew Instone-Cowie" w:date="2025-05-07T15:28:00Z" w16du:dateUtc="2025-05-07T14:28:00Z">
        <w:r w:rsidRPr="009A052D" w:rsidDel="009A052D">
          <w:rPr>
            <w:rStyle w:val="Hyperlink"/>
            <w:noProof/>
          </w:rPr>
          <w:delText>Figure 38 – Completed Magneto-Resistive Sensor Module</w:delText>
        </w:r>
        <w:r w:rsidDel="009A052D">
          <w:rPr>
            <w:noProof/>
            <w:webHidden/>
          </w:rPr>
          <w:tab/>
        </w:r>
        <w:r w:rsidR="00424FD2" w:rsidDel="009A052D">
          <w:rPr>
            <w:noProof/>
            <w:webHidden/>
          </w:rPr>
          <w:delText>50</w:delText>
        </w:r>
      </w:del>
    </w:p>
    <w:p w14:paraId="7E0F3210" w14:textId="25BE23DB" w:rsidR="008E778E" w:rsidDel="009A052D" w:rsidRDefault="008E778E" w:rsidP="00CF22E8">
      <w:pPr>
        <w:pStyle w:val="TableofFigures"/>
        <w:tabs>
          <w:tab w:val="right" w:leader="dot" w:pos="9016"/>
        </w:tabs>
        <w:spacing w:after="120"/>
        <w:rPr>
          <w:del w:id="1098" w:author="Andrew Instone-Cowie" w:date="2025-05-07T15:28:00Z" w16du:dateUtc="2025-05-07T14:28:00Z"/>
          <w:rFonts w:eastAsiaTheme="minorEastAsia"/>
          <w:noProof/>
          <w:kern w:val="2"/>
          <w:sz w:val="24"/>
          <w:szCs w:val="24"/>
          <w:lang w:eastAsia="en-GB"/>
          <w14:ligatures w14:val="standardContextual"/>
        </w:rPr>
      </w:pPr>
      <w:del w:id="1099" w:author="Andrew Instone-Cowie" w:date="2025-05-07T15:28:00Z" w16du:dateUtc="2025-05-07T14:28:00Z">
        <w:r w:rsidRPr="009A052D" w:rsidDel="009A052D">
          <w:rPr>
            <w:rStyle w:val="Hyperlink"/>
            <w:noProof/>
          </w:rPr>
          <w:delText>Figure 39 – Completed Infra-Red Sensor Module</w:delText>
        </w:r>
        <w:r w:rsidDel="009A052D">
          <w:rPr>
            <w:noProof/>
            <w:webHidden/>
          </w:rPr>
          <w:tab/>
        </w:r>
        <w:r w:rsidR="00424FD2" w:rsidDel="009A052D">
          <w:rPr>
            <w:noProof/>
            <w:webHidden/>
          </w:rPr>
          <w:delText>50</w:delText>
        </w:r>
      </w:del>
    </w:p>
    <w:p w14:paraId="28009B8E" w14:textId="2CF7EF1A" w:rsidR="008E778E" w:rsidDel="009A052D" w:rsidRDefault="008E778E" w:rsidP="00CF22E8">
      <w:pPr>
        <w:pStyle w:val="TableofFigures"/>
        <w:tabs>
          <w:tab w:val="right" w:leader="dot" w:pos="9016"/>
        </w:tabs>
        <w:spacing w:after="120"/>
        <w:rPr>
          <w:del w:id="1100" w:author="Andrew Instone-Cowie" w:date="2025-05-07T15:28:00Z" w16du:dateUtc="2025-05-07T14:28:00Z"/>
          <w:rFonts w:eastAsiaTheme="minorEastAsia"/>
          <w:noProof/>
          <w:kern w:val="2"/>
          <w:sz w:val="24"/>
          <w:szCs w:val="24"/>
          <w:lang w:eastAsia="en-GB"/>
          <w14:ligatures w14:val="standardContextual"/>
        </w:rPr>
      </w:pPr>
      <w:del w:id="1101" w:author="Andrew Instone-Cowie" w:date="2025-05-07T15:28:00Z" w16du:dateUtc="2025-05-07T14:28:00Z">
        <w:r w:rsidRPr="009A052D" w:rsidDel="009A052D">
          <w:rPr>
            <w:rStyle w:val="Hyperlink"/>
            <w:noProof/>
          </w:rPr>
          <w:delText>Figure 40 – Examples of Hardware Programmers</w:delText>
        </w:r>
        <w:r w:rsidDel="009A052D">
          <w:rPr>
            <w:noProof/>
            <w:webHidden/>
          </w:rPr>
          <w:tab/>
        </w:r>
        <w:r w:rsidR="00424FD2" w:rsidDel="009A052D">
          <w:rPr>
            <w:noProof/>
            <w:webHidden/>
          </w:rPr>
          <w:delText>52</w:delText>
        </w:r>
      </w:del>
    </w:p>
    <w:p w14:paraId="3A5C6749" w14:textId="7F14AF0D" w:rsidR="008E778E" w:rsidDel="009A052D" w:rsidRDefault="008E778E" w:rsidP="00CF22E8">
      <w:pPr>
        <w:pStyle w:val="TableofFigures"/>
        <w:tabs>
          <w:tab w:val="right" w:leader="dot" w:pos="9016"/>
        </w:tabs>
        <w:spacing w:after="120"/>
        <w:rPr>
          <w:del w:id="1102" w:author="Andrew Instone-Cowie" w:date="2025-05-07T15:28:00Z" w16du:dateUtc="2025-05-07T14:28:00Z"/>
          <w:rFonts w:eastAsiaTheme="minorEastAsia"/>
          <w:noProof/>
          <w:kern w:val="2"/>
          <w:sz w:val="24"/>
          <w:szCs w:val="24"/>
          <w:lang w:eastAsia="en-GB"/>
          <w14:ligatures w14:val="standardContextual"/>
        </w:rPr>
      </w:pPr>
      <w:del w:id="1103" w:author="Andrew Instone-Cowie" w:date="2025-05-07T15:28:00Z" w16du:dateUtc="2025-05-07T14:28:00Z">
        <w:r w:rsidRPr="009A052D" w:rsidDel="009A052D">
          <w:rPr>
            <w:rStyle w:val="Hyperlink"/>
            <w:noProof/>
          </w:rPr>
          <w:delText>Figure 41 – Arduino IDE Preferences Menu</w:delText>
        </w:r>
        <w:r w:rsidDel="009A052D">
          <w:rPr>
            <w:noProof/>
            <w:webHidden/>
          </w:rPr>
          <w:tab/>
        </w:r>
        <w:r w:rsidR="00424FD2" w:rsidDel="009A052D">
          <w:rPr>
            <w:noProof/>
            <w:webHidden/>
          </w:rPr>
          <w:delText>53</w:delText>
        </w:r>
      </w:del>
    </w:p>
    <w:p w14:paraId="05F3270D" w14:textId="59697DE4" w:rsidR="008E778E" w:rsidDel="009A052D" w:rsidRDefault="008E778E" w:rsidP="00CF22E8">
      <w:pPr>
        <w:pStyle w:val="TableofFigures"/>
        <w:tabs>
          <w:tab w:val="right" w:leader="dot" w:pos="9016"/>
        </w:tabs>
        <w:spacing w:after="120"/>
        <w:rPr>
          <w:del w:id="1104" w:author="Andrew Instone-Cowie" w:date="2025-05-07T15:28:00Z" w16du:dateUtc="2025-05-07T14:28:00Z"/>
          <w:rFonts w:eastAsiaTheme="minorEastAsia"/>
          <w:noProof/>
          <w:kern w:val="2"/>
          <w:sz w:val="24"/>
          <w:szCs w:val="24"/>
          <w:lang w:eastAsia="en-GB"/>
          <w14:ligatures w14:val="standardContextual"/>
        </w:rPr>
      </w:pPr>
      <w:del w:id="1105" w:author="Andrew Instone-Cowie" w:date="2025-05-07T15:28:00Z" w16du:dateUtc="2025-05-07T14:28:00Z">
        <w:r w:rsidRPr="009A052D" w:rsidDel="009A052D">
          <w:rPr>
            <w:rStyle w:val="Hyperlink"/>
            <w:noProof/>
          </w:rPr>
          <w:delText>Figure 42 – Arduino IDE Sketchbook Location</w:delText>
        </w:r>
        <w:r w:rsidDel="009A052D">
          <w:rPr>
            <w:noProof/>
            <w:webHidden/>
          </w:rPr>
          <w:tab/>
        </w:r>
        <w:r w:rsidR="00424FD2" w:rsidDel="009A052D">
          <w:rPr>
            <w:noProof/>
            <w:webHidden/>
          </w:rPr>
          <w:delText>54</w:delText>
        </w:r>
      </w:del>
    </w:p>
    <w:p w14:paraId="5C2DD4CB" w14:textId="19A6F94C" w:rsidR="008E778E" w:rsidDel="009A052D" w:rsidRDefault="008E778E" w:rsidP="00CF22E8">
      <w:pPr>
        <w:pStyle w:val="TableofFigures"/>
        <w:tabs>
          <w:tab w:val="right" w:leader="dot" w:pos="9016"/>
        </w:tabs>
        <w:spacing w:after="120"/>
        <w:rPr>
          <w:del w:id="1106" w:author="Andrew Instone-Cowie" w:date="2025-05-07T15:28:00Z" w16du:dateUtc="2025-05-07T14:28:00Z"/>
          <w:rFonts w:eastAsiaTheme="minorEastAsia"/>
          <w:noProof/>
          <w:kern w:val="2"/>
          <w:sz w:val="24"/>
          <w:szCs w:val="24"/>
          <w:lang w:eastAsia="en-GB"/>
          <w14:ligatures w14:val="standardContextual"/>
        </w:rPr>
      </w:pPr>
      <w:del w:id="1107" w:author="Andrew Instone-Cowie" w:date="2025-05-07T15:28:00Z" w16du:dateUtc="2025-05-07T14:28:00Z">
        <w:r w:rsidRPr="009A052D" w:rsidDel="009A052D">
          <w:rPr>
            <w:rStyle w:val="Hyperlink"/>
            <w:noProof/>
          </w:rPr>
          <w:delText>Figure 43 – Arduino IDE Boards Manager Menu</w:delText>
        </w:r>
        <w:r w:rsidDel="009A052D">
          <w:rPr>
            <w:noProof/>
            <w:webHidden/>
          </w:rPr>
          <w:tab/>
        </w:r>
        <w:r w:rsidR="00424FD2" w:rsidDel="009A052D">
          <w:rPr>
            <w:noProof/>
            <w:webHidden/>
          </w:rPr>
          <w:delText>55</w:delText>
        </w:r>
      </w:del>
    </w:p>
    <w:p w14:paraId="65495CFD" w14:textId="7D84BB79" w:rsidR="008E778E" w:rsidDel="009A052D" w:rsidRDefault="008E778E" w:rsidP="00CF22E8">
      <w:pPr>
        <w:pStyle w:val="TableofFigures"/>
        <w:tabs>
          <w:tab w:val="right" w:leader="dot" w:pos="9016"/>
        </w:tabs>
        <w:spacing w:after="120"/>
        <w:rPr>
          <w:del w:id="1108" w:author="Andrew Instone-Cowie" w:date="2025-05-07T15:28:00Z" w16du:dateUtc="2025-05-07T14:28:00Z"/>
          <w:rFonts w:eastAsiaTheme="minorEastAsia"/>
          <w:noProof/>
          <w:kern w:val="2"/>
          <w:sz w:val="24"/>
          <w:szCs w:val="24"/>
          <w:lang w:eastAsia="en-GB"/>
          <w14:ligatures w14:val="standardContextual"/>
        </w:rPr>
      </w:pPr>
      <w:del w:id="1109" w:author="Andrew Instone-Cowie" w:date="2025-05-07T15:28:00Z" w16du:dateUtc="2025-05-07T14:28:00Z">
        <w:r w:rsidRPr="009A052D" w:rsidDel="009A052D">
          <w:rPr>
            <w:rStyle w:val="Hyperlink"/>
            <w:noProof/>
          </w:rPr>
          <w:delText>Figure 44 – Arduino IDE Board Manager</w:delText>
        </w:r>
        <w:r w:rsidDel="009A052D">
          <w:rPr>
            <w:noProof/>
            <w:webHidden/>
          </w:rPr>
          <w:tab/>
        </w:r>
        <w:r w:rsidR="00424FD2" w:rsidDel="009A052D">
          <w:rPr>
            <w:noProof/>
            <w:webHidden/>
          </w:rPr>
          <w:delText>56</w:delText>
        </w:r>
      </w:del>
    </w:p>
    <w:p w14:paraId="4A814FAB" w14:textId="1A08D65C" w:rsidR="008E778E" w:rsidDel="009A052D" w:rsidRDefault="008E778E" w:rsidP="00CF22E8">
      <w:pPr>
        <w:pStyle w:val="TableofFigures"/>
        <w:tabs>
          <w:tab w:val="right" w:leader="dot" w:pos="9016"/>
        </w:tabs>
        <w:spacing w:after="120"/>
        <w:rPr>
          <w:del w:id="1110" w:author="Andrew Instone-Cowie" w:date="2025-05-07T15:28:00Z" w16du:dateUtc="2025-05-07T14:28:00Z"/>
          <w:rFonts w:eastAsiaTheme="minorEastAsia"/>
          <w:noProof/>
          <w:kern w:val="2"/>
          <w:sz w:val="24"/>
          <w:szCs w:val="24"/>
          <w:lang w:eastAsia="en-GB"/>
          <w14:ligatures w14:val="standardContextual"/>
        </w:rPr>
      </w:pPr>
      <w:del w:id="1111" w:author="Andrew Instone-Cowie" w:date="2025-05-07T15:28:00Z" w16du:dateUtc="2025-05-07T14:28:00Z">
        <w:r w:rsidRPr="009A052D" w:rsidDel="009A052D">
          <w:rPr>
            <w:rStyle w:val="Hyperlink"/>
            <w:noProof/>
          </w:rPr>
          <w:delText>Figure 45 – Arduino USB Cable</w:delText>
        </w:r>
        <w:r w:rsidDel="009A052D">
          <w:rPr>
            <w:noProof/>
            <w:webHidden/>
          </w:rPr>
          <w:tab/>
        </w:r>
        <w:r w:rsidR="00424FD2" w:rsidDel="009A052D">
          <w:rPr>
            <w:noProof/>
            <w:webHidden/>
          </w:rPr>
          <w:delText>56</w:delText>
        </w:r>
      </w:del>
    </w:p>
    <w:p w14:paraId="5DDA3354" w14:textId="0882E59B" w:rsidR="008E778E" w:rsidDel="009A052D" w:rsidRDefault="008E778E" w:rsidP="00CF22E8">
      <w:pPr>
        <w:pStyle w:val="TableofFigures"/>
        <w:tabs>
          <w:tab w:val="right" w:leader="dot" w:pos="9016"/>
        </w:tabs>
        <w:spacing w:after="120"/>
        <w:rPr>
          <w:del w:id="1112" w:author="Andrew Instone-Cowie" w:date="2025-05-07T15:28:00Z" w16du:dateUtc="2025-05-07T14:28:00Z"/>
          <w:rFonts w:eastAsiaTheme="minorEastAsia"/>
          <w:noProof/>
          <w:kern w:val="2"/>
          <w:sz w:val="24"/>
          <w:szCs w:val="24"/>
          <w:lang w:eastAsia="en-GB"/>
          <w14:ligatures w14:val="standardContextual"/>
        </w:rPr>
      </w:pPr>
      <w:del w:id="1113" w:author="Andrew Instone-Cowie" w:date="2025-05-07T15:28:00Z" w16du:dateUtc="2025-05-07T14:28:00Z">
        <w:r w:rsidRPr="009A052D" w:rsidDel="009A052D">
          <w:rPr>
            <w:rStyle w:val="Hyperlink"/>
            <w:noProof/>
          </w:rPr>
          <w:delText>Figure 46 – Arduino IDE ISP Sketch Loading</w:delText>
        </w:r>
        <w:r w:rsidDel="009A052D">
          <w:rPr>
            <w:noProof/>
            <w:webHidden/>
          </w:rPr>
          <w:tab/>
        </w:r>
        <w:r w:rsidR="00424FD2" w:rsidDel="009A052D">
          <w:rPr>
            <w:noProof/>
            <w:webHidden/>
          </w:rPr>
          <w:delText>57</w:delText>
        </w:r>
      </w:del>
    </w:p>
    <w:p w14:paraId="16F0000D" w14:textId="07944C6F" w:rsidR="008E778E" w:rsidDel="009A052D" w:rsidRDefault="008E778E" w:rsidP="00CF22E8">
      <w:pPr>
        <w:pStyle w:val="TableofFigures"/>
        <w:tabs>
          <w:tab w:val="right" w:leader="dot" w:pos="9016"/>
        </w:tabs>
        <w:spacing w:after="120"/>
        <w:rPr>
          <w:del w:id="1114" w:author="Andrew Instone-Cowie" w:date="2025-05-07T15:28:00Z" w16du:dateUtc="2025-05-07T14:28:00Z"/>
          <w:rFonts w:eastAsiaTheme="minorEastAsia"/>
          <w:noProof/>
          <w:kern w:val="2"/>
          <w:sz w:val="24"/>
          <w:szCs w:val="24"/>
          <w:lang w:eastAsia="en-GB"/>
          <w14:ligatures w14:val="standardContextual"/>
        </w:rPr>
      </w:pPr>
      <w:del w:id="1115" w:author="Andrew Instone-Cowie" w:date="2025-05-07T15:28:00Z" w16du:dateUtc="2025-05-07T14:28:00Z">
        <w:r w:rsidRPr="009A052D" w:rsidDel="009A052D">
          <w:rPr>
            <w:rStyle w:val="Hyperlink"/>
            <w:noProof/>
          </w:rPr>
          <w:delText>Figure 47 – Arduino Programmer Board Selection</w:delText>
        </w:r>
        <w:r w:rsidDel="009A052D">
          <w:rPr>
            <w:noProof/>
            <w:webHidden/>
          </w:rPr>
          <w:tab/>
        </w:r>
        <w:r w:rsidR="00424FD2" w:rsidDel="009A052D">
          <w:rPr>
            <w:noProof/>
            <w:webHidden/>
          </w:rPr>
          <w:delText>58</w:delText>
        </w:r>
      </w:del>
    </w:p>
    <w:p w14:paraId="103EA0BB" w14:textId="45ACB79B" w:rsidR="008E778E" w:rsidDel="009A052D" w:rsidRDefault="008E778E" w:rsidP="00CF22E8">
      <w:pPr>
        <w:pStyle w:val="TableofFigures"/>
        <w:tabs>
          <w:tab w:val="right" w:leader="dot" w:pos="9016"/>
        </w:tabs>
        <w:spacing w:after="120"/>
        <w:rPr>
          <w:del w:id="1116" w:author="Andrew Instone-Cowie" w:date="2025-05-07T15:28:00Z" w16du:dateUtc="2025-05-07T14:28:00Z"/>
          <w:rFonts w:eastAsiaTheme="minorEastAsia"/>
          <w:noProof/>
          <w:kern w:val="2"/>
          <w:sz w:val="24"/>
          <w:szCs w:val="24"/>
          <w:lang w:eastAsia="en-GB"/>
          <w14:ligatures w14:val="standardContextual"/>
        </w:rPr>
      </w:pPr>
      <w:del w:id="1117" w:author="Andrew Instone-Cowie" w:date="2025-05-07T15:28:00Z" w16du:dateUtc="2025-05-07T14:28:00Z">
        <w:r w:rsidRPr="009A052D" w:rsidDel="009A052D">
          <w:rPr>
            <w:rStyle w:val="Hyperlink"/>
            <w:noProof/>
          </w:rPr>
          <w:delText>Figure 48 – Arduino Programmer Port Selection</w:delText>
        </w:r>
        <w:r w:rsidDel="009A052D">
          <w:rPr>
            <w:noProof/>
            <w:webHidden/>
          </w:rPr>
          <w:tab/>
        </w:r>
        <w:r w:rsidR="00424FD2" w:rsidDel="009A052D">
          <w:rPr>
            <w:noProof/>
            <w:webHidden/>
          </w:rPr>
          <w:delText>58</w:delText>
        </w:r>
      </w:del>
    </w:p>
    <w:p w14:paraId="4DA8EDA4" w14:textId="065EE328" w:rsidR="008E778E" w:rsidDel="009A052D" w:rsidRDefault="008E778E" w:rsidP="00CF22E8">
      <w:pPr>
        <w:pStyle w:val="TableofFigures"/>
        <w:tabs>
          <w:tab w:val="right" w:leader="dot" w:pos="9016"/>
        </w:tabs>
        <w:spacing w:after="120"/>
        <w:rPr>
          <w:del w:id="1118" w:author="Andrew Instone-Cowie" w:date="2025-05-07T15:28:00Z" w16du:dateUtc="2025-05-07T14:28:00Z"/>
          <w:rFonts w:eastAsiaTheme="minorEastAsia"/>
          <w:noProof/>
          <w:kern w:val="2"/>
          <w:sz w:val="24"/>
          <w:szCs w:val="24"/>
          <w:lang w:eastAsia="en-GB"/>
          <w14:ligatures w14:val="standardContextual"/>
        </w:rPr>
      </w:pPr>
      <w:del w:id="1119" w:author="Andrew Instone-Cowie" w:date="2025-05-07T15:28:00Z" w16du:dateUtc="2025-05-07T14:28:00Z">
        <w:r w:rsidRPr="009A052D" w:rsidDel="009A052D">
          <w:rPr>
            <w:rStyle w:val="Hyperlink"/>
            <w:noProof/>
          </w:rPr>
          <w:delText>Figure 49 – Arduino IDE ISP Upload</w:delText>
        </w:r>
        <w:r w:rsidDel="009A052D">
          <w:rPr>
            <w:noProof/>
            <w:webHidden/>
          </w:rPr>
          <w:tab/>
        </w:r>
        <w:r w:rsidR="00424FD2" w:rsidDel="009A052D">
          <w:rPr>
            <w:noProof/>
            <w:webHidden/>
          </w:rPr>
          <w:delText>59</w:delText>
        </w:r>
      </w:del>
    </w:p>
    <w:p w14:paraId="64B17FE5" w14:textId="2B697044" w:rsidR="008E778E" w:rsidDel="009A052D" w:rsidRDefault="008E778E" w:rsidP="00CF22E8">
      <w:pPr>
        <w:pStyle w:val="TableofFigures"/>
        <w:tabs>
          <w:tab w:val="right" w:leader="dot" w:pos="9016"/>
        </w:tabs>
        <w:spacing w:after="120"/>
        <w:rPr>
          <w:del w:id="1120" w:author="Andrew Instone-Cowie" w:date="2025-05-07T15:28:00Z" w16du:dateUtc="2025-05-07T14:28:00Z"/>
          <w:rFonts w:eastAsiaTheme="minorEastAsia"/>
          <w:noProof/>
          <w:kern w:val="2"/>
          <w:sz w:val="24"/>
          <w:szCs w:val="24"/>
          <w:lang w:eastAsia="en-GB"/>
          <w14:ligatures w14:val="standardContextual"/>
        </w:rPr>
      </w:pPr>
      <w:del w:id="1121" w:author="Andrew Instone-Cowie" w:date="2025-05-07T15:28:00Z" w16du:dateUtc="2025-05-07T14:28:00Z">
        <w:r w:rsidRPr="009A052D" w:rsidDel="009A052D">
          <w:rPr>
            <w:rStyle w:val="Hyperlink"/>
            <w:noProof/>
          </w:rPr>
          <w:delText>Figure 50 – Programmer with Capacitor</w:delText>
        </w:r>
        <w:r w:rsidDel="009A052D">
          <w:rPr>
            <w:noProof/>
            <w:webHidden/>
          </w:rPr>
          <w:tab/>
        </w:r>
        <w:r w:rsidR="00424FD2" w:rsidDel="009A052D">
          <w:rPr>
            <w:noProof/>
            <w:webHidden/>
          </w:rPr>
          <w:delText>60</w:delText>
        </w:r>
      </w:del>
    </w:p>
    <w:p w14:paraId="088473CC" w14:textId="2A6647FD" w:rsidR="008E778E" w:rsidDel="009A052D" w:rsidRDefault="008E778E" w:rsidP="00CF22E8">
      <w:pPr>
        <w:pStyle w:val="TableofFigures"/>
        <w:tabs>
          <w:tab w:val="right" w:leader="dot" w:pos="9016"/>
        </w:tabs>
        <w:spacing w:after="120"/>
        <w:rPr>
          <w:del w:id="1122" w:author="Andrew Instone-Cowie" w:date="2025-05-07T15:28:00Z" w16du:dateUtc="2025-05-07T14:28:00Z"/>
          <w:rFonts w:eastAsiaTheme="minorEastAsia"/>
          <w:noProof/>
          <w:kern w:val="2"/>
          <w:sz w:val="24"/>
          <w:szCs w:val="24"/>
          <w:lang w:eastAsia="en-GB"/>
          <w14:ligatures w14:val="standardContextual"/>
        </w:rPr>
      </w:pPr>
      <w:del w:id="1123" w:author="Andrew Instone-Cowie" w:date="2025-05-07T15:28:00Z" w16du:dateUtc="2025-05-07T14:28:00Z">
        <w:r w:rsidRPr="009A052D" w:rsidDel="009A052D">
          <w:rPr>
            <w:rStyle w:val="Hyperlink"/>
            <w:noProof/>
          </w:rPr>
          <w:delText>Figure 51 – Programmer Connections</w:delText>
        </w:r>
        <w:r w:rsidDel="009A052D">
          <w:rPr>
            <w:noProof/>
            <w:webHidden/>
          </w:rPr>
          <w:tab/>
        </w:r>
        <w:r w:rsidR="00424FD2" w:rsidDel="009A052D">
          <w:rPr>
            <w:noProof/>
            <w:webHidden/>
          </w:rPr>
          <w:delText>60</w:delText>
        </w:r>
      </w:del>
    </w:p>
    <w:p w14:paraId="5C5B1965" w14:textId="27D82783" w:rsidR="008E778E" w:rsidDel="009A052D" w:rsidRDefault="008E778E" w:rsidP="00CF22E8">
      <w:pPr>
        <w:pStyle w:val="TableofFigures"/>
        <w:tabs>
          <w:tab w:val="right" w:leader="dot" w:pos="9016"/>
        </w:tabs>
        <w:spacing w:after="120"/>
        <w:rPr>
          <w:del w:id="1124" w:author="Andrew Instone-Cowie" w:date="2025-05-07T15:28:00Z" w16du:dateUtc="2025-05-07T14:28:00Z"/>
          <w:rFonts w:eastAsiaTheme="minorEastAsia"/>
          <w:noProof/>
          <w:kern w:val="2"/>
          <w:sz w:val="24"/>
          <w:szCs w:val="24"/>
          <w:lang w:eastAsia="en-GB"/>
          <w14:ligatures w14:val="standardContextual"/>
        </w:rPr>
      </w:pPr>
      <w:del w:id="1125" w:author="Andrew Instone-Cowie" w:date="2025-05-07T15:28:00Z" w16du:dateUtc="2025-05-07T14:28:00Z">
        <w:r w:rsidRPr="009A052D" w:rsidDel="009A052D">
          <w:rPr>
            <w:rStyle w:val="Hyperlink"/>
            <w:noProof/>
          </w:rPr>
          <w:delText>Figure 52 – Programmer Connected to Interface Board</w:delText>
        </w:r>
        <w:r w:rsidDel="009A052D">
          <w:rPr>
            <w:noProof/>
            <w:webHidden/>
          </w:rPr>
          <w:tab/>
        </w:r>
        <w:r w:rsidR="00424FD2" w:rsidDel="009A052D">
          <w:rPr>
            <w:noProof/>
            <w:webHidden/>
          </w:rPr>
          <w:delText>61</w:delText>
        </w:r>
      </w:del>
    </w:p>
    <w:p w14:paraId="2DEA320D" w14:textId="642AD2A0" w:rsidR="008E778E" w:rsidDel="009A052D" w:rsidRDefault="008E778E" w:rsidP="00CF22E8">
      <w:pPr>
        <w:pStyle w:val="TableofFigures"/>
        <w:tabs>
          <w:tab w:val="right" w:leader="dot" w:pos="9016"/>
        </w:tabs>
        <w:spacing w:after="120"/>
        <w:rPr>
          <w:del w:id="1126" w:author="Andrew Instone-Cowie" w:date="2025-05-07T15:28:00Z" w16du:dateUtc="2025-05-07T14:28:00Z"/>
          <w:rFonts w:eastAsiaTheme="minorEastAsia"/>
          <w:noProof/>
          <w:kern w:val="2"/>
          <w:sz w:val="24"/>
          <w:szCs w:val="24"/>
          <w:lang w:eastAsia="en-GB"/>
          <w14:ligatures w14:val="standardContextual"/>
        </w:rPr>
      </w:pPr>
      <w:del w:id="1127" w:author="Andrew Instone-Cowie" w:date="2025-05-07T15:28:00Z" w16du:dateUtc="2025-05-07T14:28:00Z">
        <w:r w:rsidRPr="009A052D" w:rsidDel="009A052D">
          <w:rPr>
            <w:rStyle w:val="Hyperlink"/>
            <w:noProof/>
          </w:rPr>
          <w:delText>Figure 53 – Arduino IDE Target Board Selection</w:delText>
        </w:r>
        <w:r w:rsidDel="009A052D">
          <w:rPr>
            <w:noProof/>
            <w:webHidden/>
          </w:rPr>
          <w:tab/>
        </w:r>
        <w:r w:rsidR="00424FD2" w:rsidDel="009A052D">
          <w:rPr>
            <w:noProof/>
            <w:webHidden/>
          </w:rPr>
          <w:delText>62</w:delText>
        </w:r>
      </w:del>
    </w:p>
    <w:p w14:paraId="0C8EE7F4" w14:textId="665CF1C7" w:rsidR="008E778E" w:rsidDel="009A052D" w:rsidRDefault="008E778E" w:rsidP="00CF22E8">
      <w:pPr>
        <w:pStyle w:val="TableofFigures"/>
        <w:tabs>
          <w:tab w:val="right" w:leader="dot" w:pos="9016"/>
        </w:tabs>
        <w:spacing w:after="120"/>
        <w:rPr>
          <w:del w:id="1128" w:author="Andrew Instone-Cowie" w:date="2025-05-07T15:28:00Z" w16du:dateUtc="2025-05-07T14:28:00Z"/>
          <w:rFonts w:eastAsiaTheme="minorEastAsia"/>
          <w:noProof/>
          <w:kern w:val="2"/>
          <w:sz w:val="24"/>
          <w:szCs w:val="24"/>
          <w:lang w:eastAsia="en-GB"/>
          <w14:ligatures w14:val="standardContextual"/>
        </w:rPr>
      </w:pPr>
      <w:del w:id="1129" w:author="Andrew Instone-Cowie" w:date="2025-05-07T15:28:00Z" w16du:dateUtc="2025-05-07T14:28:00Z">
        <w:r w:rsidRPr="009A052D" w:rsidDel="009A052D">
          <w:rPr>
            <w:rStyle w:val="Hyperlink"/>
            <w:noProof/>
          </w:rPr>
          <w:delText>Figure 54 – Arduino IDE Programmer Selection</w:delText>
        </w:r>
        <w:r w:rsidDel="009A052D">
          <w:rPr>
            <w:noProof/>
            <w:webHidden/>
          </w:rPr>
          <w:tab/>
        </w:r>
        <w:r w:rsidR="00424FD2" w:rsidDel="009A052D">
          <w:rPr>
            <w:noProof/>
            <w:webHidden/>
          </w:rPr>
          <w:delText>63</w:delText>
        </w:r>
      </w:del>
    </w:p>
    <w:p w14:paraId="61653D33" w14:textId="13410E5C" w:rsidR="008E778E" w:rsidDel="009A052D" w:rsidRDefault="008E778E" w:rsidP="00CF22E8">
      <w:pPr>
        <w:pStyle w:val="TableofFigures"/>
        <w:tabs>
          <w:tab w:val="right" w:leader="dot" w:pos="9016"/>
        </w:tabs>
        <w:spacing w:after="120"/>
        <w:rPr>
          <w:del w:id="1130" w:author="Andrew Instone-Cowie" w:date="2025-05-07T15:28:00Z" w16du:dateUtc="2025-05-07T14:28:00Z"/>
          <w:rFonts w:eastAsiaTheme="minorEastAsia"/>
          <w:noProof/>
          <w:kern w:val="2"/>
          <w:sz w:val="24"/>
          <w:szCs w:val="24"/>
          <w:lang w:eastAsia="en-GB"/>
          <w14:ligatures w14:val="standardContextual"/>
        </w:rPr>
      </w:pPr>
      <w:del w:id="1131" w:author="Andrew Instone-Cowie" w:date="2025-05-07T15:28:00Z" w16du:dateUtc="2025-05-07T14:28:00Z">
        <w:r w:rsidRPr="009A052D" w:rsidDel="009A052D">
          <w:rPr>
            <w:rStyle w:val="Hyperlink"/>
            <w:noProof/>
          </w:rPr>
          <w:delText>Figure 55 – Arduino IDE Burn Bootloader</w:delText>
        </w:r>
        <w:r w:rsidDel="009A052D">
          <w:rPr>
            <w:noProof/>
            <w:webHidden/>
          </w:rPr>
          <w:tab/>
        </w:r>
        <w:r w:rsidR="00424FD2" w:rsidDel="009A052D">
          <w:rPr>
            <w:noProof/>
            <w:webHidden/>
          </w:rPr>
          <w:delText>64</w:delText>
        </w:r>
      </w:del>
    </w:p>
    <w:p w14:paraId="03E9CB43" w14:textId="5735C5FD" w:rsidR="008E778E" w:rsidDel="009A052D" w:rsidRDefault="008E778E" w:rsidP="00CF22E8">
      <w:pPr>
        <w:pStyle w:val="TableofFigures"/>
        <w:tabs>
          <w:tab w:val="right" w:leader="dot" w:pos="9016"/>
        </w:tabs>
        <w:spacing w:after="120"/>
        <w:rPr>
          <w:del w:id="1132" w:author="Andrew Instone-Cowie" w:date="2025-05-07T15:28:00Z" w16du:dateUtc="2025-05-07T14:28:00Z"/>
          <w:rFonts w:eastAsiaTheme="minorEastAsia"/>
          <w:noProof/>
          <w:kern w:val="2"/>
          <w:sz w:val="24"/>
          <w:szCs w:val="24"/>
          <w:lang w:eastAsia="en-GB"/>
          <w14:ligatures w14:val="standardContextual"/>
        </w:rPr>
      </w:pPr>
      <w:del w:id="1133" w:author="Andrew Instone-Cowie" w:date="2025-05-07T15:28:00Z" w16du:dateUtc="2025-05-07T14:28:00Z">
        <w:r w:rsidRPr="009A052D" w:rsidDel="009A052D">
          <w:rPr>
            <w:rStyle w:val="Hyperlink"/>
            <w:noProof/>
          </w:rPr>
          <w:delText>Figure 56 – Arduino IDE Add Library</w:delText>
        </w:r>
        <w:r w:rsidDel="009A052D">
          <w:rPr>
            <w:noProof/>
            <w:webHidden/>
          </w:rPr>
          <w:tab/>
        </w:r>
        <w:r w:rsidR="00424FD2" w:rsidDel="009A052D">
          <w:rPr>
            <w:noProof/>
            <w:webHidden/>
          </w:rPr>
          <w:delText>65</w:delText>
        </w:r>
      </w:del>
    </w:p>
    <w:p w14:paraId="3B2774E0" w14:textId="3063A64D" w:rsidR="008E778E" w:rsidDel="009A052D" w:rsidRDefault="008E778E" w:rsidP="00CF22E8">
      <w:pPr>
        <w:pStyle w:val="TableofFigures"/>
        <w:tabs>
          <w:tab w:val="right" w:leader="dot" w:pos="9016"/>
        </w:tabs>
        <w:spacing w:after="120"/>
        <w:rPr>
          <w:del w:id="1134" w:author="Andrew Instone-Cowie" w:date="2025-05-07T15:28:00Z" w16du:dateUtc="2025-05-07T14:28:00Z"/>
          <w:rFonts w:eastAsiaTheme="minorEastAsia"/>
          <w:noProof/>
          <w:kern w:val="2"/>
          <w:sz w:val="24"/>
          <w:szCs w:val="24"/>
          <w:lang w:eastAsia="en-GB"/>
          <w14:ligatures w14:val="standardContextual"/>
        </w:rPr>
      </w:pPr>
      <w:del w:id="1135" w:author="Andrew Instone-Cowie" w:date="2025-05-07T15:28:00Z" w16du:dateUtc="2025-05-07T14:28:00Z">
        <w:r w:rsidRPr="009A052D" w:rsidDel="009A052D">
          <w:rPr>
            <w:rStyle w:val="Hyperlink"/>
            <w:noProof/>
          </w:rPr>
          <w:delText>Figure 57 – Arduino IDE Firmware Upload</w:delText>
        </w:r>
        <w:r w:rsidDel="009A052D">
          <w:rPr>
            <w:noProof/>
            <w:webHidden/>
          </w:rPr>
          <w:tab/>
        </w:r>
        <w:r w:rsidR="00424FD2" w:rsidDel="009A052D">
          <w:rPr>
            <w:noProof/>
            <w:webHidden/>
          </w:rPr>
          <w:delText>66</w:delText>
        </w:r>
      </w:del>
    </w:p>
    <w:p w14:paraId="73BB7D4E" w14:textId="7786B6DD" w:rsidR="008E778E" w:rsidDel="009A052D" w:rsidRDefault="008E778E" w:rsidP="00CF22E8">
      <w:pPr>
        <w:pStyle w:val="TableofFigures"/>
        <w:tabs>
          <w:tab w:val="right" w:leader="dot" w:pos="9016"/>
        </w:tabs>
        <w:spacing w:after="120"/>
        <w:rPr>
          <w:del w:id="1136" w:author="Andrew Instone-Cowie" w:date="2025-05-07T15:28:00Z" w16du:dateUtc="2025-05-07T14:28:00Z"/>
          <w:rFonts w:eastAsiaTheme="minorEastAsia"/>
          <w:noProof/>
          <w:kern w:val="2"/>
          <w:sz w:val="24"/>
          <w:szCs w:val="24"/>
          <w:lang w:eastAsia="en-GB"/>
          <w14:ligatures w14:val="standardContextual"/>
        </w:rPr>
      </w:pPr>
      <w:del w:id="1137" w:author="Andrew Instone-Cowie" w:date="2025-05-07T15:28:00Z" w16du:dateUtc="2025-05-07T14:28:00Z">
        <w:r w:rsidRPr="009A052D" w:rsidDel="009A052D">
          <w:rPr>
            <w:rStyle w:val="Hyperlink"/>
            <w:noProof/>
          </w:rPr>
          <w:delText>Figure 58 – Installed Simulator Interface</w:delText>
        </w:r>
        <w:r w:rsidDel="009A052D">
          <w:rPr>
            <w:noProof/>
            <w:webHidden/>
          </w:rPr>
          <w:tab/>
        </w:r>
        <w:r w:rsidR="00424FD2" w:rsidDel="009A052D">
          <w:rPr>
            <w:noProof/>
            <w:webHidden/>
          </w:rPr>
          <w:delText>69</w:delText>
        </w:r>
      </w:del>
    </w:p>
    <w:p w14:paraId="7AC3018F" w14:textId="5684E0E5" w:rsidR="008E778E" w:rsidDel="009A052D" w:rsidRDefault="008E778E" w:rsidP="00CF22E8">
      <w:pPr>
        <w:pStyle w:val="TableofFigures"/>
        <w:tabs>
          <w:tab w:val="right" w:leader="dot" w:pos="9016"/>
        </w:tabs>
        <w:spacing w:after="120"/>
        <w:rPr>
          <w:del w:id="1138" w:author="Andrew Instone-Cowie" w:date="2025-05-07T15:28:00Z" w16du:dateUtc="2025-05-07T14:28:00Z"/>
          <w:rFonts w:eastAsiaTheme="minorEastAsia"/>
          <w:noProof/>
          <w:kern w:val="2"/>
          <w:sz w:val="24"/>
          <w:szCs w:val="24"/>
          <w:lang w:eastAsia="en-GB"/>
          <w14:ligatures w14:val="standardContextual"/>
        </w:rPr>
      </w:pPr>
      <w:del w:id="1139" w:author="Andrew Instone-Cowie" w:date="2025-05-07T15:28:00Z" w16du:dateUtc="2025-05-07T14:28:00Z">
        <w:r w:rsidRPr="009A052D" w:rsidDel="009A052D">
          <w:rPr>
            <w:rStyle w:val="Hyperlink"/>
            <w:noProof/>
          </w:rPr>
          <w:delText>Figure 59 – Installed Sensor (Lois Weedon 4</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70</w:delText>
        </w:r>
      </w:del>
    </w:p>
    <w:p w14:paraId="261FBE44" w14:textId="7C03AAA8" w:rsidR="008E778E" w:rsidDel="009A052D" w:rsidRDefault="008E778E" w:rsidP="00CF22E8">
      <w:pPr>
        <w:pStyle w:val="TableofFigures"/>
        <w:tabs>
          <w:tab w:val="right" w:leader="dot" w:pos="9016"/>
        </w:tabs>
        <w:spacing w:after="120"/>
        <w:rPr>
          <w:del w:id="1140" w:author="Andrew Instone-Cowie" w:date="2025-05-07T15:28:00Z" w16du:dateUtc="2025-05-07T14:28:00Z"/>
          <w:rFonts w:eastAsiaTheme="minorEastAsia"/>
          <w:noProof/>
          <w:kern w:val="2"/>
          <w:sz w:val="24"/>
          <w:szCs w:val="24"/>
          <w:lang w:eastAsia="en-GB"/>
          <w14:ligatures w14:val="standardContextual"/>
        </w:rPr>
      </w:pPr>
      <w:del w:id="1141" w:author="Andrew Instone-Cowie" w:date="2025-05-07T15:28:00Z" w16du:dateUtc="2025-05-07T14:28:00Z">
        <w:r w:rsidRPr="009A052D" w:rsidDel="009A052D">
          <w:rPr>
            <w:rStyle w:val="Hyperlink"/>
            <w:noProof/>
          </w:rPr>
          <w:delText>Figure 60 – Installed Sensor (Lois Weedon 6</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71</w:delText>
        </w:r>
      </w:del>
    </w:p>
    <w:p w14:paraId="2AD2FF29" w14:textId="6AD5FC9F" w:rsidR="008E778E" w:rsidDel="009A052D" w:rsidRDefault="008E778E" w:rsidP="00CF22E8">
      <w:pPr>
        <w:pStyle w:val="TableofFigures"/>
        <w:tabs>
          <w:tab w:val="right" w:leader="dot" w:pos="9016"/>
        </w:tabs>
        <w:spacing w:after="120"/>
        <w:rPr>
          <w:del w:id="1142" w:author="Andrew Instone-Cowie" w:date="2025-05-07T15:28:00Z" w16du:dateUtc="2025-05-07T14:28:00Z"/>
          <w:rFonts w:eastAsiaTheme="minorEastAsia"/>
          <w:noProof/>
          <w:kern w:val="2"/>
          <w:sz w:val="24"/>
          <w:szCs w:val="24"/>
          <w:lang w:eastAsia="en-GB"/>
          <w14:ligatures w14:val="standardContextual"/>
        </w:rPr>
      </w:pPr>
      <w:del w:id="1143" w:author="Andrew Instone-Cowie" w:date="2025-05-07T15:28:00Z" w16du:dateUtc="2025-05-07T14:28:00Z">
        <w:r w:rsidRPr="009A052D" w:rsidDel="009A052D">
          <w:rPr>
            <w:rStyle w:val="Hyperlink"/>
            <w:noProof/>
          </w:rPr>
          <w:delText>Figure 61 – Installed Sensor (Chirk, Type 1)</w:delText>
        </w:r>
        <w:r w:rsidDel="009A052D">
          <w:rPr>
            <w:noProof/>
            <w:webHidden/>
          </w:rPr>
          <w:tab/>
        </w:r>
        <w:r w:rsidR="00424FD2" w:rsidDel="009A052D">
          <w:rPr>
            <w:noProof/>
            <w:webHidden/>
          </w:rPr>
          <w:delText>71</w:delText>
        </w:r>
      </w:del>
    </w:p>
    <w:p w14:paraId="7B93942B" w14:textId="13ECD427" w:rsidR="008E778E" w:rsidDel="009A052D" w:rsidRDefault="008E778E" w:rsidP="00CF22E8">
      <w:pPr>
        <w:pStyle w:val="TableofFigures"/>
        <w:tabs>
          <w:tab w:val="right" w:leader="dot" w:pos="9016"/>
        </w:tabs>
        <w:spacing w:after="120"/>
        <w:rPr>
          <w:del w:id="1144" w:author="Andrew Instone-Cowie" w:date="2025-05-07T15:28:00Z" w16du:dateUtc="2025-05-07T14:28:00Z"/>
          <w:rFonts w:eastAsiaTheme="minorEastAsia"/>
          <w:noProof/>
          <w:kern w:val="2"/>
          <w:sz w:val="24"/>
          <w:szCs w:val="24"/>
          <w:lang w:eastAsia="en-GB"/>
          <w14:ligatures w14:val="standardContextual"/>
        </w:rPr>
      </w:pPr>
      <w:del w:id="1145" w:author="Andrew Instone-Cowie" w:date="2025-05-07T15:28:00Z" w16du:dateUtc="2025-05-07T14:28:00Z">
        <w:r w:rsidRPr="009A052D" w:rsidDel="009A052D">
          <w:rPr>
            <w:rStyle w:val="Hyperlink"/>
            <w:noProof/>
          </w:rPr>
          <w:delText>Figure 62 – Magnet Mounting Dimensions</w:delText>
        </w:r>
        <w:r w:rsidDel="009A052D">
          <w:rPr>
            <w:noProof/>
            <w:webHidden/>
          </w:rPr>
          <w:tab/>
        </w:r>
        <w:r w:rsidR="00424FD2" w:rsidDel="009A052D">
          <w:rPr>
            <w:noProof/>
            <w:webHidden/>
          </w:rPr>
          <w:delText>72</w:delText>
        </w:r>
      </w:del>
    </w:p>
    <w:p w14:paraId="67A83260" w14:textId="3A38B59D" w:rsidR="008E778E" w:rsidDel="009A052D" w:rsidRDefault="008E778E" w:rsidP="00CF22E8">
      <w:pPr>
        <w:pStyle w:val="TableofFigures"/>
        <w:tabs>
          <w:tab w:val="right" w:leader="dot" w:pos="9016"/>
        </w:tabs>
        <w:spacing w:after="120"/>
        <w:rPr>
          <w:del w:id="1146" w:author="Andrew Instone-Cowie" w:date="2025-05-07T15:28:00Z" w16du:dateUtc="2025-05-07T14:28:00Z"/>
          <w:rFonts w:eastAsiaTheme="minorEastAsia"/>
          <w:noProof/>
          <w:kern w:val="2"/>
          <w:sz w:val="24"/>
          <w:szCs w:val="24"/>
          <w:lang w:eastAsia="en-GB"/>
          <w14:ligatures w14:val="standardContextual"/>
        </w:rPr>
      </w:pPr>
      <w:del w:id="1147" w:author="Andrew Instone-Cowie" w:date="2025-05-07T15:28:00Z" w16du:dateUtc="2025-05-07T14:28:00Z">
        <w:r w:rsidRPr="009A052D" w:rsidDel="009A052D">
          <w:rPr>
            <w:rStyle w:val="Hyperlink"/>
            <w:noProof/>
          </w:rPr>
          <w:delText>Figure 63 – Magnet Mounting Construction</w:delText>
        </w:r>
        <w:r w:rsidDel="009A052D">
          <w:rPr>
            <w:noProof/>
            <w:webHidden/>
          </w:rPr>
          <w:tab/>
        </w:r>
        <w:r w:rsidR="00424FD2" w:rsidDel="009A052D">
          <w:rPr>
            <w:noProof/>
            <w:webHidden/>
          </w:rPr>
          <w:delText>73</w:delText>
        </w:r>
      </w:del>
    </w:p>
    <w:p w14:paraId="3AA17759" w14:textId="19B0ED64" w:rsidR="008E778E" w:rsidDel="009A052D" w:rsidRDefault="008E778E" w:rsidP="00CF22E8">
      <w:pPr>
        <w:pStyle w:val="TableofFigures"/>
        <w:tabs>
          <w:tab w:val="right" w:leader="dot" w:pos="9016"/>
        </w:tabs>
        <w:spacing w:after="120"/>
        <w:rPr>
          <w:del w:id="1148" w:author="Andrew Instone-Cowie" w:date="2025-05-07T15:28:00Z" w16du:dateUtc="2025-05-07T14:28:00Z"/>
          <w:rFonts w:eastAsiaTheme="minorEastAsia"/>
          <w:noProof/>
          <w:kern w:val="2"/>
          <w:sz w:val="24"/>
          <w:szCs w:val="24"/>
          <w:lang w:eastAsia="en-GB"/>
          <w14:ligatures w14:val="standardContextual"/>
        </w:rPr>
      </w:pPr>
      <w:del w:id="1149" w:author="Andrew Instone-Cowie" w:date="2025-05-07T15:28:00Z" w16du:dateUtc="2025-05-07T14:28:00Z">
        <w:r w:rsidRPr="009A052D" w:rsidDel="009A052D">
          <w:rPr>
            <w:rStyle w:val="Hyperlink"/>
            <w:noProof/>
          </w:rPr>
          <w:delText>Figure 64 – Completed Magnet Mounting</w:delText>
        </w:r>
        <w:r w:rsidDel="009A052D">
          <w:rPr>
            <w:noProof/>
            <w:webHidden/>
          </w:rPr>
          <w:tab/>
        </w:r>
        <w:r w:rsidR="00424FD2" w:rsidDel="009A052D">
          <w:rPr>
            <w:noProof/>
            <w:webHidden/>
          </w:rPr>
          <w:delText>73</w:delText>
        </w:r>
      </w:del>
    </w:p>
    <w:p w14:paraId="5F6C6F71" w14:textId="3C80B4F7" w:rsidR="008E778E" w:rsidDel="009A052D" w:rsidRDefault="008E778E" w:rsidP="00CF22E8">
      <w:pPr>
        <w:pStyle w:val="TableofFigures"/>
        <w:tabs>
          <w:tab w:val="right" w:leader="dot" w:pos="9016"/>
        </w:tabs>
        <w:spacing w:after="120"/>
        <w:rPr>
          <w:del w:id="1150" w:author="Andrew Instone-Cowie" w:date="2025-05-07T15:28:00Z" w16du:dateUtc="2025-05-07T14:28:00Z"/>
          <w:rFonts w:eastAsiaTheme="minorEastAsia"/>
          <w:noProof/>
          <w:kern w:val="2"/>
          <w:sz w:val="24"/>
          <w:szCs w:val="24"/>
          <w:lang w:eastAsia="en-GB"/>
          <w14:ligatures w14:val="standardContextual"/>
        </w:rPr>
      </w:pPr>
      <w:del w:id="1151" w:author="Andrew Instone-Cowie" w:date="2025-05-07T15:28:00Z" w16du:dateUtc="2025-05-07T14:28:00Z">
        <w:r w:rsidRPr="009A052D" w:rsidDel="009A052D">
          <w:rPr>
            <w:rStyle w:val="Hyperlink"/>
            <w:noProof/>
          </w:rPr>
          <w:delText>Figure 65 – Sensor Daisy Chain</w:delText>
        </w:r>
        <w:r w:rsidDel="009A052D">
          <w:rPr>
            <w:noProof/>
            <w:webHidden/>
          </w:rPr>
          <w:tab/>
        </w:r>
        <w:r w:rsidR="00424FD2" w:rsidDel="009A052D">
          <w:rPr>
            <w:noProof/>
            <w:webHidden/>
          </w:rPr>
          <w:delText>75</w:delText>
        </w:r>
      </w:del>
    </w:p>
    <w:p w14:paraId="5DFC2148" w14:textId="151D9B20" w:rsidR="008E778E" w:rsidDel="009A052D" w:rsidRDefault="008E778E" w:rsidP="00CF22E8">
      <w:pPr>
        <w:pStyle w:val="TableofFigures"/>
        <w:tabs>
          <w:tab w:val="right" w:leader="dot" w:pos="9016"/>
        </w:tabs>
        <w:spacing w:after="120"/>
        <w:rPr>
          <w:del w:id="1152" w:author="Andrew Instone-Cowie" w:date="2025-05-07T15:28:00Z" w16du:dateUtc="2025-05-07T14:28:00Z"/>
          <w:rFonts w:eastAsiaTheme="minorEastAsia"/>
          <w:noProof/>
          <w:kern w:val="2"/>
          <w:sz w:val="24"/>
          <w:szCs w:val="24"/>
          <w:lang w:eastAsia="en-GB"/>
          <w14:ligatures w14:val="standardContextual"/>
        </w:rPr>
      </w:pPr>
      <w:del w:id="1153" w:author="Andrew Instone-Cowie" w:date="2025-05-07T15:28:00Z" w16du:dateUtc="2025-05-07T14:28:00Z">
        <w:r w:rsidRPr="009A052D" w:rsidDel="009A052D">
          <w:rPr>
            <w:rStyle w:val="Hyperlink"/>
            <w:noProof/>
          </w:rPr>
          <w:delText>Figure 66 – 9-Pin Serial Port</w:delText>
        </w:r>
        <w:r w:rsidDel="009A052D">
          <w:rPr>
            <w:noProof/>
            <w:webHidden/>
          </w:rPr>
          <w:tab/>
        </w:r>
        <w:r w:rsidR="00424FD2" w:rsidDel="009A052D">
          <w:rPr>
            <w:noProof/>
            <w:webHidden/>
          </w:rPr>
          <w:delText>76</w:delText>
        </w:r>
      </w:del>
    </w:p>
    <w:p w14:paraId="2C95C231" w14:textId="308699C2" w:rsidR="008E778E" w:rsidDel="009A052D" w:rsidRDefault="008E778E" w:rsidP="00CF22E8">
      <w:pPr>
        <w:pStyle w:val="TableofFigures"/>
        <w:tabs>
          <w:tab w:val="right" w:leader="dot" w:pos="9016"/>
        </w:tabs>
        <w:spacing w:after="120"/>
        <w:rPr>
          <w:del w:id="1154" w:author="Andrew Instone-Cowie" w:date="2025-05-07T15:28:00Z" w16du:dateUtc="2025-05-07T14:28:00Z"/>
          <w:rFonts w:eastAsiaTheme="minorEastAsia"/>
          <w:noProof/>
          <w:kern w:val="2"/>
          <w:sz w:val="24"/>
          <w:szCs w:val="24"/>
          <w:lang w:eastAsia="en-GB"/>
          <w14:ligatures w14:val="standardContextual"/>
        </w:rPr>
      </w:pPr>
      <w:del w:id="1155" w:author="Andrew Instone-Cowie" w:date="2025-05-07T15:28:00Z" w16du:dateUtc="2025-05-07T14:28:00Z">
        <w:r w:rsidRPr="009A052D" w:rsidDel="009A052D">
          <w:rPr>
            <w:rStyle w:val="Hyperlink"/>
            <w:noProof/>
          </w:rPr>
          <w:delText>Figure 67 – 9-Pin Serial Cable</w:delText>
        </w:r>
        <w:r w:rsidDel="009A052D">
          <w:rPr>
            <w:noProof/>
            <w:webHidden/>
          </w:rPr>
          <w:tab/>
        </w:r>
        <w:r w:rsidR="00424FD2" w:rsidDel="009A052D">
          <w:rPr>
            <w:noProof/>
            <w:webHidden/>
          </w:rPr>
          <w:delText>76</w:delText>
        </w:r>
      </w:del>
    </w:p>
    <w:p w14:paraId="08478F05" w14:textId="0C4D4BE5" w:rsidR="008E778E" w:rsidDel="009A052D" w:rsidRDefault="008E778E" w:rsidP="00CF22E8">
      <w:pPr>
        <w:pStyle w:val="TableofFigures"/>
        <w:tabs>
          <w:tab w:val="right" w:leader="dot" w:pos="9016"/>
        </w:tabs>
        <w:spacing w:after="120"/>
        <w:rPr>
          <w:del w:id="1156" w:author="Andrew Instone-Cowie" w:date="2025-05-07T15:28:00Z" w16du:dateUtc="2025-05-07T14:28:00Z"/>
          <w:rFonts w:eastAsiaTheme="minorEastAsia"/>
          <w:noProof/>
          <w:kern w:val="2"/>
          <w:sz w:val="24"/>
          <w:szCs w:val="24"/>
          <w:lang w:eastAsia="en-GB"/>
          <w14:ligatures w14:val="standardContextual"/>
        </w:rPr>
      </w:pPr>
      <w:del w:id="1157" w:author="Andrew Instone-Cowie" w:date="2025-05-07T15:28:00Z" w16du:dateUtc="2025-05-07T14:28:00Z">
        <w:r w:rsidRPr="009A052D" w:rsidDel="009A052D">
          <w:rPr>
            <w:rStyle w:val="Hyperlink"/>
            <w:noProof/>
          </w:rPr>
          <w:delText>Figure 68 – PC USB Ports</w:delText>
        </w:r>
        <w:r w:rsidDel="009A052D">
          <w:rPr>
            <w:noProof/>
            <w:webHidden/>
          </w:rPr>
          <w:tab/>
        </w:r>
        <w:r w:rsidR="00424FD2" w:rsidDel="009A052D">
          <w:rPr>
            <w:noProof/>
            <w:webHidden/>
          </w:rPr>
          <w:delText>77</w:delText>
        </w:r>
      </w:del>
    </w:p>
    <w:p w14:paraId="3C4675A7" w14:textId="041D9555" w:rsidR="008E778E" w:rsidDel="009A052D" w:rsidRDefault="008E778E" w:rsidP="00CF22E8">
      <w:pPr>
        <w:pStyle w:val="TableofFigures"/>
        <w:tabs>
          <w:tab w:val="right" w:leader="dot" w:pos="9016"/>
        </w:tabs>
        <w:spacing w:after="120"/>
        <w:rPr>
          <w:del w:id="1158" w:author="Andrew Instone-Cowie" w:date="2025-05-07T15:28:00Z" w16du:dateUtc="2025-05-07T14:28:00Z"/>
          <w:rFonts w:eastAsiaTheme="minorEastAsia"/>
          <w:noProof/>
          <w:kern w:val="2"/>
          <w:sz w:val="24"/>
          <w:szCs w:val="24"/>
          <w:lang w:eastAsia="en-GB"/>
          <w14:ligatures w14:val="standardContextual"/>
        </w:rPr>
      </w:pPr>
      <w:del w:id="1159" w:author="Andrew Instone-Cowie" w:date="2025-05-07T15:28:00Z" w16du:dateUtc="2025-05-07T14:28:00Z">
        <w:r w:rsidRPr="009A052D" w:rsidDel="009A052D">
          <w:rPr>
            <w:rStyle w:val="Hyperlink"/>
            <w:noProof/>
          </w:rPr>
          <w:delText>Figure 69 – USB to Serial Adapter</w:delText>
        </w:r>
        <w:r w:rsidDel="009A052D">
          <w:rPr>
            <w:noProof/>
            <w:webHidden/>
          </w:rPr>
          <w:tab/>
        </w:r>
        <w:r w:rsidR="00424FD2" w:rsidDel="009A052D">
          <w:rPr>
            <w:noProof/>
            <w:webHidden/>
          </w:rPr>
          <w:delText>77</w:delText>
        </w:r>
      </w:del>
    </w:p>
    <w:p w14:paraId="761C6267" w14:textId="74823BE7" w:rsidR="008E778E" w:rsidDel="009A052D" w:rsidRDefault="008E778E" w:rsidP="00CF22E8">
      <w:pPr>
        <w:pStyle w:val="TableofFigures"/>
        <w:tabs>
          <w:tab w:val="right" w:leader="dot" w:pos="9016"/>
        </w:tabs>
        <w:spacing w:after="120"/>
        <w:rPr>
          <w:del w:id="1160" w:author="Andrew Instone-Cowie" w:date="2025-05-07T15:28:00Z" w16du:dateUtc="2025-05-07T14:28:00Z"/>
          <w:rFonts w:eastAsiaTheme="minorEastAsia"/>
          <w:noProof/>
          <w:kern w:val="2"/>
          <w:sz w:val="24"/>
          <w:szCs w:val="24"/>
          <w:lang w:eastAsia="en-GB"/>
          <w14:ligatures w14:val="standardContextual"/>
        </w:rPr>
      </w:pPr>
      <w:del w:id="1161" w:author="Andrew Instone-Cowie" w:date="2025-05-07T15:28:00Z" w16du:dateUtc="2025-05-07T14:28:00Z">
        <w:r w:rsidRPr="009A052D" w:rsidDel="009A052D">
          <w:rPr>
            <w:rStyle w:val="Hyperlink"/>
            <w:noProof/>
          </w:rPr>
          <w:delText>Figure 70 – PuTTY Configuration Dialogue</w:delText>
        </w:r>
        <w:r w:rsidDel="009A052D">
          <w:rPr>
            <w:noProof/>
            <w:webHidden/>
          </w:rPr>
          <w:tab/>
        </w:r>
        <w:r w:rsidR="00424FD2" w:rsidDel="009A052D">
          <w:rPr>
            <w:noProof/>
            <w:webHidden/>
          </w:rPr>
          <w:delText>78</w:delText>
        </w:r>
      </w:del>
    </w:p>
    <w:p w14:paraId="39F80859" w14:textId="3AEC8950" w:rsidR="008E778E" w:rsidDel="009A052D" w:rsidRDefault="008E778E" w:rsidP="00CF22E8">
      <w:pPr>
        <w:pStyle w:val="TableofFigures"/>
        <w:tabs>
          <w:tab w:val="right" w:leader="dot" w:pos="9016"/>
        </w:tabs>
        <w:spacing w:after="120"/>
        <w:rPr>
          <w:del w:id="1162" w:author="Andrew Instone-Cowie" w:date="2025-05-07T15:28:00Z" w16du:dateUtc="2025-05-07T14:28:00Z"/>
          <w:rFonts w:eastAsiaTheme="minorEastAsia"/>
          <w:noProof/>
          <w:kern w:val="2"/>
          <w:sz w:val="24"/>
          <w:szCs w:val="24"/>
          <w:lang w:eastAsia="en-GB"/>
          <w14:ligatures w14:val="standardContextual"/>
        </w:rPr>
      </w:pPr>
      <w:del w:id="1163" w:author="Andrew Instone-Cowie" w:date="2025-05-07T15:28:00Z" w16du:dateUtc="2025-05-07T14:28:00Z">
        <w:r w:rsidRPr="009A052D" w:rsidDel="009A052D">
          <w:rPr>
            <w:rStyle w:val="Hyperlink"/>
            <w:noProof/>
          </w:rPr>
          <w:delText>Figure 71 – Display Interface Settings</w:delText>
        </w:r>
        <w:r w:rsidDel="009A052D">
          <w:rPr>
            <w:noProof/>
            <w:webHidden/>
          </w:rPr>
          <w:tab/>
        </w:r>
        <w:r w:rsidR="00424FD2" w:rsidDel="009A052D">
          <w:rPr>
            <w:noProof/>
            <w:webHidden/>
          </w:rPr>
          <w:delText>79</w:delText>
        </w:r>
      </w:del>
    </w:p>
    <w:p w14:paraId="7B650CC7" w14:textId="26AB8368" w:rsidR="008E778E" w:rsidDel="009A052D" w:rsidRDefault="008E778E" w:rsidP="00CF22E8">
      <w:pPr>
        <w:pStyle w:val="TableofFigures"/>
        <w:tabs>
          <w:tab w:val="right" w:leader="dot" w:pos="9016"/>
        </w:tabs>
        <w:spacing w:after="120"/>
        <w:rPr>
          <w:del w:id="1164" w:author="Andrew Instone-Cowie" w:date="2025-05-07T15:28:00Z" w16du:dateUtc="2025-05-07T14:28:00Z"/>
          <w:rFonts w:eastAsiaTheme="minorEastAsia"/>
          <w:noProof/>
          <w:kern w:val="2"/>
          <w:sz w:val="24"/>
          <w:szCs w:val="24"/>
          <w:lang w:eastAsia="en-GB"/>
          <w14:ligatures w14:val="standardContextual"/>
        </w:rPr>
      </w:pPr>
      <w:del w:id="1165" w:author="Andrew Instone-Cowie" w:date="2025-05-07T15:28:00Z" w16du:dateUtc="2025-05-07T14:28:00Z">
        <w:r w:rsidRPr="009A052D" w:rsidDel="009A052D">
          <w:rPr>
            <w:rStyle w:val="Hyperlink"/>
            <w:noProof/>
          </w:rPr>
          <w:delText>Figure 72 – Interface Channel Numbers</w:delText>
        </w:r>
        <w:r w:rsidDel="009A052D">
          <w:rPr>
            <w:noProof/>
            <w:webHidden/>
          </w:rPr>
          <w:tab/>
        </w:r>
        <w:r w:rsidR="00424FD2" w:rsidDel="009A052D">
          <w:rPr>
            <w:noProof/>
            <w:webHidden/>
          </w:rPr>
          <w:delText>80</w:delText>
        </w:r>
      </w:del>
    </w:p>
    <w:p w14:paraId="6EA83550" w14:textId="56EEAB8B" w:rsidR="008E778E" w:rsidDel="009A052D" w:rsidRDefault="008E778E" w:rsidP="00CF22E8">
      <w:pPr>
        <w:pStyle w:val="TableofFigures"/>
        <w:tabs>
          <w:tab w:val="right" w:leader="dot" w:pos="9016"/>
        </w:tabs>
        <w:spacing w:after="120"/>
        <w:rPr>
          <w:del w:id="1166" w:author="Andrew Instone-Cowie" w:date="2025-05-07T15:28:00Z" w16du:dateUtc="2025-05-07T14:28:00Z"/>
          <w:rFonts w:eastAsiaTheme="minorEastAsia"/>
          <w:noProof/>
          <w:kern w:val="2"/>
          <w:sz w:val="24"/>
          <w:szCs w:val="24"/>
          <w:lang w:eastAsia="en-GB"/>
          <w14:ligatures w14:val="standardContextual"/>
        </w:rPr>
      </w:pPr>
      <w:del w:id="1167" w:author="Andrew Instone-Cowie" w:date="2025-05-07T15:28:00Z" w16du:dateUtc="2025-05-07T14:28:00Z">
        <w:r w:rsidRPr="009A052D" w:rsidDel="009A052D">
          <w:rPr>
            <w:rStyle w:val="Hyperlink"/>
            <w:noProof/>
          </w:rPr>
          <w:delText>Figure 73 – Example Sensor Cabling</w:delText>
        </w:r>
        <w:r w:rsidDel="009A052D">
          <w:rPr>
            <w:noProof/>
            <w:webHidden/>
          </w:rPr>
          <w:tab/>
        </w:r>
        <w:r w:rsidR="00424FD2" w:rsidDel="009A052D">
          <w:rPr>
            <w:noProof/>
            <w:webHidden/>
          </w:rPr>
          <w:delText>81</w:delText>
        </w:r>
      </w:del>
    </w:p>
    <w:p w14:paraId="46122431" w14:textId="2DD682BA" w:rsidR="008E778E" w:rsidDel="009A052D" w:rsidRDefault="008E778E" w:rsidP="00CF22E8">
      <w:pPr>
        <w:pStyle w:val="TableofFigures"/>
        <w:tabs>
          <w:tab w:val="right" w:leader="dot" w:pos="9016"/>
        </w:tabs>
        <w:spacing w:after="120"/>
        <w:rPr>
          <w:del w:id="1168" w:author="Andrew Instone-Cowie" w:date="2025-05-07T15:28:00Z" w16du:dateUtc="2025-05-07T14:28:00Z"/>
          <w:rFonts w:eastAsiaTheme="minorEastAsia"/>
          <w:noProof/>
          <w:kern w:val="2"/>
          <w:sz w:val="24"/>
          <w:szCs w:val="24"/>
          <w:lang w:eastAsia="en-GB"/>
          <w14:ligatures w14:val="standardContextual"/>
        </w:rPr>
      </w:pPr>
      <w:del w:id="1169" w:author="Andrew Instone-Cowie" w:date="2025-05-07T15:28:00Z" w16du:dateUtc="2025-05-07T14:28:00Z">
        <w:r w:rsidRPr="009A052D" w:rsidDel="009A052D">
          <w:rPr>
            <w:rStyle w:val="Hyperlink"/>
            <w:noProof/>
          </w:rPr>
          <w:delText>Figure 74 – Example Channel Connections</w:delText>
        </w:r>
        <w:r w:rsidDel="009A052D">
          <w:rPr>
            <w:noProof/>
            <w:webHidden/>
          </w:rPr>
          <w:tab/>
        </w:r>
        <w:r w:rsidR="00424FD2" w:rsidDel="009A052D">
          <w:rPr>
            <w:noProof/>
            <w:webHidden/>
          </w:rPr>
          <w:delText>81</w:delText>
        </w:r>
      </w:del>
    </w:p>
    <w:p w14:paraId="41033575" w14:textId="25028A1C" w:rsidR="008E778E" w:rsidDel="009A052D" w:rsidRDefault="008E778E" w:rsidP="00CF22E8">
      <w:pPr>
        <w:pStyle w:val="TableofFigures"/>
        <w:tabs>
          <w:tab w:val="right" w:leader="dot" w:pos="9016"/>
        </w:tabs>
        <w:spacing w:after="120"/>
        <w:rPr>
          <w:del w:id="1170" w:author="Andrew Instone-Cowie" w:date="2025-05-07T15:28:00Z" w16du:dateUtc="2025-05-07T14:28:00Z"/>
          <w:rFonts w:eastAsiaTheme="minorEastAsia"/>
          <w:noProof/>
          <w:kern w:val="2"/>
          <w:sz w:val="24"/>
          <w:szCs w:val="24"/>
          <w:lang w:eastAsia="en-GB"/>
          <w14:ligatures w14:val="standardContextual"/>
        </w:rPr>
      </w:pPr>
      <w:del w:id="1171" w:author="Andrew Instone-Cowie" w:date="2025-05-07T15:28:00Z" w16du:dateUtc="2025-05-07T14:28:00Z">
        <w:r w:rsidRPr="009A052D" w:rsidDel="009A052D">
          <w:rPr>
            <w:rStyle w:val="Hyperlink"/>
            <w:noProof/>
          </w:rPr>
          <w:delText>Figure 75 – Disabled Channels</w:delText>
        </w:r>
        <w:r w:rsidDel="009A052D">
          <w:rPr>
            <w:noProof/>
            <w:webHidden/>
          </w:rPr>
          <w:tab/>
        </w:r>
        <w:r w:rsidR="00424FD2" w:rsidDel="009A052D">
          <w:rPr>
            <w:noProof/>
            <w:webHidden/>
          </w:rPr>
          <w:delText>82</w:delText>
        </w:r>
      </w:del>
    </w:p>
    <w:p w14:paraId="3326922F" w14:textId="27BD8209" w:rsidR="008E778E" w:rsidDel="009A052D" w:rsidRDefault="008E778E" w:rsidP="00CF22E8">
      <w:pPr>
        <w:pStyle w:val="TableofFigures"/>
        <w:tabs>
          <w:tab w:val="right" w:leader="dot" w:pos="9016"/>
        </w:tabs>
        <w:spacing w:after="120"/>
        <w:rPr>
          <w:del w:id="1172" w:author="Andrew Instone-Cowie" w:date="2025-05-07T15:28:00Z" w16du:dateUtc="2025-05-07T14:28:00Z"/>
          <w:rFonts w:eastAsiaTheme="minorEastAsia"/>
          <w:noProof/>
          <w:kern w:val="2"/>
          <w:sz w:val="24"/>
          <w:szCs w:val="24"/>
          <w:lang w:eastAsia="en-GB"/>
          <w14:ligatures w14:val="standardContextual"/>
        </w:rPr>
      </w:pPr>
      <w:del w:id="1173" w:author="Andrew Instone-Cowie" w:date="2025-05-07T15:28:00Z" w16du:dateUtc="2025-05-07T14:28:00Z">
        <w:r w:rsidRPr="009A052D" w:rsidDel="009A052D">
          <w:rPr>
            <w:rStyle w:val="Hyperlink"/>
            <w:noProof/>
          </w:rPr>
          <w:delText>Figure 76 – Default Settings</w:delText>
        </w:r>
        <w:r w:rsidDel="009A052D">
          <w:rPr>
            <w:noProof/>
            <w:webHidden/>
          </w:rPr>
          <w:tab/>
        </w:r>
        <w:r w:rsidR="00424FD2" w:rsidDel="009A052D">
          <w:rPr>
            <w:noProof/>
            <w:webHidden/>
          </w:rPr>
          <w:delText>82</w:delText>
        </w:r>
      </w:del>
    </w:p>
    <w:p w14:paraId="69C2F641" w14:textId="33CB0289" w:rsidR="008E778E" w:rsidDel="009A052D" w:rsidRDefault="008E778E" w:rsidP="00CF22E8">
      <w:pPr>
        <w:pStyle w:val="TableofFigures"/>
        <w:tabs>
          <w:tab w:val="right" w:leader="dot" w:pos="9016"/>
        </w:tabs>
        <w:spacing w:after="120"/>
        <w:rPr>
          <w:del w:id="1174" w:author="Andrew Instone-Cowie" w:date="2025-05-07T15:28:00Z" w16du:dateUtc="2025-05-07T14:28:00Z"/>
          <w:rFonts w:eastAsiaTheme="minorEastAsia"/>
          <w:noProof/>
          <w:kern w:val="2"/>
          <w:sz w:val="24"/>
          <w:szCs w:val="24"/>
          <w:lang w:eastAsia="en-GB"/>
          <w14:ligatures w14:val="standardContextual"/>
        </w:rPr>
      </w:pPr>
      <w:del w:id="1175" w:author="Andrew Instone-Cowie" w:date="2025-05-07T15:28:00Z" w16du:dateUtc="2025-05-07T14:28:00Z">
        <w:r w:rsidRPr="009A052D" w:rsidDel="009A052D">
          <w:rPr>
            <w:rStyle w:val="Hyperlink"/>
            <w:noProof/>
          </w:rPr>
          <w:delText>Figure 77 – Disabling Channels Example</w:delText>
        </w:r>
        <w:r w:rsidDel="009A052D">
          <w:rPr>
            <w:noProof/>
            <w:webHidden/>
          </w:rPr>
          <w:tab/>
        </w:r>
        <w:r w:rsidR="00424FD2" w:rsidDel="009A052D">
          <w:rPr>
            <w:noProof/>
            <w:webHidden/>
          </w:rPr>
          <w:delText>83</w:delText>
        </w:r>
      </w:del>
    </w:p>
    <w:p w14:paraId="776E0C01" w14:textId="7AFB3E4B" w:rsidR="008E778E" w:rsidDel="009A052D" w:rsidRDefault="008E778E" w:rsidP="00CF22E8">
      <w:pPr>
        <w:pStyle w:val="TableofFigures"/>
        <w:tabs>
          <w:tab w:val="right" w:leader="dot" w:pos="9016"/>
        </w:tabs>
        <w:spacing w:after="120"/>
        <w:rPr>
          <w:del w:id="1176" w:author="Andrew Instone-Cowie" w:date="2025-05-07T15:28:00Z" w16du:dateUtc="2025-05-07T14:28:00Z"/>
          <w:rFonts w:eastAsiaTheme="minorEastAsia"/>
          <w:noProof/>
          <w:kern w:val="2"/>
          <w:sz w:val="24"/>
          <w:szCs w:val="24"/>
          <w:lang w:eastAsia="en-GB"/>
          <w14:ligatures w14:val="standardContextual"/>
        </w:rPr>
      </w:pPr>
      <w:del w:id="1177" w:author="Andrew Instone-Cowie" w:date="2025-05-07T15:28:00Z" w16du:dateUtc="2025-05-07T14:28:00Z">
        <w:r w:rsidRPr="009A052D" w:rsidDel="009A052D">
          <w:rPr>
            <w:rStyle w:val="Hyperlink"/>
            <w:noProof/>
          </w:rPr>
          <w:delText>Figure 78 – Channel Re-Mapping Example</w:delText>
        </w:r>
        <w:r w:rsidDel="009A052D">
          <w:rPr>
            <w:noProof/>
            <w:webHidden/>
          </w:rPr>
          <w:tab/>
        </w:r>
        <w:r w:rsidR="00424FD2" w:rsidDel="009A052D">
          <w:rPr>
            <w:noProof/>
            <w:webHidden/>
          </w:rPr>
          <w:delText>85</w:delText>
        </w:r>
      </w:del>
    </w:p>
    <w:p w14:paraId="53CF6DE2" w14:textId="7E9A0116" w:rsidR="008E778E" w:rsidDel="009A052D" w:rsidRDefault="008E778E" w:rsidP="00CF22E8">
      <w:pPr>
        <w:pStyle w:val="TableofFigures"/>
        <w:tabs>
          <w:tab w:val="right" w:leader="dot" w:pos="9016"/>
        </w:tabs>
        <w:spacing w:after="120"/>
        <w:rPr>
          <w:del w:id="1178" w:author="Andrew Instone-Cowie" w:date="2025-05-07T15:28:00Z" w16du:dateUtc="2025-05-07T14:28:00Z"/>
          <w:rFonts w:eastAsiaTheme="minorEastAsia"/>
          <w:noProof/>
          <w:kern w:val="2"/>
          <w:sz w:val="24"/>
          <w:szCs w:val="24"/>
          <w:lang w:eastAsia="en-GB"/>
          <w14:ligatures w14:val="standardContextual"/>
        </w:rPr>
      </w:pPr>
      <w:del w:id="1179" w:author="Andrew Instone-Cowie" w:date="2025-05-07T15:28:00Z" w16du:dateUtc="2025-05-07T14:28:00Z">
        <w:r w:rsidRPr="009A052D" w:rsidDel="009A052D">
          <w:rPr>
            <w:rStyle w:val="Hyperlink"/>
            <w:noProof/>
          </w:rPr>
          <w:delText>Figure 79 – Example Channel Connections</w:delText>
        </w:r>
        <w:r w:rsidDel="009A052D">
          <w:rPr>
            <w:noProof/>
            <w:webHidden/>
          </w:rPr>
          <w:tab/>
        </w:r>
        <w:r w:rsidR="00424FD2" w:rsidDel="009A052D">
          <w:rPr>
            <w:noProof/>
            <w:webHidden/>
          </w:rPr>
          <w:delText>85</w:delText>
        </w:r>
      </w:del>
    </w:p>
    <w:p w14:paraId="57B76A1E" w14:textId="2D36A0C2" w:rsidR="008E778E" w:rsidDel="009A052D" w:rsidRDefault="008E778E">
      <w:pPr>
        <w:pStyle w:val="TableofFigures"/>
        <w:tabs>
          <w:tab w:val="right" w:leader="dot" w:pos="9016"/>
        </w:tabs>
        <w:rPr>
          <w:del w:id="1180" w:author="Andrew Instone-Cowie" w:date="2025-05-07T15:28:00Z" w16du:dateUtc="2025-05-07T14:28:00Z"/>
          <w:rFonts w:eastAsiaTheme="minorEastAsia"/>
          <w:noProof/>
          <w:kern w:val="2"/>
          <w:sz w:val="24"/>
          <w:szCs w:val="24"/>
          <w:lang w:eastAsia="en-GB"/>
          <w14:ligatures w14:val="standardContextual"/>
        </w:rPr>
      </w:pPr>
      <w:del w:id="1181" w:author="Andrew Instone-Cowie" w:date="2025-05-07T15:28:00Z" w16du:dateUtc="2025-05-07T14:28:00Z">
        <w:r w:rsidRPr="009A052D" w:rsidDel="009A052D">
          <w:rPr>
            <w:rStyle w:val="Hyperlink"/>
            <w:noProof/>
          </w:rPr>
          <w:delText>Figure 80 – Saving Interface Settings</w:delText>
        </w:r>
        <w:r w:rsidDel="009A052D">
          <w:rPr>
            <w:noProof/>
            <w:webHidden/>
          </w:rPr>
          <w:tab/>
        </w:r>
        <w:r w:rsidR="00424FD2" w:rsidDel="009A052D">
          <w:rPr>
            <w:noProof/>
            <w:webHidden/>
          </w:rPr>
          <w:delText>86</w:delText>
        </w:r>
      </w:del>
    </w:p>
    <w:p w14:paraId="6CF22875" w14:textId="296F5765" w:rsidR="003A3D10" w:rsidRDefault="003A3D10" w:rsidP="004E080F">
      <w:pPr>
        <w:pStyle w:val="Heading1"/>
        <w:spacing w:after="100"/>
      </w:pPr>
      <w:r>
        <w:fldChar w:fldCharType="end"/>
      </w:r>
      <w:bookmarkStart w:id="1182" w:name="_Toc202965682"/>
      <w:r w:rsidR="00E35852">
        <w:t>Index of Tables</w:t>
      </w:r>
      <w:bookmarkEnd w:id="1182"/>
    </w:p>
    <w:p w14:paraId="4307C531" w14:textId="1A7F33F0" w:rsidR="0007558C" w:rsidRDefault="00E35852" w:rsidP="0007558C">
      <w:pPr>
        <w:pStyle w:val="TableofFigures"/>
        <w:tabs>
          <w:tab w:val="right" w:leader="dot" w:pos="9016"/>
        </w:tabs>
        <w:spacing w:after="120"/>
        <w:rPr>
          <w:ins w:id="1183" w:author="Andrew Instone-Cowie" w:date="2025-07-09T15:01:00Z" w16du:dateUtc="2025-07-09T14:01:00Z"/>
          <w:rFonts w:eastAsiaTheme="minorEastAsia"/>
          <w:noProof/>
          <w:kern w:val="2"/>
          <w:sz w:val="24"/>
          <w:szCs w:val="24"/>
          <w:lang w:eastAsia="en-GB"/>
          <w14:ligatures w14:val="standardContextual"/>
        </w:rPr>
        <w:pPrChange w:id="1184" w:author="Andrew Instone-Cowie" w:date="2025-07-09T15:03:00Z" w16du:dateUtc="2025-07-09T14:03:00Z">
          <w:pPr>
            <w:pStyle w:val="TableofFigures"/>
            <w:tabs>
              <w:tab w:val="right" w:leader="dot" w:pos="9016"/>
            </w:tabs>
          </w:pPr>
        </w:pPrChange>
      </w:pPr>
      <w:r>
        <w:fldChar w:fldCharType="begin"/>
      </w:r>
      <w:r>
        <w:instrText xml:space="preserve"> TOC \h \z \c "Table" </w:instrText>
      </w:r>
      <w:r>
        <w:fldChar w:fldCharType="separate"/>
      </w:r>
      <w:ins w:id="1185" w:author="Andrew Instone-Cowie" w:date="2025-07-09T15:01:00Z" w16du:dateUtc="2025-07-09T14:01:00Z">
        <w:r w:rsidR="0007558C" w:rsidRPr="005B5782">
          <w:rPr>
            <w:rStyle w:val="Hyperlink"/>
            <w:noProof/>
          </w:rPr>
          <w:fldChar w:fldCharType="begin"/>
        </w:r>
        <w:r w:rsidR="0007558C" w:rsidRPr="005B5782">
          <w:rPr>
            <w:rStyle w:val="Hyperlink"/>
            <w:noProof/>
          </w:rPr>
          <w:instrText xml:space="preserve"> </w:instrText>
        </w:r>
        <w:r w:rsidR="0007558C">
          <w:rPr>
            <w:noProof/>
          </w:rPr>
          <w:instrText>HYPERLINK \l "_Toc202965862"</w:instrText>
        </w:r>
        <w:r w:rsidR="0007558C" w:rsidRPr="005B5782">
          <w:rPr>
            <w:rStyle w:val="Hyperlink"/>
            <w:noProof/>
          </w:rPr>
          <w:instrText xml:space="preserve"> </w:instrText>
        </w:r>
        <w:r w:rsidR="0007558C" w:rsidRPr="005B5782">
          <w:rPr>
            <w:rStyle w:val="Hyperlink"/>
            <w:noProof/>
          </w:rPr>
        </w:r>
        <w:r w:rsidR="0007558C" w:rsidRPr="005B5782">
          <w:rPr>
            <w:rStyle w:val="Hyperlink"/>
            <w:noProof/>
          </w:rPr>
          <w:fldChar w:fldCharType="separate"/>
        </w:r>
        <w:r w:rsidR="0007558C" w:rsidRPr="005B5782">
          <w:rPr>
            <w:rStyle w:val="Hyperlink"/>
            <w:noProof/>
          </w:rPr>
          <w:t>Table 1 – PCB Ordering Parameters</w:t>
        </w:r>
        <w:r w:rsidR="0007558C">
          <w:rPr>
            <w:noProof/>
            <w:webHidden/>
          </w:rPr>
          <w:tab/>
        </w:r>
        <w:r w:rsidR="0007558C">
          <w:rPr>
            <w:noProof/>
            <w:webHidden/>
          </w:rPr>
          <w:fldChar w:fldCharType="begin"/>
        </w:r>
        <w:r w:rsidR="0007558C">
          <w:rPr>
            <w:noProof/>
            <w:webHidden/>
          </w:rPr>
          <w:instrText xml:space="preserve"> PAGEREF _Toc202965862 \h </w:instrText>
        </w:r>
        <w:r w:rsidR="0007558C">
          <w:rPr>
            <w:noProof/>
            <w:webHidden/>
          </w:rPr>
        </w:r>
        <w:r w:rsidR="0007558C">
          <w:rPr>
            <w:noProof/>
            <w:webHidden/>
          </w:rPr>
          <w:fldChar w:fldCharType="separate"/>
        </w:r>
      </w:ins>
      <w:ins w:id="1186" w:author="Andrew Instone-Cowie" w:date="2025-07-09T15:54:00Z" w16du:dateUtc="2025-07-09T14:54:00Z">
        <w:r w:rsidR="00DF32C4">
          <w:rPr>
            <w:noProof/>
            <w:webHidden/>
          </w:rPr>
          <w:t>17</w:t>
        </w:r>
      </w:ins>
      <w:ins w:id="1187" w:author="Andrew Instone-Cowie" w:date="2025-07-09T15:01:00Z" w16du:dateUtc="2025-07-09T14:01:00Z">
        <w:r w:rsidR="0007558C">
          <w:rPr>
            <w:noProof/>
            <w:webHidden/>
          </w:rPr>
          <w:fldChar w:fldCharType="end"/>
        </w:r>
        <w:r w:rsidR="0007558C" w:rsidRPr="005B5782">
          <w:rPr>
            <w:rStyle w:val="Hyperlink"/>
            <w:noProof/>
          </w:rPr>
          <w:fldChar w:fldCharType="end"/>
        </w:r>
      </w:ins>
    </w:p>
    <w:p w14:paraId="1C24B4DB" w14:textId="7CA6A99C" w:rsidR="0007558C" w:rsidRDefault="0007558C" w:rsidP="0007558C">
      <w:pPr>
        <w:pStyle w:val="TableofFigures"/>
        <w:tabs>
          <w:tab w:val="right" w:leader="dot" w:pos="9016"/>
        </w:tabs>
        <w:spacing w:after="120"/>
        <w:rPr>
          <w:ins w:id="1188" w:author="Andrew Instone-Cowie" w:date="2025-07-09T15:01:00Z" w16du:dateUtc="2025-07-09T14:01:00Z"/>
          <w:rFonts w:eastAsiaTheme="minorEastAsia"/>
          <w:noProof/>
          <w:kern w:val="2"/>
          <w:sz w:val="24"/>
          <w:szCs w:val="24"/>
          <w:lang w:eastAsia="en-GB"/>
          <w14:ligatures w14:val="standardContextual"/>
        </w:rPr>
        <w:pPrChange w:id="1189" w:author="Andrew Instone-Cowie" w:date="2025-07-09T15:03:00Z" w16du:dateUtc="2025-07-09T14:03:00Z">
          <w:pPr>
            <w:pStyle w:val="TableofFigures"/>
            <w:tabs>
              <w:tab w:val="right" w:leader="dot" w:pos="9016"/>
            </w:tabs>
          </w:pPr>
        </w:pPrChange>
      </w:pPr>
      <w:ins w:id="1190"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"_Toc202965863"</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2 – Simulator Interface Module Parts List</w:t>
        </w:r>
        <w:r>
          <w:rPr>
            <w:noProof/>
            <w:webHidden/>
          </w:rPr>
          <w:tab/>
        </w:r>
        <w:r>
          <w:rPr>
            <w:noProof/>
            <w:webHidden/>
          </w:rPr>
          <w:fldChar w:fldCharType="begin"/>
        </w:r>
        <w:r>
          <w:rPr>
            <w:noProof/>
            <w:webHidden/>
          </w:rPr>
          <w:instrText xml:space="preserve"> PAGEREF _Toc202965863 \h </w:instrText>
        </w:r>
        <w:r>
          <w:rPr>
            <w:noProof/>
            <w:webHidden/>
          </w:rPr>
        </w:r>
        <w:r>
          <w:rPr>
            <w:noProof/>
            <w:webHidden/>
          </w:rPr>
          <w:fldChar w:fldCharType="separate"/>
        </w:r>
      </w:ins>
      <w:ins w:id="1191" w:author="Andrew Instone-Cowie" w:date="2025-07-09T15:54:00Z" w16du:dateUtc="2025-07-09T14:54:00Z">
        <w:r w:rsidR="00DF32C4">
          <w:rPr>
            <w:noProof/>
            <w:webHidden/>
          </w:rPr>
          <w:t>24</w:t>
        </w:r>
      </w:ins>
      <w:ins w:id="1192" w:author="Andrew Instone-Cowie" w:date="2025-07-09T15:01:00Z" w16du:dateUtc="2025-07-09T14:01:00Z">
        <w:r>
          <w:rPr>
            <w:noProof/>
            <w:webHidden/>
          </w:rPr>
          <w:fldChar w:fldCharType="end"/>
        </w:r>
        <w:r w:rsidRPr="005B5782">
          <w:rPr>
            <w:rStyle w:val="Hyperlink"/>
            <w:noProof/>
          </w:rPr>
          <w:fldChar w:fldCharType="end"/>
        </w:r>
      </w:ins>
    </w:p>
    <w:p w14:paraId="473AF70C" w14:textId="5EDA6D65" w:rsidR="0007558C" w:rsidRDefault="0007558C" w:rsidP="0007558C">
      <w:pPr>
        <w:pStyle w:val="TableofFigures"/>
        <w:tabs>
          <w:tab w:val="right" w:leader="dot" w:pos="9016"/>
        </w:tabs>
        <w:spacing w:after="120"/>
        <w:rPr>
          <w:ins w:id="1193" w:author="Andrew Instone-Cowie" w:date="2025-07-09T15:01:00Z" w16du:dateUtc="2025-07-09T14:01:00Z"/>
          <w:rFonts w:eastAsiaTheme="minorEastAsia"/>
          <w:noProof/>
          <w:kern w:val="2"/>
          <w:sz w:val="24"/>
          <w:szCs w:val="24"/>
          <w:lang w:eastAsia="en-GB"/>
          <w14:ligatures w14:val="standardContextual"/>
        </w:rPr>
        <w:pPrChange w:id="1194" w:author="Andrew Instone-Cowie" w:date="2025-07-09T15:03:00Z" w16du:dateUtc="2025-07-09T14:03:00Z">
          <w:pPr>
            <w:pStyle w:val="TableofFigures"/>
            <w:tabs>
              <w:tab w:val="right" w:leader="dot" w:pos="9016"/>
            </w:tabs>
          </w:pPr>
        </w:pPrChange>
      </w:pPr>
      <w:ins w:id="1195"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"_Toc202965864"</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3 – Power Module PCB Parts List</w:t>
        </w:r>
        <w:r>
          <w:rPr>
            <w:noProof/>
            <w:webHidden/>
          </w:rPr>
          <w:tab/>
        </w:r>
        <w:r>
          <w:rPr>
            <w:noProof/>
            <w:webHidden/>
          </w:rPr>
          <w:fldChar w:fldCharType="begin"/>
        </w:r>
        <w:r>
          <w:rPr>
            <w:noProof/>
            <w:webHidden/>
          </w:rPr>
          <w:instrText xml:space="preserve"> PAGEREF _Toc202965864 \h </w:instrText>
        </w:r>
        <w:r>
          <w:rPr>
            <w:noProof/>
            <w:webHidden/>
          </w:rPr>
        </w:r>
        <w:r>
          <w:rPr>
            <w:noProof/>
            <w:webHidden/>
          </w:rPr>
          <w:fldChar w:fldCharType="separate"/>
        </w:r>
      </w:ins>
      <w:ins w:id="1196" w:author="Andrew Instone-Cowie" w:date="2025-07-09T15:54:00Z" w16du:dateUtc="2025-07-09T14:54:00Z">
        <w:r w:rsidR="00DF32C4">
          <w:rPr>
            <w:noProof/>
            <w:webHidden/>
          </w:rPr>
          <w:t>31</w:t>
        </w:r>
      </w:ins>
      <w:ins w:id="1197" w:author="Andrew Instone-Cowie" w:date="2025-07-09T15:01:00Z" w16du:dateUtc="2025-07-09T14:01:00Z">
        <w:r>
          <w:rPr>
            <w:noProof/>
            <w:webHidden/>
          </w:rPr>
          <w:fldChar w:fldCharType="end"/>
        </w:r>
        <w:r w:rsidRPr="005B5782">
          <w:rPr>
            <w:rStyle w:val="Hyperlink"/>
            <w:noProof/>
          </w:rPr>
          <w:fldChar w:fldCharType="end"/>
        </w:r>
      </w:ins>
    </w:p>
    <w:p w14:paraId="3C2457C2" w14:textId="2E07CD69" w:rsidR="0007558C" w:rsidRDefault="0007558C" w:rsidP="0007558C">
      <w:pPr>
        <w:pStyle w:val="TableofFigures"/>
        <w:tabs>
          <w:tab w:val="right" w:leader="dot" w:pos="9016"/>
        </w:tabs>
        <w:spacing w:after="120"/>
        <w:rPr>
          <w:ins w:id="1198" w:author="Andrew Instone-Cowie" w:date="2025-07-09T15:01:00Z" w16du:dateUtc="2025-07-09T14:01:00Z"/>
          <w:rFonts w:eastAsiaTheme="minorEastAsia"/>
          <w:noProof/>
          <w:kern w:val="2"/>
          <w:sz w:val="24"/>
          <w:szCs w:val="24"/>
          <w:lang w:eastAsia="en-GB"/>
          <w14:ligatures w14:val="standardContextual"/>
        </w:rPr>
        <w:pPrChange w:id="1199" w:author="Andrew Instone-Cowie" w:date="2025-07-09T15:03:00Z" w16du:dateUtc="2025-07-09T14:03:00Z">
          <w:pPr>
            <w:pStyle w:val="TableofFigures"/>
            <w:tabs>
              <w:tab w:val="right" w:leader="dot" w:pos="9016"/>
            </w:tabs>
          </w:pPr>
        </w:pPrChange>
      </w:pPr>
      <w:ins w:id="1200"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"_Toc202965865"</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4 – Magnetic Sensor Module Parts List</w:t>
        </w:r>
        <w:r>
          <w:rPr>
            <w:noProof/>
            <w:webHidden/>
          </w:rPr>
          <w:tab/>
        </w:r>
        <w:r>
          <w:rPr>
            <w:noProof/>
            <w:webHidden/>
          </w:rPr>
          <w:fldChar w:fldCharType="begin"/>
        </w:r>
        <w:r>
          <w:rPr>
            <w:noProof/>
            <w:webHidden/>
          </w:rPr>
          <w:instrText xml:space="preserve"> PAGEREF _Toc202965865 \h </w:instrText>
        </w:r>
        <w:r>
          <w:rPr>
            <w:noProof/>
            <w:webHidden/>
          </w:rPr>
        </w:r>
        <w:r>
          <w:rPr>
            <w:noProof/>
            <w:webHidden/>
          </w:rPr>
          <w:fldChar w:fldCharType="separate"/>
        </w:r>
      </w:ins>
      <w:ins w:id="1201" w:author="Andrew Instone-Cowie" w:date="2025-07-09T15:54:00Z" w16du:dateUtc="2025-07-09T14:54:00Z">
        <w:r w:rsidR="00DF32C4">
          <w:rPr>
            <w:noProof/>
            <w:webHidden/>
          </w:rPr>
          <w:t>36</w:t>
        </w:r>
      </w:ins>
      <w:ins w:id="1202" w:author="Andrew Instone-Cowie" w:date="2025-07-09T15:01:00Z" w16du:dateUtc="2025-07-09T14:01:00Z">
        <w:r>
          <w:rPr>
            <w:noProof/>
            <w:webHidden/>
          </w:rPr>
          <w:fldChar w:fldCharType="end"/>
        </w:r>
        <w:r w:rsidRPr="005B5782">
          <w:rPr>
            <w:rStyle w:val="Hyperlink"/>
            <w:noProof/>
          </w:rPr>
          <w:fldChar w:fldCharType="end"/>
        </w:r>
      </w:ins>
    </w:p>
    <w:p w14:paraId="5947837E" w14:textId="0B6DF3C2" w:rsidR="0007558C" w:rsidRDefault="0007558C" w:rsidP="0007558C">
      <w:pPr>
        <w:pStyle w:val="TableofFigures"/>
        <w:tabs>
          <w:tab w:val="right" w:leader="dot" w:pos="9016"/>
        </w:tabs>
        <w:spacing w:after="120"/>
        <w:rPr>
          <w:ins w:id="1203" w:author="Andrew Instone-Cowie" w:date="2025-07-09T15:01:00Z" w16du:dateUtc="2025-07-09T14:01:00Z"/>
          <w:rFonts w:eastAsiaTheme="minorEastAsia"/>
          <w:noProof/>
          <w:kern w:val="2"/>
          <w:sz w:val="24"/>
          <w:szCs w:val="24"/>
          <w:lang w:eastAsia="en-GB"/>
          <w14:ligatures w14:val="standardContextual"/>
        </w:rPr>
        <w:pPrChange w:id="1204" w:author="Andrew Instone-Cowie" w:date="2025-07-09T15:03:00Z" w16du:dateUtc="2025-07-09T14:03:00Z">
          <w:pPr>
            <w:pStyle w:val="TableofFigures"/>
            <w:tabs>
              <w:tab w:val="right" w:leader="dot" w:pos="9016"/>
            </w:tabs>
          </w:pPr>
        </w:pPrChange>
      </w:pPr>
      <w:ins w:id="1205"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"_Toc202965866"</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5 – Generic Sensor Module Parts List</w:t>
        </w:r>
        <w:r>
          <w:rPr>
            <w:noProof/>
            <w:webHidden/>
          </w:rPr>
          <w:tab/>
        </w:r>
        <w:r>
          <w:rPr>
            <w:noProof/>
            <w:webHidden/>
          </w:rPr>
          <w:fldChar w:fldCharType="begin"/>
        </w:r>
        <w:r>
          <w:rPr>
            <w:noProof/>
            <w:webHidden/>
          </w:rPr>
          <w:instrText xml:space="preserve"> PAGEREF _Toc202965866 \h </w:instrText>
        </w:r>
        <w:r>
          <w:rPr>
            <w:noProof/>
            <w:webHidden/>
          </w:rPr>
        </w:r>
        <w:r>
          <w:rPr>
            <w:noProof/>
            <w:webHidden/>
          </w:rPr>
          <w:fldChar w:fldCharType="separate"/>
        </w:r>
      </w:ins>
      <w:ins w:id="1206" w:author="Andrew Instone-Cowie" w:date="2025-07-09T15:54:00Z" w16du:dateUtc="2025-07-09T14:54:00Z">
        <w:r w:rsidR="00DF32C4">
          <w:rPr>
            <w:noProof/>
            <w:webHidden/>
          </w:rPr>
          <w:t>41</w:t>
        </w:r>
      </w:ins>
      <w:ins w:id="1207" w:author="Andrew Instone-Cowie" w:date="2025-07-09T15:01:00Z" w16du:dateUtc="2025-07-09T14:01:00Z">
        <w:r>
          <w:rPr>
            <w:noProof/>
            <w:webHidden/>
          </w:rPr>
          <w:fldChar w:fldCharType="end"/>
        </w:r>
        <w:r w:rsidRPr="005B5782">
          <w:rPr>
            <w:rStyle w:val="Hyperlink"/>
            <w:noProof/>
          </w:rPr>
          <w:fldChar w:fldCharType="end"/>
        </w:r>
      </w:ins>
    </w:p>
    <w:p w14:paraId="278C66B2" w14:textId="1FC9B924" w:rsidR="0007558C" w:rsidRDefault="0007558C" w:rsidP="0007558C">
      <w:pPr>
        <w:pStyle w:val="TableofFigures"/>
        <w:tabs>
          <w:tab w:val="right" w:leader="dot" w:pos="9016"/>
        </w:tabs>
        <w:spacing w:after="120"/>
        <w:rPr>
          <w:ins w:id="1208" w:author="Andrew Instone-Cowie" w:date="2025-07-09T15:01:00Z" w16du:dateUtc="2025-07-09T14:01:00Z"/>
          <w:rFonts w:eastAsiaTheme="minorEastAsia"/>
          <w:noProof/>
          <w:kern w:val="2"/>
          <w:sz w:val="24"/>
          <w:szCs w:val="24"/>
          <w:lang w:eastAsia="en-GB"/>
          <w14:ligatures w14:val="standardContextual"/>
        </w:rPr>
        <w:pPrChange w:id="1209" w:author="Andrew Instone-Cowie" w:date="2025-07-09T15:03:00Z" w16du:dateUtc="2025-07-09T14:03:00Z">
          <w:pPr>
            <w:pStyle w:val="TableofFigures"/>
            <w:tabs>
              <w:tab w:val="right" w:leader="dot" w:pos="9016"/>
            </w:tabs>
          </w:pPr>
        </w:pPrChange>
      </w:pPr>
      <w:ins w:id="1210"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"_Toc202965867"</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6 – Enclosures Parts List</w:t>
        </w:r>
        <w:r>
          <w:rPr>
            <w:noProof/>
            <w:webHidden/>
          </w:rPr>
          <w:tab/>
        </w:r>
        <w:r>
          <w:rPr>
            <w:noProof/>
            <w:webHidden/>
          </w:rPr>
          <w:fldChar w:fldCharType="begin"/>
        </w:r>
        <w:r>
          <w:rPr>
            <w:noProof/>
            <w:webHidden/>
          </w:rPr>
          <w:instrText xml:space="preserve"> PAGEREF _Toc202965867 \h </w:instrText>
        </w:r>
        <w:r>
          <w:rPr>
            <w:noProof/>
            <w:webHidden/>
          </w:rPr>
        </w:r>
        <w:r>
          <w:rPr>
            <w:noProof/>
            <w:webHidden/>
          </w:rPr>
          <w:fldChar w:fldCharType="separate"/>
        </w:r>
      </w:ins>
      <w:ins w:id="1211" w:author="Andrew Instone-Cowie" w:date="2025-07-09T15:54:00Z" w16du:dateUtc="2025-07-09T14:54:00Z">
        <w:r w:rsidR="00DF32C4">
          <w:rPr>
            <w:noProof/>
            <w:webHidden/>
          </w:rPr>
          <w:t>46</w:t>
        </w:r>
      </w:ins>
      <w:ins w:id="1212" w:author="Andrew Instone-Cowie" w:date="2025-07-09T15:01:00Z" w16du:dateUtc="2025-07-09T14:01:00Z">
        <w:r>
          <w:rPr>
            <w:noProof/>
            <w:webHidden/>
          </w:rPr>
          <w:fldChar w:fldCharType="end"/>
        </w:r>
        <w:r w:rsidRPr="005B5782">
          <w:rPr>
            <w:rStyle w:val="Hyperlink"/>
            <w:noProof/>
          </w:rPr>
          <w:fldChar w:fldCharType="end"/>
        </w:r>
      </w:ins>
    </w:p>
    <w:p w14:paraId="504C800C" w14:textId="0E35A47B" w:rsidR="0007558C" w:rsidRDefault="0007558C" w:rsidP="0007558C">
      <w:pPr>
        <w:pStyle w:val="TableofFigures"/>
        <w:tabs>
          <w:tab w:val="right" w:leader="dot" w:pos="9016"/>
        </w:tabs>
        <w:spacing w:after="120"/>
        <w:rPr>
          <w:ins w:id="1213" w:author="Andrew Instone-Cowie" w:date="2025-07-09T15:01:00Z" w16du:dateUtc="2025-07-09T14:01:00Z"/>
          <w:rFonts w:eastAsiaTheme="minorEastAsia"/>
          <w:noProof/>
          <w:kern w:val="2"/>
          <w:sz w:val="24"/>
          <w:szCs w:val="24"/>
          <w:lang w:eastAsia="en-GB"/>
          <w14:ligatures w14:val="standardContextual"/>
        </w:rPr>
        <w:pPrChange w:id="1214" w:author="Andrew Instone-Cowie" w:date="2025-07-09T15:03:00Z" w16du:dateUtc="2025-07-09T14:03:00Z">
          <w:pPr>
            <w:pStyle w:val="TableofFigures"/>
            <w:tabs>
              <w:tab w:val="right" w:leader="dot" w:pos="9016"/>
            </w:tabs>
          </w:pPr>
        </w:pPrChange>
      </w:pPr>
      <w:ins w:id="1215"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"_Toc202965868"</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7 – Example Channel Mapping</w:t>
        </w:r>
        <w:r>
          <w:rPr>
            <w:noProof/>
            <w:webHidden/>
          </w:rPr>
          <w:tab/>
        </w:r>
        <w:r>
          <w:rPr>
            <w:noProof/>
            <w:webHidden/>
          </w:rPr>
          <w:fldChar w:fldCharType="begin"/>
        </w:r>
        <w:r>
          <w:rPr>
            <w:noProof/>
            <w:webHidden/>
          </w:rPr>
          <w:instrText xml:space="preserve"> PAGEREF _Toc202965868 \h </w:instrText>
        </w:r>
        <w:r>
          <w:rPr>
            <w:noProof/>
            <w:webHidden/>
          </w:rPr>
        </w:r>
        <w:r>
          <w:rPr>
            <w:noProof/>
            <w:webHidden/>
          </w:rPr>
          <w:fldChar w:fldCharType="separate"/>
        </w:r>
      </w:ins>
      <w:ins w:id="1216" w:author="Andrew Instone-Cowie" w:date="2025-07-09T15:54:00Z" w16du:dateUtc="2025-07-09T14:54:00Z">
        <w:r w:rsidR="00DF32C4">
          <w:rPr>
            <w:noProof/>
            <w:webHidden/>
          </w:rPr>
          <w:t>86</w:t>
        </w:r>
      </w:ins>
      <w:ins w:id="1217" w:author="Andrew Instone-Cowie" w:date="2025-07-09T15:01:00Z" w16du:dateUtc="2025-07-09T14:01:00Z">
        <w:r>
          <w:rPr>
            <w:noProof/>
            <w:webHidden/>
          </w:rPr>
          <w:fldChar w:fldCharType="end"/>
        </w:r>
        <w:r w:rsidRPr="005B5782">
          <w:rPr>
            <w:rStyle w:val="Hyperlink"/>
            <w:noProof/>
          </w:rPr>
          <w:fldChar w:fldCharType="end"/>
        </w:r>
      </w:ins>
    </w:p>
    <w:p w14:paraId="21D92DD8" w14:textId="32669727" w:rsidR="0007558C" w:rsidRDefault="0007558C">
      <w:pPr>
        <w:pStyle w:val="TableofFigures"/>
        <w:tabs>
          <w:tab w:val="right" w:leader="dot" w:pos="9016"/>
        </w:tabs>
        <w:rPr>
          <w:ins w:id="1218" w:author="Andrew Instone-Cowie" w:date="2025-07-09T15:01:00Z" w16du:dateUtc="2025-07-09T14:01:00Z"/>
          <w:rFonts w:eastAsiaTheme="minorEastAsia"/>
          <w:noProof/>
          <w:kern w:val="2"/>
          <w:sz w:val="24"/>
          <w:szCs w:val="24"/>
          <w:lang w:eastAsia="en-GB"/>
          <w14:ligatures w14:val="standardContextual"/>
        </w:rPr>
      </w:pPr>
      <w:ins w:id="1219" w:author="Andrew Instone-Cowie" w:date="2025-07-09T15:01:00Z" w16du:dateUtc="2025-07-09T14:01:00Z">
        <w:r w:rsidRPr="005B5782">
          <w:rPr>
            <w:rStyle w:val="Hyperlink"/>
            <w:noProof/>
          </w:rPr>
          <w:fldChar w:fldCharType="begin"/>
        </w:r>
        <w:r w:rsidRPr="005B5782">
          <w:rPr>
            <w:rStyle w:val="Hyperlink"/>
            <w:noProof/>
          </w:rPr>
          <w:instrText xml:space="preserve"> </w:instrText>
        </w:r>
        <w:r>
          <w:rPr>
            <w:noProof/>
          </w:rPr>
          <w:instrText>HYPERLINK \l "_Toc202965869"</w:instrText>
        </w:r>
        <w:r w:rsidRPr="005B5782">
          <w:rPr>
            <w:rStyle w:val="Hyperlink"/>
            <w:noProof/>
          </w:rPr>
          <w:instrText xml:space="preserve"> </w:instrText>
        </w:r>
        <w:r w:rsidRPr="005B5782">
          <w:rPr>
            <w:rStyle w:val="Hyperlink"/>
            <w:noProof/>
          </w:rPr>
        </w:r>
        <w:r w:rsidRPr="005B5782">
          <w:rPr>
            <w:rStyle w:val="Hyperlink"/>
            <w:noProof/>
          </w:rPr>
          <w:fldChar w:fldCharType="separate"/>
        </w:r>
        <w:r w:rsidRPr="005B5782">
          <w:rPr>
            <w:rStyle w:val="Hyperlink"/>
            <w:noProof/>
          </w:rPr>
          <w:t>Table 8 – Bell Numbers &amp; Letters</w:t>
        </w:r>
        <w:r>
          <w:rPr>
            <w:noProof/>
            <w:webHidden/>
          </w:rPr>
          <w:tab/>
        </w:r>
        <w:r>
          <w:rPr>
            <w:noProof/>
            <w:webHidden/>
          </w:rPr>
          <w:fldChar w:fldCharType="begin"/>
        </w:r>
        <w:r>
          <w:rPr>
            <w:noProof/>
            <w:webHidden/>
          </w:rPr>
          <w:instrText xml:space="preserve"> PAGEREF _Toc202965869 \h </w:instrText>
        </w:r>
        <w:r>
          <w:rPr>
            <w:noProof/>
            <w:webHidden/>
          </w:rPr>
        </w:r>
        <w:r>
          <w:rPr>
            <w:noProof/>
            <w:webHidden/>
          </w:rPr>
          <w:fldChar w:fldCharType="separate"/>
        </w:r>
      </w:ins>
      <w:ins w:id="1220" w:author="Andrew Instone-Cowie" w:date="2025-07-09T15:54:00Z" w16du:dateUtc="2025-07-09T14:54:00Z">
        <w:r w:rsidR="00DF32C4">
          <w:rPr>
            <w:noProof/>
            <w:webHidden/>
          </w:rPr>
          <w:t>86</w:t>
        </w:r>
      </w:ins>
      <w:ins w:id="1221" w:author="Andrew Instone-Cowie" w:date="2025-07-09T15:01:00Z" w16du:dateUtc="2025-07-09T14:01:00Z">
        <w:r>
          <w:rPr>
            <w:noProof/>
            <w:webHidden/>
          </w:rPr>
          <w:fldChar w:fldCharType="end"/>
        </w:r>
        <w:r w:rsidRPr="005B5782">
          <w:rPr>
            <w:rStyle w:val="Hyperlink"/>
            <w:noProof/>
          </w:rPr>
          <w:fldChar w:fldCharType="end"/>
        </w:r>
      </w:ins>
    </w:p>
    <w:p w14:paraId="18B49295" w14:textId="23C07703" w:rsidR="008E778E" w:rsidDel="009A052D" w:rsidRDefault="008E778E" w:rsidP="00CF22E8">
      <w:pPr>
        <w:pStyle w:val="TableofFigures"/>
        <w:tabs>
          <w:tab w:val="right" w:leader="dot" w:pos="9016"/>
        </w:tabs>
        <w:spacing w:after="120"/>
        <w:rPr>
          <w:del w:id="1222" w:author="Andrew Instone-Cowie" w:date="2025-05-07T15:28:00Z" w16du:dateUtc="2025-05-07T14:28:00Z"/>
          <w:rFonts w:eastAsiaTheme="minorEastAsia"/>
          <w:noProof/>
          <w:kern w:val="2"/>
          <w:sz w:val="24"/>
          <w:szCs w:val="24"/>
          <w:lang w:eastAsia="en-GB"/>
          <w14:ligatures w14:val="standardContextual"/>
        </w:rPr>
      </w:pPr>
      <w:del w:id="1223" w:author="Andrew Instone-Cowie" w:date="2025-05-07T15:28:00Z" w16du:dateUtc="2025-05-07T14:28:00Z">
        <w:r w:rsidRPr="009A052D" w:rsidDel="009A052D">
          <w:rPr>
            <w:rStyle w:val="Hyperlink"/>
            <w:noProof/>
          </w:rPr>
          <w:delText>Table 1 – PCB Ordering Parameters</w:delText>
        </w:r>
        <w:r w:rsidDel="009A052D">
          <w:rPr>
            <w:noProof/>
            <w:webHidden/>
          </w:rPr>
          <w:tab/>
        </w:r>
        <w:r w:rsidR="00424FD2" w:rsidDel="009A052D">
          <w:rPr>
            <w:noProof/>
            <w:webHidden/>
          </w:rPr>
          <w:delText>17</w:delText>
        </w:r>
      </w:del>
    </w:p>
    <w:p w14:paraId="62680E4E" w14:textId="447C7355" w:rsidR="008E778E" w:rsidDel="009A052D" w:rsidRDefault="008E778E" w:rsidP="00CF22E8">
      <w:pPr>
        <w:pStyle w:val="TableofFigures"/>
        <w:tabs>
          <w:tab w:val="right" w:leader="dot" w:pos="9016"/>
        </w:tabs>
        <w:spacing w:after="120"/>
        <w:rPr>
          <w:del w:id="1224" w:author="Andrew Instone-Cowie" w:date="2025-05-07T15:28:00Z" w16du:dateUtc="2025-05-07T14:28:00Z"/>
          <w:rFonts w:eastAsiaTheme="minorEastAsia"/>
          <w:noProof/>
          <w:kern w:val="2"/>
          <w:sz w:val="24"/>
          <w:szCs w:val="24"/>
          <w:lang w:eastAsia="en-GB"/>
          <w14:ligatures w14:val="standardContextual"/>
        </w:rPr>
      </w:pPr>
      <w:del w:id="1225" w:author="Andrew Instone-Cowie" w:date="2025-05-07T15:28:00Z" w16du:dateUtc="2025-05-07T14:28:00Z">
        <w:r w:rsidRPr="009A052D" w:rsidDel="009A052D">
          <w:rPr>
            <w:rStyle w:val="Hyperlink"/>
            <w:noProof/>
          </w:rPr>
          <w:delText>Table 2 – Simulator Interface Module Parts List</w:delText>
        </w:r>
        <w:r w:rsidDel="009A052D">
          <w:rPr>
            <w:noProof/>
            <w:webHidden/>
          </w:rPr>
          <w:tab/>
        </w:r>
        <w:r w:rsidR="00424FD2" w:rsidDel="009A052D">
          <w:rPr>
            <w:noProof/>
            <w:webHidden/>
          </w:rPr>
          <w:delText>24</w:delText>
        </w:r>
      </w:del>
    </w:p>
    <w:p w14:paraId="4CF9BEAC" w14:textId="2F2C4502" w:rsidR="008E778E" w:rsidDel="009A052D" w:rsidRDefault="008E778E" w:rsidP="00CF22E8">
      <w:pPr>
        <w:pStyle w:val="TableofFigures"/>
        <w:tabs>
          <w:tab w:val="right" w:leader="dot" w:pos="9016"/>
        </w:tabs>
        <w:spacing w:after="120"/>
        <w:rPr>
          <w:del w:id="1226" w:author="Andrew Instone-Cowie" w:date="2025-05-07T15:28:00Z" w16du:dateUtc="2025-05-07T14:28:00Z"/>
          <w:rFonts w:eastAsiaTheme="minorEastAsia"/>
          <w:noProof/>
          <w:kern w:val="2"/>
          <w:sz w:val="24"/>
          <w:szCs w:val="24"/>
          <w:lang w:eastAsia="en-GB"/>
          <w14:ligatures w14:val="standardContextual"/>
        </w:rPr>
      </w:pPr>
      <w:del w:id="1227" w:author="Andrew Instone-Cowie" w:date="2025-05-07T15:28:00Z" w16du:dateUtc="2025-05-07T14:28:00Z">
        <w:r w:rsidRPr="009A052D" w:rsidDel="009A052D">
          <w:rPr>
            <w:rStyle w:val="Hyperlink"/>
            <w:noProof/>
          </w:rPr>
          <w:delText>Table 3 – Power Module PCB Parts List</w:delText>
        </w:r>
        <w:r w:rsidDel="009A052D">
          <w:rPr>
            <w:noProof/>
            <w:webHidden/>
          </w:rPr>
          <w:tab/>
        </w:r>
        <w:r w:rsidR="00424FD2" w:rsidDel="009A052D">
          <w:rPr>
            <w:noProof/>
            <w:webHidden/>
          </w:rPr>
          <w:delText>31</w:delText>
        </w:r>
      </w:del>
    </w:p>
    <w:p w14:paraId="24149B63" w14:textId="7E06F3D3" w:rsidR="008E778E" w:rsidDel="009A052D" w:rsidRDefault="008E778E" w:rsidP="00CF22E8">
      <w:pPr>
        <w:pStyle w:val="TableofFigures"/>
        <w:tabs>
          <w:tab w:val="right" w:leader="dot" w:pos="9016"/>
        </w:tabs>
        <w:spacing w:after="120"/>
        <w:rPr>
          <w:del w:id="1228" w:author="Andrew Instone-Cowie" w:date="2025-05-07T15:28:00Z" w16du:dateUtc="2025-05-07T14:28:00Z"/>
          <w:rFonts w:eastAsiaTheme="minorEastAsia"/>
          <w:noProof/>
          <w:kern w:val="2"/>
          <w:sz w:val="24"/>
          <w:szCs w:val="24"/>
          <w:lang w:eastAsia="en-GB"/>
          <w14:ligatures w14:val="standardContextual"/>
        </w:rPr>
      </w:pPr>
      <w:del w:id="1229" w:author="Andrew Instone-Cowie" w:date="2025-05-07T15:28:00Z" w16du:dateUtc="2025-05-07T14:28:00Z">
        <w:r w:rsidRPr="009A052D" w:rsidDel="009A052D">
          <w:rPr>
            <w:rStyle w:val="Hyperlink"/>
            <w:noProof/>
          </w:rPr>
          <w:delText>Table 4 – Magneto-Resistive Sensor Module Parts List</w:delText>
        </w:r>
        <w:r w:rsidDel="009A052D">
          <w:rPr>
            <w:noProof/>
            <w:webHidden/>
          </w:rPr>
          <w:tab/>
        </w:r>
        <w:r w:rsidR="00424FD2" w:rsidDel="009A052D">
          <w:rPr>
            <w:noProof/>
            <w:webHidden/>
          </w:rPr>
          <w:delText>35</w:delText>
        </w:r>
      </w:del>
    </w:p>
    <w:p w14:paraId="4599E2B5" w14:textId="4880D8B0" w:rsidR="008E778E" w:rsidDel="009A052D" w:rsidRDefault="008E778E" w:rsidP="00CF22E8">
      <w:pPr>
        <w:pStyle w:val="TableofFigures"/>
        <w:tabs>
          <w:tab w:val="right" w:leader="dot" w:pos="9016"/>
        </w:tabs>
        <w:spacing w:after="120"/>
        <w:rPr>
          <w:del w:id="1230" w:author="Andrew Instone-Cowie" w:date="2025-05-07T15:28:00Z" w16du:dateUtc="2025-05-07T14:28:00Z"/>
          <w:rFonts w:eastAsiaTheme="minorEastAsia"/>
          <w:noProof/>
          <w:kern w:val="2"/>
          <w:sz w:val="24"/>
          <w:szCs w:val="24"/>
          <w:lang w:eastAsia="en-GB"/>
          <w14:ligatures w14:val="standardContextual"/>
        </w:rPr>
      </w:pPr>
      <w:del w:id="1231" w:author="Andrew Instone-Cowie" w:date="2025-05-07T15:28:00Z" w16du:dateUtc="2025-05-07T14:28:00Z">
        <w:r w:rsidRPr="009A052D" w:rsidDel="009A052D">
          <w:rPr>
            <w:rStyle w:val="Hyperlink"/>
            <w:noProof/>
          </w:rPr>
          <w:delText>Table 5 – Generic Sensor Module Parts List</w:delText>
        </w:r>
        <w:r w:rsidDel="009A052D">
          <w:rPr>
            <w:noProof/>
            <w:webHidden/>
          </w:rPr>
          <w:tab/>
        </w:r>
        <w:r w:rsidR="00424FD2" w:rsidDel="009A052D">
          <w:rPr>
            <w:noProof/>
            <w:webHidden/>
          </w:rPr>
          <w:delText>39</w:delText>
        </w:r>
      </w:del>
    </w:p>
    <w:p w14:paraId="3B9B0701" w14:textId="05666B08" w:rsidR="008E778E" w:rsidDel="009A052D" w:rsidRDefault="008E778E" w:rsidP="00CF22E8">
      <w:pPr>
        <w:pStyle w:val="TableofFigures"/>
        <w:tabs>
          <w:tab w:val="right" w:leader="dot" w:pos="9016"/>
        </w:tabs>
        <w:spacing w:after="120"/>
        <w:rPr>
          <w:del w:id="1232" w:author="Andrew Instone-Cowie" w:date="2025-05-07T15:28:00Z" w16du:dateUtc="2025-05-07T14:28:00Z"/>
          <w:rFonts w:eastAsiaTheme="minorEastAsia"/>
          <w:noProof/>
          <w:kern w:val="2"/>
          <w:sz w:val="24"/>
          <w:szCs w:val="24"/>
          <w:lang w:eastAsia="en-GB"/>
          <w14:ligatures w14:val="standardContextual"/>
        </w:rPr>
      </w:pPr>
      <w:del w:id="1233" w:author="Andrew Instone-Cowie" w:date="2025-05-07T15:28:00Z" w16du:dateUtc="2025-05-07T14:28:00Z">
        <w:r w:rsidRPr="009A052D" w:rsidDel="009A052D">
          <w:rPr>
            <w:rStyle w:val="Hyperlink"/>
            <w:noProof/>
          </w:rPr>
          <w:delText>Table 6 – Enclosures Parts List</w:delText>
        </w:r>
        <w:r w:rsidDel="009A052D">
          <w:rPr>
            <w:noProof/>
            <w:webHidden/>
          </w:rPr>
          <w:tab/>
        </w:r>
        <w:r w:rsidR="00424FD2" w:rsidDel="009A052D">
          <w:rPr>
            <w:noProof/>
            <w:webHidden/>
          </w:rPr>
          <w:delText>44</w:delText>
        </w:r>
      </w:del>
    </w:p>
    <w:p w14:paraId="4568959E" w14:textId="7D1DCCBE" w:rsidR="008E778E" w:rsidDel="009A052D" w:rsidRDefault="008E778E" w:rsidP="00CF22E8">
      <w:pPr>
        <w:pStyle w:val="TableofFigures"/>
        <w:tabs>
          <w:tab w:val="right" w:leader="dot" w:pos="9016"/>
        </w:tabs>
        <w:spacing w:after="120"/>
        <w:rPr>
          <w:del w:id="1234" w:author="Andrew Instone-Cowie" w:date="2025-05-07T15:28:00Z" w16du:dateUtc="2025-05-07T14:28:00Z"/>
          <w:rFonts w:eastAsiaTheme="minorEastAsia"/>
          <w:noProof/>
          <w:kern w:val="2"/>
          <w:sz w:val="24"/>
          <w:szCs w:val="24"/>
          <w:lang w:eastAsia="en-GB"/>
          <w14:ligatures w14:val="standardContextual"/>
        </w:rPr>
      </w:pPr>
      <w:del w:id="1235" w:author="Andrew Instone-Cowie" w:date="2025-05-07T15:28:00Z" w16du:dateUtc="2025-05-07T14:28:00Z">
        <w:r w:rsidRPr="009A052D" w:rsidDel="009A052D">
          <w:rPr>
            <w:rStyle w:val="Hyperlink"/>
            <w:noProof/>
          </w:rPr>
          <w:delText>Table 7 – Example Channel Mapping</w:delText>
        </w:r>
        <w:r w:rsidDel="009A052D">
          <w:rPr>
            <w:noProof/>
            <w:webHidden/>
          </w:rPr>
          <w:tab/>
        </w:r>
        <w:r w:rsidR="00424FD2" w:rsidDel="009A052D">
          <w:rPr>
            <w:noProof/>
            <w:webHidden/>
          </w:rPr>
          <w:delText>84</w:delText>
        </w:r>
      </w:del>
    </w:p>
    <w:p w14:paraId="5840A996" w14:textId="5220AF6E" w:rsidR="008E778E" w:rsidDel="009A052D" w:rsidRDefault="008E778E">
      <w:pPr>
        <w:pStyle w:val="TableofFigures"/>
        <w:tabs>
          <w:tab w:val="right" w:leader="dot" w:pos="9016"/>
        </w:tabs>
        <w:rPr>
          <w:del w:id="1236" w:author="Andrew Instone-Cowie" w:date="2025-05-07T15:28:00Z" w16du:dateUtc="2025-05-07T14:28:00Z"/>
          <w:rFonts w:eastAsiaTheme="minorEastAsia"/>
          <w:noProof/>
          <w:kern w:val="2"/>
          <w:sz w:val="24"/>
          <w:szCs w:val="24"/>
          <w:lang w:eastAsia="en-GB"/>
          <w14:ligatures w14:val="standardContextual"/>
        </w:rPr>
      </w:pPr>
      <w:del w:id="1237" w:author="Andrew Instone-Cowie" w:date="2025-05-07T15:28:00Z" w16du:dateUtc="2025-05-07T14:28:00Z">
        <w:r w:rsidRPr="009A052D" w:rsidDel="009A052D">
          <w:rPr>
            <w:rStyle w:val="Hyperlink"/>
            <w:noProof/>
          </w:rPr>
          <w:delText>Table 8 – Bell Numbers &amp; Letters</w:delText>
        </w:r>
        <w:r w:rsidDel="009A052D">
          <w:rPr>
            <w:noProof/>
            <w:webHidden/>
          </w:rPr>
          <w:tab/>
        </w:r>
        <w:r w:rsidR="00424FD2" w:rsidDel="009A052D">
          <w:rPr>
            <w:noProof/>
            <w:webHidden/>
          </w:rPr>
          <w:delText>84</w:delText>
        </w:r>
      </w:del>
    </w:p>
    <w:p w14:paraId="1473B8C8" w14:textId="096350C6" w:rsidR="004D7582" w:rsidRPr="00787764" w:rsidRDefault="00E35852" w:rsidP="004E080F">
      <w:pPr>
        <w:pStyle w:val="Heading1"/>
        <w:pageBreakBefore/>
        <w:spacing w:after="100"/>
      </w:pPr>
      <w:r>
        <w:lastRenderedPageBreak/>
        <w:fldChar w:fldCharType="end"/>
      </w:r>
      <w:bookmarkStart w:id="1238" w:name="_Toc202965683"/>
      <w:r w:rsidR="004D7582">
        <w:t>Document History</w:t>
      </w:r>
      <w:bookmarkEnd w:id="12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028ECBB8" w:rsidR="00830835" w:rsidRDefault="00203CD1" w:rsidP="00B46AB5">
            <w:pPr>
              <w:contextualSpacing/>
            </w:pPr>
            <w:r>
              <w:t>Minor te</w:t>
            </w:r>
            <w:r w:rsidR="00AE013E">
              <w:t>x</w:t>
            </w:r>
            <w:r>
              <w:t>t updates, update faculty links, u</w:t>
            </w:r>
            <w:r w:rsidR="00830835">
              <w:t>pdate external links.</w:t>
            </w:r>
          </w:p>
        </w:tc>
      </w:tr>
      <w:tr w:rsidR="00DC0594" w:rsidRPr="00D57358" w14:paraId="22756AFB" w14:textId="77777777" w:rsidTr="003A2793">
        <w:tc>
          <w:tcPr>
            <w:tcW w:w="991" w:type="dxa"/>
          </w:tcPr>
          <w:p w14:paraId="525FDBD3" w14:textId="59DBB850" w:rsidR="00DC0594" w:rsidRDefault="00DC0594" w:rsidP="00B46AB5">
            <w:pPr>
              <w:contextualSpacing/>
            </w:pPr>
            <w:r>
              <w:t>1.6</w:t>
            </w:r>
          </w:p>
        </w:tc>
        <w:tc>
          <w:tcPr>
            <w:tcW w:w="1822" w:type="dxa"/>
          </w:tcPr>
          <w:p w14:paraId="4281053E" w14:textId="2CDE3050" w:rsidR="00DC0594" w:rsidRDefault="00DC0594" w:rsidP="00B46AB5">
            <w:pPr>
              <w:contextualSpacing/>
            </w:pPr>
            <w:r>
              <w:t>A J Instone-Cowie</w:t>
            </w:r>
          </w:p>
        </w:tc>
        <w:tc>
          <w:tcPr>
            <w:tcW w:w="1390" w:type="dxa"/>
          </w:tcPr>
          <w:p w14:paraId="6AB30253" w14:textId="669850D0" w:rsidR="00DC0594" w:rsidRDefault="00DC0594" w:rsidP="00B46AB5">
            <w:pPr>
              <w:contextualSpacing/>
            </w:pPr>
            <w:r>
              <w:t>2</w:t>
            </w:r>
            <w:r w:rsidR="00CB307A">
              <w:t>7</w:t>
            </w:r>
            <w:r>
              <w:t>/06/2024</w:t>
            </w:r>
          </w:p>
        </w:tc>
        <w:tc>
          <w:tcPr>
            <w:tcW w:w="4931" w:type="dxa"/>
          </w:tcPr>
          <w:p w14:paraId="706D0C15" w14:textId="0BE3E12B" w:rsidR="00DC0594" w:rsidRDefault="00991B52" w:rsidP="00B46AB5">
            <w:pPr>
              <w:contextualSpacing/>
            </w:pPr>
            <w:r>
              <w:t>U</w:t>
            </w:r>
            <w:r w:rsidR="00CF2395">
              <w:t xml:space="preserve">pdated </w:t>
            </w:r>
            <w:r>
              <w:t xml:space="preserve">Farnell/CPC/Screwfix </w:t>
            </w:r>
            <w:r w:rsidR="00DC0594">
              <w:t>part numbers</w:t>
            </w:r>
            <w:r w:rsidR="00CB307A">
              <w:t>, update PCB ordering information.</w:t>
            </w:r>
          </w:p>
        </w:tc>
      </w:tr>
      <w:tr w:rsidR="00490148" w:rsidRPr="00D57358" w14:paraId="12984639" w14:textId="77777777" w:rsidTr="003A2793">
        <w:tc>
          <w:tcPr>
            <w:tcW w:w="991" w:type="dxa"/>
          </w:tcPr>
          <w:p w14:paraId="138384E3" w14:textId="6117BB6F" w:rsidR="00490148" w:rsidRDefault="00490148" w:rsidP="00490148">
            <w:pPr>
              <w:contextualSpacing/>
            </w:pPr>
            <w:r>
              <w:t>1.7</w:t>
            </w:r>
          </w:p>
        </w:tc>
        <w:tc>
          <w:tcPr>
            <w:tcW w:w="1822" w:type="dxa"/>
          </w:tcPr>
          <w:p w14:paraId="378DB469" w14:textId="35906061" w:rsidR="00490148" w:rsidRDefault="00490148" w:rsidP="00490148">
            <w:pPr>
              <w:contextualSpacing/>
            </w:pPr>
            <w:r>
              <w:t>A J Instone-Cowie</w:t>
            </w:r>
          </w:p>
        </w:tc>
        <w:tc>
          <w:tcPr>
            <w:tcW w:w="1390" w:type="dxa"/>
          </w:tcPr>
          <w:p w14:paraId="524EDF9C" w14:textId="7BA50071" w:rsidR="00490148" w:rsidRDefault="00490148" w:rsidP="00490148">
            <w:pPr>
              <w:contextualSpacing/>
            </w:pPr>
            <w:r>
              <w:t>28/08/2024</w:t>
            </w:r>
          </w:p>
        </w:tc>
        <w:tc>
          <w:tcPr>
            <w:tcW w:w="4931" w:type="dxa"/>
          </w:tcPr>
          <w:p w14:paraId="36E537BE" w14:textId="7A515EC0" w:rsidR="00490148" w:rsidRDefault="00490148" w:rsidP="00490148">
            <w:pPr>
              <w:contextualSpacing/>
            </w:pPr>
            <w:r>
              <w:t>Improve diagram following feedback.</w:t>
            </w:r>
          </w:p>
        </w:tc>
      </w:tr>
      <w:tr w:rsidR="0036576A" w:rsidRPr="00D57358" w14:paraId="095B4874" w14:textId="77777777" w:rsidTr="003A2793">
        <w:tc>
          <w:tcPr>
            <w:tcW w:w="991" w:type="dxa"/>
          </w:tcPr>
          <w:p w14:paraId="5FB6E750" w14:textId="22DFB567" w:rsidR="0036576A" w:rsidRDefault="0036576A" w:rsidP="00490148">
            <w:pPr>
              <w:contextualSpacing/>
            </w:pPr>
            <w:r>
              <w:t>1.8</w:t>
            </w:r>
          </w:p>
        </w:tc>
        <w:tc>
          <w:tcPr>
            <w:tcW w:w="1822" w:type="dxa"/>
          </w:tcPr>
          <w:p w14:paraId="06D4C02F" w14:textId="66C41490" w:rsidR="0036576A" w:rsidRDefault="0036576A" w:rsidP="00490148">
            <w:pPr>
              <w:contextualSpacing/>
            </w:pPr>
            <w:r>
              <w:t>A J Instone-Cowie</w:t>
            </w:r>
          </w:p>
        </w:tc>
        <w:tc>
          <w:tcPr>
            <w:tcW w:w="1390" w:type="dxa"/>
          </w:tcPr>
          <w:p w14:paraId="2ADD6F91" w14:textId="6FCE2FC5" w:rsidR="0036576A" w:rsidRDefault="009601CF" w:rsidP="00490148">
            <w:pPr>
              <w:contextualSpacing/>
            </w:pPr>
            <w:r>
              <w:t>07/05</w:t>
            </w:r>
            <w:r w:rsidR="0036576A">
              <w:t>/202</w:t>
            </w:r>
            <w:r>
              <w:t>5</w:t>
            </w:r>
          </w:p>
        </w:tc>
        <w:tc>
          <w:tcPr>
            <w:tcW w:w="4931" w:type="dxa"/>
          </w:tcPr>
          <w:p w14:paraId="0C0DD2C3" w14:textId="2E329200" w:rsidR="0036576A" w:rsidRDefault="0036576A" w:rsidP="00490148">
            <w:pPr>
              <w:contextualSpacing/>
            </w:pPr>
            <w:r>
              <w:t xml:space="preserve">Eagle to KiCad </w:t>
            </w:r>
            <w:r w:rsidR="00EB6A53">
              <w:t xml:space="preserve">PCB design tool </w:t>
            </w:r>
            <w:r>
              <w:t>migration.</w:t>
            </w:r>
            <w:r w:rsidR="00BD574D">
              <w:t xml:space="preserve"> Updated schematics and board layouts</w:t>
            </w:r>
            <w:r w:rsidR="0066272B">
              <w:t xml:space="preserve"> (except MR sensor).</w:t>
            </w:r>
          </w:p>
        </w:tc>
      </w:tr>
      <w:tr w:rsidR="00CF22E8" w:rsidRPr="00D57358" w14:paraId="26B29FAC" w14:textId="77777777" w:rsidTr="003A2793">
        <w:trPr>
          <w:ins w:id="1239" w:author="Andrew Instone-Cowie" w:date="2025-05-07T14:12:00Z"/>
        </w:trPr>
        <w:tc>
          <w:tcPr>
            <w:tcW w:w="991" w:type="dxa"/>
          </w:tcPr>
          <w:p w14:paraId="18AF74A7" w14:textId="175F1439" w:rsidR="00CF22E8" w:rsidRDefault="00CF22E8" w:rsidP="00490148">
            <w:pPr>
              <w:contextualSpacing/>
              <w:rPr>
                <w:ins w:id="1240" w:author="Andrew Instone-Cowie" w:date="2025-05-07T14:12:00Z" w16du:dateUtc="2025-05-07T13:12:00Z"/>
              </w:rPr>
            </w:pPr>
            <w:ins w:id="1241" w:author="Andrew Instone-Cowie" w:date="2025-05-07T14:12:00Z" w16du:dateUtc="2025-05-07T13:12:00Z">
              <w:r>
                <w:t>1.9</w:t>
              </w:r>
            </w:ins>
          </w:p>
        </w:tc>
        <w:tc>
          <w:tcPr>
            <w:tcW w:w="1822" w:type="dxa"/>
          </w:tcPr>
          <w:p w14:paraId="1E1AF7C6" w14:textId="5A9B8729" w:rsidR="00CF22E8" w:rsidRDefault="00CF22E8" w:rsidP="00490148">
            <w:pPr>
              <w:contextualSpacing/>
              <w:rPr>
                <w:ins w:id="1242" w:author="Andrew Instone-Cowie" w:date="2025-05-07T14:12:00Z" w16du:dateUtc="2025-05-07T13:12:00Z"/>
              </w:rPr>
            </w:pPr>
            <w:ins w:id="1243" w:author="Andrew Instone-Cowie" w:date="2025-05-07T14:12:00Z" w16du:dateUtc="2025-05-07T13:12:00Z">
              <w:r>
                <w:t>A J Instone-Cowie</w:t>
              </w:r>
            </w:ins>
          </w:p>
        </w:tc>
        <w:tc>
          <w:tcPr>
            <w:tcW w:w="1390" w:type="dxa"/>
          </w:tcPr>
          <w:p w14:paraId="0BA016E3" w14:textId="614797C6" w:rsidR="00CF22E8" w:rsidRDefault="00CF22E8" w:rsidP="00490148">
            <w:pPr>
              <w:contextualSpacing/>
              <w:rPr>
                <w:ins w:id="1244" w:author="Andrew Instone-Cowie" w:date="2025-05-07T14:12:00Z" w16du:dateUtc="2025-05-07T13:12:00Z"/>
              </w:rPr>
            </w:pPr>
            <w:ins w:id="1245" w:author="Andrew Instone-Cowie" w:date="2025-05-07T14:12:00Z" w16du:dateUtc="2025-05-07T13:12:00Z">
              <w:r>
                <w:t>09/0</w:t>
              </w:r>
            </w:ins>
            <w:ins w:id="1246" w:author="Andrew Instone-Cowie" w:date="2025-07-09T14:38:00Z" w16du:dateUtc="2025-07-09T13:38:00Z">
              <w:r w:rsidR="000C5FC4">
                <w:t>7</w:t>
              </w:r>
            </w:ins>
            <w:ins w:id="1247" w:author="Andrew Instone-Cowie" w:date="2025-05-07T14:12:00Z" w16du:dateUtc="2025-05-07T13:12:00Z">
              <w:r>
                <w:t>/2025</w:t>
              </w:r>
            </w:ins>
          </w:p>
        </w:tc>
        <w:tc>
          <w:tcPr>
            <w:tcW w:w="4931" w:type="dxa"/>
          </w:tcPr>
          <w:p w14:paraId="179ABF89" w14:textId="00DE80D7" w:rsidR="00CF22E8" w:rsidRDefault="00CF22E8" w:rsidP="00490148">
            <w:pPr>
              <w:contextualSpacing/>
              <w:rPr>
                <w:ins w:id="1248" w:author="Andrew Instone-Cowie" w:date="2025-05-07T14:12:00Z" w16du:dateUtc="2025-05-07T13:12:00Z"/>
              </w:rPr>
            </w:pPr>
            <w:ins w:id="1249" w:author="Andrew Instone-Cowie" w:date="2025-05-07T14:18:00Z" w16du:dateUtc="2025-05-07T13:18:00Z">
              <w:r>
                <w:t xml:space="preserve">Restyled MR sensor as “Magnetic Sensor” and added </w:t>
              </w:r>
            </w:ins>
            <w:ins w:id="1250" w:author="Andrew Instone-Cowie" w:date="2025-05-07T14:14:00Z" w16du:dateUtc="2025-05-07T13:14:00Z">
              <w:r>
                <w:t>s</w:t>
              </w:r>
            </w:ins>
            <w:ins w:id="1251" w:author="Andrew Instone-Cowie" w:date="2025-05-07T14:12:00Z" w16du:dateUtc="2025-05-07T13:12:00Z">
              <w:r>
                <w:t xml:space="preserve">upport for </w:t>
              </w:r>
            </w:ins>
            <w:ins w:id="1252" w:author="Andrew Instone-Cowie" w:date="2025-05-07T14:13:00Z" w16du:dateUtc="2025-05-07T13:13:00Z">
              <w:r>
                <w:t>A1120EUA-T Hall Effect device</w:t>
              </w:r>
            </w:ins>
            <w:ins w:id="1253" w:author="Andrew Instone-Cowie" w:date="2025-05-07T14:19:00Z" w16du:dateUtc="2025-05-07T13:19:00Z">
              <w:r>
                <w:t>.</w:t>
              </w:r>
            </w:ins>
          </w:p>
        </w:tc>
      </w:tr>
    </w:tbl>
    <w:p w14:paraId="26FA6299" w14:textId="5032734A" w:rsidR="006C2C39" w:rsidDel="00CF22E8" w:rsidRDefault="006C2C39" w:rsidP="00756131">
      <w:pPr>
        <w:rPr>
          <w:del w:id="1254" w:author="Andrew Instone-Cowie" w:date="2025-05-07T14:14:00Z" w16du:dateUtc="2025-05-07T13:14:00Z"/>
          <w:i/>
          <w:color w:val="00B050"/>
        </w:rPr>
      </w:pPr>
    </w:p>
    <w:p w14:paraId="59E5B666" w14:textId="4A7A0B84" w:rsidR="0026264F" w:rsidDel="00CF22E8" w:rsidRDefault="0026264F">
      <w:pPr>
        <w:rPr>
          <w:del w:id="1255" w:author="Andrew Instone-Cowie" w:date="2025-05-07T14:14:00Z" w16du:dateUtc="2025-05-07T13:14:00Z"/>
          <w:i/>
        </w:rPr>
      </w:pPr>
      <w:del w:id="1256" w:author="Andrew Instone-Cowie" w:date="2025-05-07T14:14:00Z" w16du:dateUtc="2025-05-07T13:14:00Z">
        <w:r w:rsidDel="00CF22E8">
          <w:rPr>
            <w:i/>
          </w:rPr>
          <w:br w:type="page"/>
        </w:r>
      </w:del>
    </w:p>
    <w:p w14:paraId="6EA54818" w14:textId="78B58D04"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r w:rsidR="0036576A">
        <w:rPr>
          <w:i/>
        </w:rPr>
        <w:t>5</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554449CA"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1257" w:author="Andrew Instone-Cowie" w:date="2025-07-09T15:01:00Z" w16du:dateUtc="2025-07-09T14:01:00Z"/>
      <w:r>
        <w:fldChar w:fldCharType="separate"/>
      </w:r>
      <w:r w:rsidRPr="00AC2A14">
        <w:rPr>
          <w:rStyle w:val="Hyperlink"/>
          <w:i/>
        </w:rPr>
        <w:t>https://www.vecteezy.com</w:t>
      </w:r>
      <w: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258" w:name="_Toc202965684"/>
      <w:r>
        <w:lastRenderedPageBreak/>
        <w:t>Licence</w:t>
      </w:r>
      <w:bookmarkEnd w:id="1258"/>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Default="00C146CF" w:rsidP="00C146CF">
      <w:pPr>
        <w:rPr>
          <w:ins w:id="1259" w:author="Andrew Instone-Cowie" w:date="2025-07-09T14:51:00Z" w16du:dateUtc="2025-07-09T13:51:00Z"/>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9611BE2" w14:textId="0850E682" w:rsidR="002346D0" w:rsidRDefault="002346D0" w:rsidP="00617985">
      <w:pPr>
        <w:pStyle w:val="Heading1"/>
        <w:rPr>
          <w:ins w:id="1260" w:author="Andrew Instone-Cowie" w:date="2025-07-09T14:52:00Z" w16du:dateUtc="2025-07-09T13:52:00Z"/>
          <w:lang w:eastAsia="en-GB"/>
        </w:rPr>
        <w:pPrChange w:id="1261" w:author="Andrew Instone-Cowie" w:date="2025-07-09T14:58:00Z" w16du:dateUtc="2025-07-09T13:58:00Z">
          <w:pPr/>
        </w:pPrChange>
      </w:pPr>
      <w:bookmarkStart w:id="1262" w:name="_Toc202965685"/>
      <w:ins w:id="1263" w:author="Andrew Instone-Cowie" w:date="2025-07-09T14:51:00Z" w16du:dateUtc="2025-07-09T13:51:00Z">
        <w:r>
          <w:rPr>
            <w:lang w:eastAsia="en-GB"/>
          </w:rPr>
          <w:t>Attr</w:t>
        </w:r>
      </w:ins>
      <w:ins w:id="1264" w:author="Andrew Instone-Cowie" w:date="2025-07-09T14:52:00Z" w16du:dateUtc="2025-07-09T13:52:00Z">
        <w:r>
          <w:rPr>
            <w:lang w:eastAsia="en-GB"/>
          </w:rPr>
          <w:t>ibution</w:t>
        </w:r>
        <w:bookmarkEnd w:id="1262"/>
      </w:ins>
    </w:p>
    <w:p w14:paraId="37876A07" w14:textId="5BD6D7E2" w:rsidR="002346D0" w:rsidRDefault="002346D0" w:rsidP="004F663C">
      <w:pPr>
        <w:rPr>
          <w:ins w:id="1265" w:author="Andrew Instone-Cowie" w:date="2025-07-09T14:53:00Z" w16du:dateUtc="2025-07-09T13:53:00Z"/>
        </w:rPr>
      </w:pPr>
      <w:ins w:id="1266" w:author="Andrew Instone-Cowie" w:date="2025-07-09T14:52:00Z" w16du:dateUtc="2025-07-09T13:52:00Z">
        <w:r>
          <w:t xml:space="preserve">The </w:t>
        </w:r>
        <w:r w:rsidRPr="00212D29">
          <w:t>Creative Commons Attribution-ShareAlike</w:t>
        </w:r>
        <w:r>
          <w:t xml:space="preserve"> </w:t>
        </w:r>
      </w:ins>
      <w:ins w:id="1267" w:author="Andrew Instone-Cowie" w:date="2025-07-09T14:59:00Z" w16du:dateUtc="2025-07-09T13:59:00Z">
        <w:r w:rsidR="004F1D0E">
          <w:t xml:space="preserve">(CC BY-SA) </w:t>
        </w:r>
      </w:ins>
      <w:ins w:id="1268" w:author="Andrew Instone-Cowie" w:date="2025-07-09T14:52:00Z" w16du:dateUtc="2025-07-09T13:52:00Z">
        <w:r>
          <w:t xml:space="preserve">licence permits you to re-use this material for any purpose you wish, </w:t>
        </w:r>
      </w:ins>
      <w:ins w:id="1269" w:author="Andrew Instone-Cowie" w:date="2025-07-09T15:00:00Z" w16du:dateUtc="2025-07-09T14:00:00Z">
        <w:r w:rsidR="004F1D0E">
          <w:t xml:space="preserve">subject to the conditions of the licence, including providing </w:t>
        </w:r>
      </w:ins>
      <w:ins w:id="1270" w:author="Andrew Instone-Cowie" w:date="2025-07-09T14:52:00Z" w16du:dateUtc="2025-07-09T13:52:00Z">
        <w:r>
          <w:t xml:space="preserve">attribution </w:t>
        </w:r>
      </w:ins>
      <w:ins w:id="1271" w:author="Andrew Instone-Cowie" w:date="2025-07-09T14:56:00Z" w16du:dateUtc="2025-07-09T13:56:00Z">
        <w:r>
          <w:t xml:space="preserve">of </w:t>
        </w:r>
      </w:ins>
      <w:ins w:id="1272" w:author="Andrew Instone-Cowie" w:date="2025-07-09T14:52:00Z" w16du:dateUtc="2025-07-09T13:52:00Z">
        <w:r>
          <w:t>the source</w:t>
        </w:r>
      </w:ins>
      <w:ins w:id="1273" w:author="Andrew Instone-Cowie" w:date="2025-07-09T14:53:00Z" w16du:dateUtc="2025-07-09T13:53:00Z">
        <w:r>
          <w:t>.</w:t>
        </w:r>
      </w:ins>
    </w:p>
    <w:p w14:paraId="1EA00113" w14:textId="77777777" w:rsidR="004F663C" w:rsidRDefault="00617985" w:rsidP="004F663C">
      <w:pPr>
        <w:rPr>
          <w:ins w:id="1274" w:author="Andrew Instone-Cowie" w:date="2025-07-09T15:53:00Z" w16du:dateUtc="2025-07-09T14:53:00Z"/>
        </w:rPr>
      </w:pPr>
      <w:ins w:id="1275" w:author="Andrew Instone-Cowie" w:date="2025-07-09T14:56:00Z" w16du:dateUtc="2025-07-09T13:56:00Z">
        <w:r>
          <w:t xml:space="preserve">The following is suggested as a </w:t>
        </w:r>
      </w:ins>
      <w:ins w:id="1276" w:author="Andrew Instone-Cowie" w:date="2025-07-09T14:55:00Z" w16du:dateUtc="2025-07-09T13:55:00Z">
        <w:r w:rsidR="002346D0">
          <w:t>su</w:t>
        </w:r>
      </w:ins>
      <w:ins w:id="1277" w:author="Andrew Instone-Cowie" w:date="2025-07-09T14:56:00Z" w16du:dateUtc="2025-07-09T13:56:00Z">
        <w:r>
          <w:t>itable form of attribution for this document</w:t>
        </w:r>
      </w:ins>
      <w:ins w:id="1278" w:author="Andrew Instone-Cowie" w:date="2025-07-09T14:57:00Z" w16du:dateUtc="2025-07-09T13:57:00Z">
        <w:r>
          <w:t>, or extracts thereof:</w:t>
        </w:r>
      </w:ins>
    </w:p>
    <w:p w14:paraId="2E8BC0B5" w14:textId="4E4A976D" w:rsidR="002346D0" w:rsidRPr="004F663C" w:rsidRDefault="004F663C" w:rsidP="004F663C">
      <w:pPr>
        <w:rPr>
          <w:i/>
        </w:rPr>
      </w:pPr>
      <w:ins w:id="1279" w:author="Andrew Instone-Cowie" w:date="2025-07-09T15:53:00Z" w16du:dateUtc="2025-07-09T14:53:00Z">
        <w:r w:rsidRPr="004F663C">
          <w:rPr>
            <w:b/>
            <w:bCs/>
            <w:i/>
            <w14:textOutline w14:w="9525" w14:cap="rnd" w14:cmpd="sng" w14:algn="ctr">
              <w14:noFill/>
              <w14:prstDash w14:val="solid"/>
              <w14:bevel/>
            </w14:textOutline>
          </w:rPr>
          <w:t xml:space="preserve">Type 2 </w:t>
        </w:r>
      </w:ins>
      <w:ins w:id="1280" w:author="Andrew Instone-Cowie" w:date="2025-07-09T14:53:00Z" w16du:dateUtc="2025-07-09T13:53:00Z">
        <w:r w:rsidR="002346D0" w:rsidRPr="004F663C">
          <w:rPr>
            <w:b/>
            <w:bCs/>
            <w:i/>
            <w14:textOutline w14:w="9525" w14:cap="rnd" w14:cmpd="sng" w14:algn="ctr">
              <w14:noFill/>
              <w14:prstDash w14:val="solid"/>
              <w14:bevel/>
            </w14:textOutline>
            <w:rPrChange w:id="1281" w:author="Andrew Instone-Cowie" w:date="2025-07-09T15:53:00Z" w16du:dateUtc="2025-07-09T14:53:00Z">
              <w:rPr>
                <w:i/>
              </w:rPr>
            </w:rPrChange>
          </w:rPr>
          <w:t xml:space="preserve">Build &amp; Installation Guide, </w:t>
        </w:r>
      </w:ins>
      <w:ins w:id="1282" w:author="Andrew Instone-Cowie" w:date="2025-07-09T14:56:00Z" w16du:dateUtc="2025-07-09T13:56:00Z">
        <w:r w:rsidR="00617985" w:rsidRPr="004F663C">
          <w:rPr>
            <w:b/>
            <w:bCs/>
            <w:i/>
            <w14:textOutline w14:w="9525" w14:cap="rnd" w14:cmpd="sng" w14:algn="ctr">
              <w14:noFill/>
              <w14:prstDash w14:val="solid"/>
              <w14:bevel/>
            </w14:textOutline>
            <w:rPrChange w:id="1283" w:author="Andrew Instone-Cowie" w:date="2025-07-09T15:53:00Z" w16du:dateUtc="2025-07-09T14:53:00Z">
              <w:rPr>
                <w:i/>
              </w:rPr>
            </w:rPrChange>
          </w:rPr>
          <w:t>Liverpool Ringing Simulator Project</w:t>
        </w:r>
      </w:ins>
      <w:ins w:id="1284" w:author="Andrew Instone-Cowie" w:date="2025-07-09T14:57:00Z" w16du:dateUtc="2025-07-09T13:57:00Z">
        <w:r w:rsidR="00617985" w:rsidRPr="004F663C">
          <w:rPr>
            <w:i/>
            <w14:textOutline w14:w="9525" w14:cap="rnd" w14:cmpd="sng" w14:algn="ctr">
              <w14:noFill/>
              <w14:prstDash w14:val="solid"/>
              <w14:bevel/>
            </w14:textOutline>
            <w:rPrChange w:id="1285" w:author="Andrew Instone-Cowie" w:date="2025-07-09T15:53:00Z" w16du:dateUtc="2025-07-09T14:53:00Z">
              <w:rPr>
                <w:i/>
              </w:rPr>
            </w:rPrChange>
          </w:rPr>
          <w:t xml:space="preserve"> (</w:t>
        </w:r>
        <w:r w:rsidR="00617985" w:rsidRPr="004F663C">
          <w:rPr>
            <w:i/>
            <w14:textOutline w14:w="9525" w14:cap="rnd" w14:cmpd="sng" w14:algn="ctr">
              <w14:noFill/>
              <w14:prstDash w14:val="solid"/>
              <w14:bevel/>
            </w14:textOutline>
            <w:rPrChange w:id="1286" w:author="Andrew Instone-Cowie" w:date="2025-07-09T15:53:00Z" w16du:dateUtc="2025-07-09T14:53:00Z">
              <w:rPr>
                <w:i/>
              </w:rPr>
            </w:rPrChange>
          </w:rPr>
          <w:fldChar w:fldCharType="begin"/>
        </w:r>
        <w:r w:rsidR="00617985" w:rsidRPr="004F663C">
          <w:rPr>
            <w:i/>
            <w14:textOutline w14:w="9525" w14:cap="rnd" w14:cmpd="sng" w14:algn="ctr">
              <w14:noFill/>
              <w14:prstDash w14:val="solid"/>
              <w14:bevel/>
            </w14:textOutline>
            <w:rPrChange w:id="1287" w:author="Andrew Instone-Cowie" w:date="2025-07-09T15:53:00Z" w16du:dateUtc="2025-07-09T14:53:00Z">
              <w:rPr>
                <w:i/>
              </w:rPr>
            </w:rPrChange>
          </w:rPr>
          <w:instrText>HYPERLINK "https://www.simulators.org.uk"</w:instrText>
        </w:r>
      </w:ins>
      <w:ins w:id="1288" w:author="Andrew Instone-Cowie" w:date="2025-07-09T15:01:00Z" w16du:dateUtc="2025-07-09T14:01:00Z">
        <w:r w:rsidR="0007558C" w:rsidRPr="004F663C">
          <w:rPr>
            <w:i/>
            <w14:textOutline w14:w="9525" w14:cap="rnd" w14:cmpd="sng" w14:algn="ctr">
              <w14:noFill/>
              <w14:prstDash w14:val="solid"/>
              <w14:bevel/>
            </w14:textOutline>
            <w:rPrChange w:id="1289" w:author="Andrew Instone-Cowie" w:date="2025-07-09T15:53:00Z" w16du:dateUtc="2025-07-09T14:53:00Z">
              <w:rPr>
                <w:i/>
              </w:rPr>
            </w:rPrChange>
          </w:rPr>
        </w:r>
      </w:ins>
      <w:ins w:id="1290" w:author="Andrew Instone-Cowie" w:date="2025-07-09T14:57:00Z" w16du:dateUtc="2025-07-09T13:57:00Z">
        <w:r w:rsidR="00617985" w:rsidRPr="004F663C">
          <w:rPr>
            <w:i/>
            <w14:textOutline w14:w="9525" w14:cap="rnd" w14:cmpd="sng" w14:algn="ctr">
              <w14:noFill/>
              <w14:prstDash w14:val="solid"/>
              <w14:bevel/>
            </w14:textOutline>
            <w:rPrChange w:id="1291" w:author="Andrew Instone-Cowie" w:date="2025-07-09T15:53:00Z" w16du:dateUtc="2025-07-09T14:53:00Z">
              <w:rPr>
                <w:i/>
              </w:rPr>
            </w:rPrChange>
          </w:rPr>
          <w:fldChar w:fldCharType="separate"/>
        </w:r>
        <w:r w:rsidR="00617985" w:rsidRPr="004F663C">
          <w:rPr>
            <w:rStyle w:val="Hyperlink"/>
            <w:i/>
            <w14:textOutline w14:w="9525" w14:cap="rnd" w14:cmpd="sng" w14:algn="ctr">
              <w14:noFill/>
              <w14:prstDash w14:val="solid"/>
              <w14:bevel/>
            </w14:textOutline>
            <w:rPrChange w:id="1292" w:author="Andrew Instone-Cowie" w:date="2025-07-09T15:53:00Z" w16du:dateUtc="2025-07-09T14:53:00Z">
              <w:rPr>
                <w:rStyle w:val="Hyperlink"/>
                <w:i/>
              </w:rPr>
            </w:rPrChange>
          </w:rPr>
          <w:t>https://www.simulators.org.uk</w:t>
        </w:r>
        <w:r w:rsidR="00617985" w:rsidRPr="004F663C">
          <w:rPr>
            <w:i/>
            <w14:textOutline w14:w="9525" w14:cap="rnd" w14:cmpd="sng" w14:algn="ctr">
              <w14:noFill/>
              <w14:prstDash w14:val="solid"/>
              <w14:bevel/>
            </w14:textOutline>
            <w:rPrChange w:id="1293" w:author="Andrew Instone-Cowie" w:date="2025-07-09T15:53:00Z" w16du:dateUtc="2025-07-09T14:53:00Z">
              <w:rPr>
                <w:i/>
              </w:rPr>
            </w:rPrChange>
          </w:rPr>
          <w:fldChar w:fldCharType="end"/>
        </w:r>
        <w:r w:rsidR="00617985" w:rsidRPr="004F663C">
          <w:rPr>
            <w:i/>
            <w14:textOutline w14:w="9525" w14:cap="rnd" w14:cmpd="sng" w14:algn="ctr">
              <w14:noFill/>
              <w14:prstDash w14:val="solid"/>
              <w14:bevel/>
            </w14:textOutline>
            <w:rPrChange w:id="1294" w:author="Andrew Instone-Cowie" w:date="2025-07-09T15:53:00Z" w16du:dateUtc="2025-07-09T14:53:00Z">
              <w:rPr>
                <w:i/>
              </w:rPr>
            </w:rPrChange>
          </w:rPr>
          <w:t xml:space="preserve">). This document is licensed under the CC BY-SA 4.0 licence </w:t>
        </w:r>
      </w:ins>
      <w:ins w:id="1295" w:author="Andrew Instone-Cowie" w:date="2025-07-09T14:58:00Z" w16du:dateUtc="2025-07-09T13:58:00Z">
        <w:r w:rsidR="00617985" w:rsidRPr="004F663C">
          <w:rPr>
            <w:i/>
            <w14:textOutline w14:w="9525" w14:cap="rnd" w14:cmpd="sng" w14:algn="ctr">
              <w14:noFill/>
              <w14:prstDash w14:val="solid"/>
              <w14:bevel/>
            </w14:textOutline>
            <w:rPrChange w:id="1296" w:author="Andrew Instone-Cowie" w:date="2025-07-09T15:53:00Z" w16du:dateUtc="2025-07-09T14:53:00Z">
              <w:rPr>
                <w:i/>
              </w:rPr>
            </w:rPrChange>
          </w:rPr>
          <w:t>(</w:t>
        </w:r>
        <w:r w:rsidR="00617985" w:rsidRPr="004F663C">
          <w:rPr>
            <w:i/>
            <w14:textOutline w14:w="9525" w14:cap="rnd" w14:cmpd="sng" w14:algn="ctr">
              <w14:noFill/>
              <w14:prstDash w14:val="solid"/>
              <w14:bevel/>
            </w14:textOutline>
            <w:rPrChange w:id="1297" w:author="Andrew Instone-Cowie" w:date="2025-07-09T15:53:00Z" w16du:dateUtc="2025-07-09T14:53:00Z">
              <w:rPr/>
            </w:rPrChange>
          </w:rPr>
          <w:fldChar w:fldCharType="begin"/>
        </w:r>
        <w:r w:rsidR="00617985" w:rsidRPr="004F663C">
          <w:rPr>
            <w:i/>
            <w14:textOutline w14:w="9525" w14:cap="rnd" w14:cmpd="sng" w14:algn="ctr">
              <w14:noFill/>
              <w14:prstDash w14:val="solid"/>
              <w14:bevel/>
            </w14:textOutline>
            <w:rPrChange w:id="1298" w:author="Andrew Instone-Cowie" w:date="2025-07-09T15:53:00Z" w16du:dateUtc="2025-07-09T14:53:00Z">
              <w:rPr/>
            </w:rPrChange>
          </w:rPr>
          <w:instrText>HYPERLINK "https://creativecommons.org/licenses/by-sa/4.0/"</w:instrText>
        </w:r>
      </w:ins>
      <w:ins w:id="1299" w:author="Andrew Instone-Cowie" w:date="2025-07-09T15:01:00Z" w16du:dateUtc="2025-07-09T14:01:00Z">
        <w:r w:rsidR="0007558C" w:rsidRPr="004F663C">
          <w:rPr>
            <w:i/>
            <w14:textOutline w14:w="9525" w14:cap="rnd" w14:cmpd="sng" w14:algn="ctr">
              <w14:noFill/>
              <w14:prstDash w14:val="solid"/>
              <w14:bevel/>
            </w14:textOutline>
            <w:rPrChange w:id="1300" w:author="Andrew Instone-Cowie" w:date="2025-07-09T15:53:00Z" w16du:dateUtc="2025-07-09T14:53:00Z">
              <w:rPr>
                <w:i/>
              </w:rPr>
            </w:rPrChange>
          </w:rPr>
        </w:r>
      </w:ins>
      <w:ins w:id="1301" w:author="Andrew Instone-Cowie" w:date="2025-07-09T14:58:00Z" w16du:dateUtc="2025-07-09T13:58:00Z">
        <w:r w:rsidR="00617985" w:rsidRPr="004F663C">
          <w:rPr>
            <w:i/>
            <w14:textOutline w14:w="9525" w14:cap="rnd" w14:cmpd="sng" w14:algn="ctr">
              <w14:noFill/>
              <w14:prstDash w14:val="solid"/>
              <w14:bevel/>
            </w14:textOutline>
            <w:rPrChange w:id="1302" w:author="Andrew Instone-Cowie" w:date="2025-07-09T15:53:00Z" w16du:dateUtc="2025-07-09T14:53:00Z">
              <w:rPr/>
            </w:rPrChange>
          </w:rPr>
          <w:fldChar w:fldCharType="separate"/>
        </w:r>
        <w:r w:rsidR="00617985" w:rsidRPr="004F663C">
          <w:rPr>
            <w:rStyle w:val="Hyperlink"/>
            <w:i/>
            <w14:textOutline w14:w="9525" w14:cap="rnd" w14:cmpd="sng" w14:algn="ctr">
              <w14:noFill/>
              <w14:prstDash w14:val="solid"/>
              <w14:bevel/>
            </w14:textOutline>
            <w:rPrChange w:id="1303" w:author="Andrew Instone-Cowie" w:date="2025-07-09T15:53:00Z" w16du:dateUtc="2025-07-09T14:53:00Z">
              <w:rPr>
                <w:rStyle w:val="Hyperlink"/>
              </w:rPr>
            </w:rPrChange>
          </w:rPr>
          <w:t>https://creativecommons.org/licenses/by-sa/4.0/</w:t>
        </w:r>
        <w:r w:rsidR="00617985" w:rsidRPr="004F663C">
          <w:rPr>
            <w:i/>
            <w14:textOutline w14:w="9525" w14:cap="rnd" w14:cmpd="sng" w14:algn="ctr">
              <w14:noFill/>
              <w14:prstDash w14:val="solid"/>
              <w14:bevel/>
            </w14:textOutline>
            <w:rPrChange w:id="1304" w:author="Andrew Instone-Cowie" w:date="2025-07-09T15:53:00Z" w16du:dateUtc="2025-07-09T14:53:00Z">
              <w:rPr/>
            </w:rPrChange>
          </w:rPr>
          <w:fldChar w:fldCharType="end"/>
        </w:r>
        <w:r w:rsidR="00617985" w:rsidRPr="004F663C">
          <w:rPr>
            <w:i/>
            <w14:textOutline w14:w="9525" w14:cap="rnd" w14:cmpd="sng" w14:algn="ctr">
              <w14:noFill/>
              <w14:prstDash w14:val="solid"/>
              <w14:bevel/>
            </w14:textOutline>
            <w:rPrChange w:id="1305" w:author="Andrew Instone-Cowie" w:date="2025-07-09T15:53:00Z" w16du:dateUtc="2025-07-09T14:53:00Z">
              <w:rPr/>
            </w:rPrChange>
          </w:rPr>
          <w:t xml:space="preserve">). © </w:t>
        </w:r>
      </w:ins>
      <w:ins w:id="1306" w:author="Andrew Instone-Cowie" w:date="2025-07-09T15:00:00Z" w16du:dateUtc="2025-07-09T14:00:00Z">
        <w:r w:rsidR="004F1D0E" w:rsidRPr="004F663C">
          <w:rPr>
            <w:i/>
            <w14:textOutline w14:w="9525" w14:cap="rnd" w14:cmpd="sng" w14:algn="ctr">
              <w14:noFill/>
              <w14:prstDash w14:val="solid"/>
              <w14:bevel/>
            </w14:textOutline>
            <w:rPrChange w:id="1307" w:author="Andrew Instone-Cowie" w:date="2025-07-09T15:53:00Z" w16du:dateUtc="2025-07-09T14:53:00Z">
              <w:rPr>
                <w:i/>
              </w:rPr>
            </w:rPrChange>
          </w:rPr>
          <w:t>2018-</w:t>
        </w:r>
      </w:ins>
      <w:ins w:id="1308" w:author="Andrew Instone-Cowie" w:date="2025-07-09T14:58:00Z" w16du:dateUtc="2025-07-09T13:58:00Z">
        <w:r w:rsidR="00617985" w:rsidRPr="004F663C">
          <w:rPr>
            <w:i/>
            <w14:textOutline w14:w="9525" w14:cap="rnd" w14:cmpd="sng" w14:algn="ctr">
              <w14:noFill/>
              <w14:prstDash w14:val="solid"/>
              <w14:bevel/>
            </w14:textOutline>
            <w:rPrChange w:id="1309" w:author="Andrew Instone-Cowie" w:date="2025-07-09T15:53:00Z" w16du:dateUtc="2025-07-09T14:53:00Z">
              <w:rPr/>
            </w:rPrChange>
          </w:rPr>
          <w:t>2025 Andrew J Instone-Cowie.</w:t>
        </w:r>
      </w:ins>
    </w:p>
    <w:p w14:paraId="7D163D89" w14:textId="77777777" w:rsidR="00212D29" w:rsidRDefault="004E080F" w:rsidP="00212D29">
      <w:pPr>
        <w:pStyle w:val="Heading1"/>
      </w:pPr>
      <w:bookmarkStart w:id="1310" w:name="_Toc202965686"/>
      <w:r>
        <w:lastRenderedPageBreak/>
        <w:t>Documentation Map</w:t>
      </w:r>
      <w:bookmarkEnd w:id="1310"/>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55EA9A50" w:rsidR="004E080F" w:rsidRDefault="00D30D7C" w:rsidP="00D30D7C">
      <w:pPr>
        <w:pStyle w:val="Caption"/>
        <w:jc w:val="center"/>
      </w:pPr>
      <w:bookmarkStart w:id="1311" w:name="_Toc202965781"/>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DF32C4">
        <w:rPr>
          <w:noProof/>
        </w:rPr>
        <w:t>1</w:t>
      </w:r>
      <w:r w:rsidR="00927EE7">
        <w:rPr>
          <w:noProof/>
        </w:rPr>
        <w:fldChar w:fldCharType="end"/>
      </w:r>
      <w:r>
        <w:t xml:space="preserve"> – Documentation Map</w:t>
      </w:r>
      <w:bookmarkEnd w:id="1311"/>
    </w:p>
    <w:p w14:paraId="6A46F282" w14:textId="77777777" w:rsidR="004E080F" w:rsidRPr="004E080F" w:rsidRDefault="000306A5" w:rsidP="004E080F">
      <w:pPr>
        <w:pStyle w:val="Heading1"/>
        <w:pageBreakBefore/>
      </w:pPr>
      <w:bookmarkStart w:id="1312" w:name="_Toc202965687"/>
      <w:r>
        <w:lastRenderedPageBreak/>
        <w:t>About This Guide</w:t>
      </w:r>
      <w:bookmarkEnd w:id="1312"/>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1313" w:name="_Toc202965688"/>
      <w:r w:rsidRPr="00970EDC">
        <w:lastRenderedPageBreak/>
        <w:t xml:space="preserve">Typical </w:t>
      </w:r>
      <w:r w:rsidR="00E2398C">
        <w:t>Simulator Installation</w:t>
      </w:r>
      <w:bookmarkEnd w:id="1313"/>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7D7AFF70">
            <wp:extent cx="5731200" cy="3842676"/>
            <wp:effectExtent l="19050" t="19050" r="2222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2676"/>
                    </a:xfrm>
                    <a:prstGeom prst="rect">
                      <a:avLst/>
                    </a:prstGeom>
                    <a:ln w="12700">
                      <a:solidFill>
                        <a:schemeClr val="tx1"/>
                      </a:solidFill>
                    </a:ln>
                  </pic:spPr>
                </pic:pic>
              </a:graphicData>
            </a:graphic>
          </wp:inline>
        </w:drawing>
      </w:r>
    </w:p>
    <w:p w14:paraId="10419B3B" w14:textId="54966335" w:rsidR="000F6726" w:rsidRPr="000F6726" w:rsidRDefault="003A3D10" w:rsidP="003A3D10">
      <w:pPr>
        <w:pStyle w:val="Caption"/>
        <w:jc w:val="center"/>
      </w:pPr>
      <w:bookmarkStart w:id="1314" w:name="_Toc20296578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32C4">
        <w:rPr>
          <w:noProof/>
        </w:rPr>
        <w:t>2</w:t>
      </w:r>
      <w:r w:rsidR="00D15F53">
        <w:rPr>
          <w:noProof/>
        </w:rPr>
        <w:fldChar w:fldCharType="end"/>
      </w:r>
      <w:r>
        <w:t xml:space="preserve"> </w:t>
      </w:r>
      <w:r w:rsidR="003A2793">
        <w:t>–</w:t>
      </w:r>
      <w:r>
        <w:t xml:space="preserve"> Simulator General Arrangement</w:t>
      </w:r>
      <w:bookmarkEnd w:id="1314"/>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315" w:name="_Toc202965689"/>
      <w:r>
        <w:lastRenderedPageBreak/>
        <w:t>What You Will Need</w:t>
      </w:r>
      <w:bookmarkEnd w:id="1315"/>
      <w:r w:rsidR="00A13BF5">
        <w:t xml:space="preserve"> </w:t>
      </w:r>
    </w:p>
    <w:p w14:paraId="0ADAFEB1" w14:textId="77777777" w:rsidR="00F2560A" w:rsidRDefault="00F2560A" w:rsidP="006C2C39">
      <w:pPr>
        <w:pStyle w:val="Heading2"/>
      </w:pPr>
      <w:bookmarkStart w:id="1316" w:name="_Toc202965690"/>
      <w:r>
        <w:t>Skills</w:t>
      </w:r>
      <w:bookmarkEnd w:id="1316"/>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317" w:name="_Toc202965691"/>
      <w:r>
        <w:t>Tools</w:t>
      </w:r>
      <w:bookmarkEnd w:id="1317"/>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2F05D8C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r w:rsidR="00CF2395">
        <w:t>7518H</w:t>
      </w:r>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318" w:name="_Toc202965692"/>
      <w:r>
        <w:t>Parts</w:t>
      </w:r>
      <w:bookmarkEnd w:id="1318"/>
    </w:p>
    <w:p w14:paraId="39789CC0" w14:textId="71E9124F"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CF2395">
        <w:t xml:space="preserve">almost certainly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also be sourced from reputable suppliers on eBay.</w:t>
      </w:r>
    </w:p>
    <w:p w14:paraId="63223FD3" w14:textId="40342593" w:rsidR="005E14A6" w:rsidRDefault="005E14A6" w:rsidP="006C4A3A">
      <w:pPr>
        <w:pStyle w:val="ListParagraph"/>
        <w:numPr>
          <w:ilvl w:val="0"/>
          <w:numId w:val="21"/>
        </w:numPr>
      </w:pPr>
      <w:r>
        <w:t>Farnell</w:t>
      </w:r>
      <w:r w:rsidR="00CF647B">
        <w:t xml:space="preserve"> – </w:t>
      </w:r>
      <w:r w:rsidR="00CF647B">
        <w:fldChar w:fldCharType="begin"/>
      </w:r>
      <w:r w:rsidR="00CF647B">
        <w:instrText>HYPERLINK "https://uk.farnell.com"</w:instrText>
      </w:r>
      <w:ins w:id="1319" w:author="Andrew Instone-Cowie" w:date="2025-07-09T15:01:00Z" w16du:dateUtc="2025-07-09T14:01:00Z"/>
      <w:r w:rsidR="00CF647B">
        <w:fldChar w:fldCharType="separate"/>
      </w:r>
      <w:r w:rsidR="00CF647B" w:rsidRPr="007B1C53">
        <w:rPr>
          <w:rStyle w:val="Hyperlink"/>
        </w:rPr>
        <w:t>https://uk.farnell.com</w:t>
      </w:r>
      <w:r w:rsidR="00CF647B">
        <w:fldChar w:fldCharType="end"/>
      </w:r>
      <w:r w:rsidR="00CF647B">
        <w:t xml:space="preserve"> </w:t>
      </w:r>
    </w:p>
    <w:p w14:paraId="764D5C82" w14:textId="24DD638E" w:rsidR="008F3DF9" w:rsidRDefault="008F3DF9" w:rsidP="008F3DF9">
      <w:pPr>
        <w:pStyle w:val="ListParagraph"/>
        <w:numPr>
          <w:ilvl w:val="0"/>
          <w:numId w:val="21"/>
        </w:numPr>
      </w:pPr>
      <w:r>
        <w:t xml:space="preserve">CPC – </w:t>
      </w:r>
      <w:r>
        <w:fldChar w:fldCharType="begin"/>
      </w:r>
      <w:r>
        <w:instrText>HYPERLINK "https://cpc.farnell.com"</w:instrText>
      </w:r>
      <w:ins w:id="1320" w:author="Andrew Instone-Cowie" w:date="2025-07-09T15:01:00Z" w16du:dateUtc="2025-07-09T14:01:00Z"/>
      <w:r>
        <w:fldChar w:fldCharType="separate"/>
      </w:r>
      <w:r w:rsidRPr="00E53D47">
        <w:rPr>
          <w:rStyle w:val="Hyperlink"/>
        </w:rPr>
        <w:t>https://cpc.farnell.com</w:t>
      </w:r>
      <w:r>
        <w:fldChar w:fldCharType="end"/>
      </w:r>
    </w:p>
    <w:p w14:paraId="33F765D5" w14:textId="44B828C8" w:rsidR="005E14A6" w:rsidRDefault="005E14A6" w:rsidP="006C4A3A">
      <w:pPr>
        <w:pStyle w:val="ListParagraph"/>
        <w:numPr>
          <w:ilvl w:val="0"/>
          <w:numId w:val="21"/>
        </w:numPr>
        <w:rPr>
          <w:ins w:id="1321" w:author="Andrew Instone-Cowie" w:date="2025-07-09T14:40:00Z" w16du:dateUtc="2025-07-09T13:40:00Z"/>
        </w:rPr>
      </w:pPr>
      <w:r>
        <w:t>Rapid</w:t>
      </w:r>
      <w:r w:rsidR="00CF647B">
        <w:t xml:space="preserve"> Electronics - </w:t>
      </w:r>
      <w:r w:rsidR="00F2560A">
        <w:fldChar w:fldCharType="begin"/>
      </w:r>
      <w:r w:rsidR="00F2560A">
        <w:instrText>HYPERLINK "https://www.rapidonline.com"</w:instrText>
      </w:r>
      <w:ins w:id="1322" w:author="Andrew Instone-Cowie" w:date="2025-07-09T15:01:00Z" w16du:dateUtc="2025-07-09T14:01:00Z"/>
      <w:r w:rsidR="00F2560A">
        <w:fldChar w:fldCharType="separate"/>
      </w:r>
      <w:r w:rsidR="00F2560A">
        <w:rPr>
          <w:rStyle w:val="Hyperlink"/>
        </w:rPr>
        <w:t>https://www.rapidonline.com</w:t>
      </w:r>
      <w:r w:rsidR="00F2560A">
        <w:fldChar w:fldCharType="end"/>
      </w:r>
    </w:p>
    <w:p w14:paraId="7C90128C" w14:textId="68016C8D" w:rsidR="000C5FC4" w:rsidRDefault="000C5FC4" w:rsidP="006C4A3A">
      <w:pPr>
        <w:pStyle w:val="ListParagraph"/>
        <w:numPr>
          <w:ilvl w:val="0"/>
          <w:numId w:val="21"/>
        </w:numPr>
      </w:pPr>
      <w:ins w:id="1323" w:author="Andrew Instone-Cowie" w:date="2025-07-09T14:40:00Z" w16du:dateUtc="2025-07-09T13:40:00Z">
        <w:r>
          <w:t xml:space="preserve">Switch Electronics - </w:t>
        </w:r>
        <w:r>
          <w:fldChar w:fldCharType="begin"/>
        </w:r>
        <w:r>
          <w:instrText>HYPERLINK "</w:instrText>
        </w:r>
        <w:r w:rsidRPr="000C5FC4">
          <w:instrText>https://www.switchelectronics.co.uk/</w:instrText>
        </w:r>
        <w:r>
          <w:instrText>"</w:instrText>
        </w:r>
      </w:ins>
      <w:ins w:id="1324" w:author="Andrew Instone-Cowie" w:date="2025-07-09T15:01:00Z" w16du:dateUtc="2025-07-09T14:01:00Z"/>
      <w:ins w:id="1325" w:author="Andrew Instone-Cowie" w:date="2025-07-09T14:40:00Z" w16du:dateUtc="2025-07-09T13:40:00Z">
        <w:r>
          <w:fldChar w:fldCharType="separate"/>
        </w:r>
        <w:r w:rsidRPr="00B94640">
          <w:rPr>
            <w:rStyle w:val="Hyperlink"/>
          </w:rPr>
          <w:t>https://www.switchelectronics.co.uk/</w:t>
        </w:r>
        <w:r>
          <w:fldChar w:fldCharType="end"/>
        </w:r>
        <w:r>
          <w:t xml:space="preserve"> </w:t>
        </w:r>
      </w:ins>
    </w:p>
    <w:p w14:paraId="350A7099" w14:textId="4EBF0D3D" w:rsidR="005E14A6" w:rsidRDefault="005E14A6" w:rsidP="006C4A3A">
      <w:pPr>
        <w:pStyle w:val="ListParagraph"/>
        <w:numPr>
          <w:ilvl w:val="0"/>
          <w:numId w:val="21"/>
        </w:numPr>
      </w:pPr>
      <w:r>
        <w:t>eBay</w:t>
      </w:r>
      <w:r w:rsidR="00CF647B">
        <w:t xml:space="preserve"> – </w:t>
      </w:r>
      <w:r w:rsidR="00CF647B">
        <w:fldChar w:fldCharType="begin"/>
      </w:r>
      <w:r w:rsidR="00CF647B">
        <w:instrText>HYPERLINK "https://www.ebay.co.uk"</w:instrText>
      </w:r>
      <w:ins w:id="1326" w:author="Andrew Instone-Cowie" w:date="2025-07-09T15:01:00Z" w16du:dateUtc="2025-07-09T14:01:00Z"/>
      <w:r w:rsidR="00CF647B">
        <w:fldChar w:fldCharType="separate"/>
      </w:r>
      <w:r w:rsidR="00CF647B" w:rsidRPr="007B1C53">
        <w:rPr>
          <w:rStyle w:val="Hyperlink"/>
        </w:rPr>
        <w:t>https://www.ebay.co.uk</w:t>
      </w:r>
      <w:r w:rsidR="00CF647B">
        <w:fldChar w:fldCharType="end"/>
      </w:r>
      <w:r w:rsidR="00CF647B">
        <w:t xml:space="preserve"> </w:t>
      </w:r>
    </w:p>
    <w:p w14:paraId="6C8E7DB6" w14:textId="157047E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F22E8">
      <w:pPr>
        <w:pStyle w:val="Heading2"/>
        <w:pageBreakBefore/>
      </w:pPr>
      <w:bookmarkStart w:id="1327" w:name="_Toc202965693"/>
      <w:r>
        <w:lastRenderedPageBreak/>
        <w:t>PCBs</w:t>
      </w:r>
      <w:bookmarkEnd w:id="1327"/>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218E5A3"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xml:space="preserve">, </w:t>
      </w:r>
      <w:r w:rsidR="00797B39" w:rsidRPr="00212D29">
        <w:t>are available from the project GitHub repository</w:t>
      </w:r>
      <w:r w:rsidR="001F4FB7">
        <w:t>:</w:t>
      </w:r>
    </w:p>
    <w:p w14:paraId="7597E6AB" w14:textId="49A3094F" w:rsidR="00990D1C" w:rsidRPr="001F4FB7" w:rsidRDefault="001F4FB7" w:rsidP="006C4A3A">
      <w:pPr>
        <w:pStyle w:val="ListParagraph"/>
        <w:numPr>
          <w:ilvl w:val="0"/>
          <w:numId w:val="23"/>
        </w:numPr>
        <w:rPr>
          <w:rStyle w:val="Hyperlink"/>
          <w:color w:val="auto"/>
        </w:rPr>
      </w:pPr>
      <w:r>
        <w:fldChar w:fldCharType="begin"/>
      </w:r>
      <w:r>
        <w:instrText>HYPERLINK "https://github.com/Simulators/simulator-type2"</w:instrText>
      </w:r>
      <w:ins w:id="1328" w:author="Andrew Instone-Cowie" w:date="2025-07-09T15:01:00Z" w16du:dateUtc="2025-07-09T14:01:00Z"/>
      <w:r>
        <w:fldChar w:fldCharType="separate"/>
      </w:r>
      <w:r w:rsidRPr="001F4FB7">
        <w:rPr>
          <w:rStyle w:val="Hyperlink"/>
        </w:rPr>
        <w:t>https://github.com/Simulators/simulator-type2</w:t>
      </w:r>
      <w: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329" w:name="_Toc202965694"/>
      <w:r>
        <w:rPr>
          <w:rStyle w:val="Hyperlink"/>
          <w:color w:val="4F81BD" w:themeColor="accent1"/>
          <w:u w:val="none"/>
        </w:rPr>
        <w:t xml:space="preserve">JLCPCB or </w:t>
      </w:r>
      <w:r w:rsidR="00057FAF" w:rsidRPr="00C9246B">
        <w:rPr>
          <w:rStyle w:val="Hyperlink"/>
          <w:color w:val="4F81BD" w:themeColor="accent1"/>
          <w:u w:val="none"/>
        </w:rPr>
        <w:t>SeeedStudio</w:t>
      </w:r>
      <w:bookmarkEnd w:id="1329"/>
    </w:p>
    <w:p w14:paraId="16A59F1B" w14:textId="499BADC8"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r w:rsidR="00AD5582">
        <w:t>5</w:t>
      </w:r>
      <w:r w:rsidRPr="00212D29">
        <w:t xml:space="preserve"> PCBs</w:t>
      </w:r>
      <w:r w:rsidR="003B6A4C">
        <w:rPr>
          <w:rStyle w:val="FootnoteReference"/>
        </w:rPr>
        <w:footnoteReference w:id="6"/>
      </w:r>
      <w:r w:rsidRPr="00212D29">
        <w:t xml:space="preserve"> of a single design are available for </w:t>
      </w:r>
      <w:r w:rsidR="00C73139">
        <w:t xml:space="preserve">as little as </w:t>
      </w:r>
      <w:r w:rsidRPr="00212D29">
        <w:t>$</w:t>
      </w:r>
      <w:r w:rsidR="00AD5582">
        <w:t>2.00</w:t>
      </w:r>
      <w:r w:rsidRPr="00212D29">
        <w:t xml:space="preserve"> US, plus postage</w:t>
      </w:r>
      <w:r w:rsidR="00C73139">
        <w:rPr>
          <w:rStyle w:val="FootnoteReference"/>
        </w:rPr>
        <w:footnoteReference w:id="7"/>
      </w:r>
      <w:r w:rsidRPr="00212D29">
        <w:t>.</w:t>
      </w:r>
      <w:r>
        <w:t xml:space="preserve"> </w:t>
      </w:r>
    </w:p>
    <w:p w14:paraId="5F793644" w14:textId="218BDBC9"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r w:rsidR="00AD5582">
        <w:rPr>
          <w:rStyle w:val="Hyperlink"/>
          <w:color w:val="auto"/>
          <w:u w:val="none"/>
        </w:rPr>
        <w:t>5</w:t>
      </w:r>
      <w:r w:rsidR="00AD5582" w:rsidRPr="00212D29">
        <w:rPr>
          <w:rStyle w:val="Hyperlink"/>
          <w:color w:val="auto"/>
          <w:u w:val="none"/>
        </w:rPr>
        <w:t xml:space="preserve"> </w:t>
      </w:r>
      <w:r w:rsidRPr="00212D29">
        <w:rPr>
          <w:rStyle w:val="Hyperlink"/>
          <w:color w:val="auto"/>
          <w:u w:val="none"/>
        </w:rPr>
        <w:t xml:space="preserve">PCBs will result in enough boards for </w:t>
      </w:r>
      <w:r w:rsidR="00AD5582">
        <w:rPr>
          <w:rStyle w:val="Hyperlink"/>
          <w:color w:val="auto"/>
          <w:u w:val="none"/>
        </w:rPr>
        <w:t>30</w:t>
      </w:r>
      <w:r w:rsidR="00AD5582" w:rsidRPr="00212D29">
        <w:rPr>
          <w:rStyle w:val="Hyperlink"/>
          <w:color w:val="auto"/>
          <w:u w:val="none"/>
        </w:rPr>
        <w:t xml:space="preserve"> </w:t>
      </w:r>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12E04B0E">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6FEC38B5" w:rsidR="00990D1C" w:rsidRPr="009B5FE2" w:rsidRDefault="00990D1C" w:rsidP="00990D1C">
      <w:pPr>
        <w:pStyle w:val="Caption"/>
        <w:jc w:val="center"/>
      </w:pPr>
      <w:bookmarkStart w:id="1330" w:name="_Toc202965783"/>
      <w:r>
        <w:t xml:space="preserve">Figure </w:t>
      </w:r>
      <w:r>
        <w:rPr>
          <w:noProof/>
        </w:rPr>
        <w:fldChar w:fldCharType="begin"/>
      </w:r>
      <w:r>
        <w:rPr>
          <w:noProof/>
        </w:rPr>
        <w:instrText xml:space="preserve"> SEQ Figure \* ARABIC </w:instrText>
      </w:r>
      <w:r>
        <w:rPr>
          <w:noProof/>
        </w:rPr>
        <w:fldChar w:fldCharType="separate"/>
      </w:r>
      <w:r w:rsidR="00DF32C4">
        <w:rPr>
          <w:noProof/>
        </w:rPr>
        <w:t>3</w:t>
      </w:r>
      <w:r>
        <w:rPr>
          <w:noProof/>
        </w:rPr>
        <w:fldChar w:fldCharType="end"/>
      </w:r>
      <w:r>
        <w:t xml:space="preserve"> – PCB Panel</w:t>
      </w:r>
      <w:r w:rsidR="00861139">
        <w:t>s</w:t>
      </w:r>
      <w:r w:rsidR="00212D29">
        <w:t xml:space="preserve"> of Sensor Boards</w:t>
      </w:r>
      <w:bookmarkEnd w:id="1330"/>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p w14:paraId="65FE7911" w14:textId="39D6C068" w:rsidR="00AD5582" w:rsidRDefault="00AD5582" w:rsidP="00AD5582">
      <w:pPr>
        <w:pStyle w:val="ListParagraph"/>
        <w:numPr>
          <w:ilvl w:val="0"/>
          <w:numId w:val="23"/>
        </w:numPr>
        <w:rPr>
          <w:rStyle w:val="Hyperlink"/>
          <w:color w:val="auto"/>
          <w:u w:val="none"/>
        </w:rPr>
      </w:pPr>
      <w:r>
        <w:lastRenderedPageBreak/>
        <w:fldChar w:fldCharType="begin"/>
      </w:r>
      <w:r>
        <w:instrText>HYPERLINK "https://jlcpcb.com"</w:instrText>
      </w:r>
      <w:ins w:id="1331" w:author="Andrew Instone-Cowie" w:date="2025-07-09T15:01:00Z" w16du:dateUtc="2025-07-09T14:01:00Z"/>
      <w:r>
        <w:fldChar w:fldCharType="separate"/>
      </w:r>
      <w:r>
        <w:rPr>
          <w:rStyle w:val="Hyperlink"/>
        </w:rPr>
        <w:t>https://jlcpcb.com</w:t>
      </w:r>
      <w:r>
        <w:fldChar w:fldCharType="end"/>
      </w:r>
      <w:r>
        <w:rPr>
          <w:rStyle w:val="Hyperlink"/>
          <w:color w:val="auto"/>
          <w:u w:val="none"/>
        </w:rPr>
        <w:t xml:space="preserve"> </w:t>
      </w:r>
    </w:p>
    <w:p w14:paraId="4F1FFD55" w14:textId="62B17409" w:rsidR="00861139" w:rsidRPr="00405050" w:rsidRDefault="003B6A4C" w:rsidP="00A228E9">
      <w:pPr>
        <w:pStyle w:val="ListParagraph"/>
        <w:numPr>
          <w:ilvl w:val="0"/>
          <w:numId w:val="23"/>
        </w:numPr>
        <w:rPr>
          <w:rStyle w:val="Hyperlink"/>
          <w:color w:val="auto"/>
          <w:u w:val="none"/>
        </w:rPr>
      </w:pPr>
      <w:r>
        <w:fldChar w:fldCharType="begin"/>
      </w:r>
      <w:r>
        <w:instrText>HYPERLINK "https://www.seeedstudio.com/fusion_pcb.html"</w:instrText>
      </w:r>
      <w:ins w:id="1332" w:author="Andrew Instone-Cowie" w:date="2025-07-09T15:01:00Z" w16du:dateUtc="2025-07-09T14:01:00Z"/>
      <w:r>
        <w:fldChar w:fldCharType="separate"/>
      </w:r>
      <w:r w:rsidRPr="00290BB6">
        <w:rPr>
          <w:rStyle w:val="Hyperlink"/>
        </w:rPr>
        <w:t>https://www.seeedstudio.com/fusion_pcb.html</w:t>
      </w:r>
      <w:r>
        <w:fldChar w:fldCharType="end"/>
      </w:r>
    </w:p>
    <w:p w14:paraId="414DACBD" w14:textId="049BE8F3" w:rsidR="00E83890" w:rsidRDefault="00E83890" w:rsidP="00A228E9">
      <w:pPr>
        <w:rPr>
          <w:rStyle w:val="Hyperlink"/>
          <w:color w:val="auto"/>
          <w:u w:val="none"/>
        </w:rPr>
      </w:pPr>
      <w:r>
        <w:rPr>
          <w:rStyle w:val="Hyperlink"/>
          <w:color w:val="auto"/>
          <w:u w:val="none"/>
        </w:rPr>
        <w:t xml:space="preserve">The ordering website for both manufacturers looks very similar, so only one </w:t>
      </w:r>
      <w:r w:rsidR="00C73139">
        <w:rPr>
          <w:rStyle w:val="Hyperlink"/>
          <w:color w:val="auto"/>
          <w:u w:val="none"/>
        </w:rPr>
        <w:t xml:space="preserve">(JLCPCB) </w:t>
      </w:r>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138E29C4" w:rsidR="000E117B" w:rsidRDefault="00C73139" w:rsidP="00C9246B">
      <w:pPr>
        <w:keepNext/>
        <w:jc w:val="center"/>
        <w:rPr>
          <w:rStyle w:val="Hyperlink"/>
          <w:color w:val="auto"/>
          <w:u w:val="none"/>
        </w:rPr>
      </w:pPr>
      <w:r>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p>
    <w:p w14:paraId="63FEC4E6" w14:textId="5C298146" w:rsidR="000E117B" w:rsidRDefault="000E117B" w:rsidP="00D859C8">
      <w:pPr>
        <w:pStyle w:val="Caption"/>
        <w:jc w:val="center"/>
      </w:pPr>
      <w:bookmarkStart w:id="1333" w:name="_Toc202965784"/>
      <w:r>
        <w:t xml:space="preserve">Figure </w:t>
      </w:r>
      <w:r>
        <w:rPr>
          <w:noProof/>
        </w:rPr>
        <w:fldChar w:fldCharType="begin"/>
      </w:r>
      <w:r>
        <w:rPr>
          <w:noProof/>
        </w:rPr>
        <w:instrText xml:space="preserve"> SEQ Figure \* ARABIC </w:instrText>
      </w:r>
      <w:r>
        <w:rPr>
          <w:noProof/>
        </w:rPr>
        <w:fldChar w:fldCharType="separate"/>
      </w:r>
      <w:r w:rsidR="00DF32C4">
        <w:rPr>
          <w:noProof/>
        </w:rPr>
        <w:t>4</w:t>
      </w:r>
      <w:r>
        <w:rPr>
          <w:noProof/>
        </w:rPr>
        <w:fldChar w:fldCharType="end"/>
      </w:r>
      <w:r>
        <w:t xml:space="preserve"> – </w:t>
      </w:r>
      <w:r w:rsidR="00C73139">
        <w:t xml:space="preserve">JLCPCB </w:t>
      </w:r>
      <w:r>
        <w:t>Upload Box</w:t>
      </w:r>
      <w:bookmarkEnd w:id="1333"/>
    </w:p>
    <w:p w14:paraId="231E73B7" w14:textId="05D3B09D" w:rsidR="00C73139" w:rsidRDefault="00C73139" w:rsidP="00C73139">
      <w:pPr>
        <w:keepNext/>
        <w:jc w:val="center"/>
        <w:rPr>
          <w:rStyle w:val="Hyperlink"/>
          <w:color w:val="auto"/>
          <w:u w:val="none"/>
        </w:rPr>
      </w:pPr>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p>
    <w:p w14:paraId="6249EA1A" w14:textId="216A767E" w:rsidR="00C73139" w:rsidRDefault="00C73139" w:rsidP="00C73139">
      <w:pPr>
        <w:pStyle w:val="Caption"/>
        <w:jc w:val="center"/>
      </w:pPr>
      <w:bookmarkStart w:id="1334" w:name="_Toc202965785"/>
      <w:r>
        <w:t xml:space="preserve">Figure </w:t>
      </w:r>
      <w:r>
        <w:rPr>
          <w:noProof/>
        </w:rPr>
        <w:fldChar w:fldCharType="begin"/>
      </w:r>
      <w:r>
        <w:rPr>
          <w:noProof/>
        </w:rPr>
        <w:instrText xml:space="preserve"> SEQ Figure \* ARABIC </w:instrText>
      </w:r>
      <w:r>
        <w:rPr>
          <w:noProof/>
        </w:rPr>
        <w:fldChar w:fldCharType="separate"/>
      </w:r>
      <w:r w:rsidR="00DF32C4">
        <w:rPr>
          <w:noProof/>
        </w:rPr>
        <w:t>5</w:t>
      </w:r>
      <w:r>
        <w:rPr>
          <w:noProof/>
        </w:rPr>
        <w:fldChar w:fldCharType="end"/>
      </w:r>
      <w:r>
        <w:t xml:space="preserve"> – JLCPCB File Uploaded</w:t>
      </w:r>
      <w:bookmarkEnd w:id="1334"/>
    </w:p>
    <w:p w14:paraId="31441D2A" w14:textId="1391C20C" w:rsidR="000E117B" w:rsidRDefault="00C73139" w:rsidP="00C9246B">
      <w:pPr>
        <w:keepNext/>
        <w:jc w:val="center"/>
      </w:pPr>
      <w:r>
        <w:rPr>
          <w:noProof/>
        </w:rPr>
        <w:drawing>
          <wp:inline distT="0" distB="0" distL="0" distR="0" wp14:anchorId="3C813D0E" wp14:editId="0F6AE503">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p>
    <w:p w14:paraId="29535735" w14:textId="369A0F15" w:rsidR="000E117B" w:rsidRDefault="000E117B" w:rsidP="000E117B">
      <w:pPr>
        <w:pStyle w:val="Caption"/>
        <w:jc w:val="center"/>
      </w:pPr>
      <w:bookmarkStart w:id="1335" w:name="_Toc202965786"/>
      <w:r>
        <w:t xml:space="preserve">Figure </w:t>
      </w:r>
      <w:r>
        <w:rPr>
          <w:noProof/>
        </w:rPr>
        <w:fldChar w:fldCharType="begin"/>
      </w:r>
      <w:r>
        <w:rPr>
          <w:noProof/>
        </w:rPr>
        <w:instrText xml:space="preserve"> SEQ Figure \* ARABIC </w:instrText>
      </w:r>
      <w:r>
        <w:rPr>
          <w:noProof/>
        </w:rPr>
        <w:fldChar w:fldCharType="separate"/>
      </w:r>
      <w:r w:rsidR="00DF32C4">
        <w:rPr>
          <w:noProof/>
        </w:rPr>
        <w:t>6</w:t>
      </w:r>
      <w:r>
        <w:rPr>
          <w:noProof/>
        </w:rPr>
        <w:fldChar w:fldCharType="end"/>
      </w:r>
      <w:r>
        <w:t xml:space="preserve"> – </w:t>
      </w:r>
      <w:r w:rsidR="00C73139">
        <w:t xml:space="preserve">JLCPCB </w:t>
      </w:r>
      <w:r>
        <w:t>Gerber Viewer</w:t>
      </w:r>
      <w:bookmarkEnd w:id="1335"/>
    </w:p>
    <w:p w14:paraId="345D801B" w14:textId="77777777" w:rsidR="00C73139" w:rsidRDefault="00C73139">
      <w:r>
        <w:br w:type="page"/>
      </w:r>
    </w:p>
    <w:p w14:paraId="0F2D4FB8" w14:textId="4A0A5ACD" w:rsidR="00C73139" w:rsidRPr="00C73139" w:rsidRDefault="00C73139" w:rsidP="00490148">
      <w:r>
        <w:lastRenderedPageBreak/>
        <w:t>Return to the order form and complete it using the parameters below. Note that the parameters for the smaller, panelised boards are slightly different from the larger, single boards.</w:t>
      </w:r>
    </w:p>
    <w:p w14:paraId="3C0CDE21" w14:textId="3EEC609F" w:rsidR="003A0F27" w:rsidRPr="00393B25" w:rsidRDefault="003A0F27" w:rsidP="003A0F27">
      <w:pPr>
        <w:pStyle w:val="Caption"/>
        <w:keepNext/>
      </w:pPr>
      <w:bookmarkStart w:id="1336" w:name="_Toc202965862"/>
      <w:r>
        <w:t xml:space="preserve">Table </w:t>
      </w:r>
      <w:r>
        <w:rPr>
          <w:noProof/>
        </w:rPr>
        <w:fldChar w:fldCharType="begin"/>
      </w:r>
      <w:r>
        <w:rPr>
          <w:noProof/>
        </w:rPr>
        <w:instrText xml:space="preserve"> SEQ Table \* ARABIC </w:instrText>
      </w:r>
      <w:r>
        <w:rPr>
          <w:noProof/>
        </w:rPr>
        <w:fldChar w:fldCharType="separate"/>
      </w:r>
      <w:r w:rsidR="00DF32C4">
        <w:rPr>
          <w:noProof/>
        </w:rPr>
        <w:t>1</w:t>
      </w:r>
      <w:r>
        <w:rPr>
          <w:noProof/>
        </w:rPr>
        <w:fldChar w:fldCharType="end"/>
      </w:r>
      <w:r>
        <w:t xml:space="preserve"> – </w:t>
      </w:r>
      <w:r w:rsidR="00C73139">
        <w:t>PCB Ordering Parameters</w:t>
      </w:r>
      <w:bookmarkEnd w:id="133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94"/>
        <w:gridCol w:w="2194"/>
        <w:gridCol w:w="2194"/>
      </w:tblGrid>
      <w:tr w:rsidR="003E16DC" w:rsidRPr="00AE25BB" w14:paraId="2AD3F460" w14:textId="54960919" w:rsidTr="00490148">
        <w:tc>
          <w:tcPr>
            <w:tcW w:w="2552" w:type="dxa"/>
            <w:shd w:val="clear" w:color="auto" w:fill="D9D9D9" w:themeFill="background1" w:themeFillShade="D9"/>
          </w:tcPr>
          <w:p w14:paraId="54B27D84" w14:textId="4977E7FF" w:rsidR="003A0F27" w:rsidRPr="00212D29" w:rsidRDefault="003A0F27" w:rsidP="0068087A">
            <w:pPr>
              <w:contextualSpacing/>
              <w:rPr>
                <w:b/>
              </w:rPr>
            </w:pPr>
            <w:r>
              <w:rPr>
                <w:b/>
              </w:rPr>
              <w:t>Form Field</w:t>
            </w:r>
          </w:p>
        </w:tc>
        <w:tc>
          <w:tcPr>
            <w:tcW w:w="2194" w:type="dxa"/>
            <w:shd w:val="clear" w:color="auto" w:fill="D9D9D9" w:themeFill="background1" w:themeFillShade="D9"/>
          </w:tcPr>
          <w:p w14:paraId="5E860F83" w14:textId="2AB06C49" w:rsidR="003A0F27" w:rsidRPr="00212D29" w:rsidRDefault="003A0F27" w:rsidP="0068087A">
            <w:pPr>
              <w:contextualSpacing/>
              <w:rPr>
                <w:b/>
              </w:rPr>
            </w:pPr>
            <w:r>
              <w:rPr>
                <w:b/>
              </w:rPr>
              <w:t xml:space="preserve">Interface </w:t>
            </w:r>
            <w:r w:rsidR="003E16DC">
              <w:rPr>
                <w:b/>
              </w:rPr>
              <w:t>or Serial Splitter Boards</w:t>
            </w:r>
          </w:p>
        </w:tc>
        <w:tc>
          <w:tcPr>
            <w:tcW w:w="2194" w:type="dxa"/>
            <w:shd w:val="clear" w:color="auto" w:fill="D9D9D9" w:themeFill="background1" w:themeFillShade="D9"/>
          </w:tcPr>
          <w:p w14:paraId="580DF745" w14:textId="0D364583" w:rsidR="003A0F27" w:rsidRPr="00212D29" w:rsidRDefault="003A0F27" w:rsidP="0068087A">
            <w:pPr>
              <w:contextualSpacing/>
              <w:rPr>
                <w:b/>
              </w:rPr>
            </w:pPr>
            <w:r>
              <w:rPr>
                <w:b/>
              </w:rPr>
              <w:t xml:space="preserve">Power </w:t>
            </w:r>
            <w:r w:rsidR="003E16DC">
              <w:rPr>
                <w:b/>
              </w:rPr>
              <w:t>or Second PC Board</w:t>
            </w:r>
            <w:r w:rsidR="0009125B">
              <w:rPr>
                <w:b/>
              </w:rPr>
              <w:t>s</w:t>
            </w:r>
            <w:r w:rsidR="0009125B">
              <w:rPr>
                <w:b/>
              </w:rPr>
              <w:br/>
            </w:r>
            <w:r>
              <w:rPr>
                <w:b/>
              </w:rPr>
              <w:t>(</w:t>
            </w:r>
            <w:r w:rsidR="003E16DC">
              <w:rPr>
                <w:b/>
              </w:rPr>
              <w:t xml:space="preserve">4-way </w:t>
            </w:r>
            <w:r>
              <w:rPr>
                <w:b/>
              </w:rPr>
              <w:t>Panel</w:t>
            </w:r>
            <w:r w:rsidR="00C73139">
              <w:rPr>
                <w:b/>
              </w:rPr>
              <w:t>ised</w:t>
            </w:r>
            <w:r>
              <w:rPr>
                <w:b/>
              </w:rPr>
              <w:t>)</w:t>
            </w:r>
          </w:p>
        </w:tc>
        <w:tc>
          <w:tcPr>
            <w:tcW w:w="2194" w:type="dxa"/>
            <w:shd w:val="clear" w:color="auto" w:fill="D9D9D9" w:themeFill="background1" w:themeFillShade="D9"/>
          </w:tcPr>
          <w:p w14:paraId="1AE7F873" w14:textId="44CDB7A3" w:rsidR="003A0F27" w:rsidRPr="00212D29" w:rsidRDefault="0009125B" w:rsidP="0068087A">
            <w:pPr>
              <w:contextualSpacing/>
              <w:rPr>
                <w:b/>
              </w:rPr>
            </w:pPr>
            <w:r>
              <w:rPr>
                <w:b/>
              </w:rPr>
              <w:t xml:space="preserve">MR or Generic </w:t>
            </w:r>
            <w:r w:rsidR="003A0F27">
              <w:rPr>
                <w:b/>
              </w:rPr>
              <w:t>Sensor</w:t>
            </w:r>
            <w:r>
              <w:rPr>
                <w:b/>
              </w:rPr>
              <w:t xml:space="preserve"> Boards</w:t>
            </w:r>
            <w:r>
              <w:rPr>
                <w:b/>
              </w:rPr>
              <w:br/>
            </w:r>
            <w:r w:rsidR="003A0F27">
              <w:rPr>
                <w:b/>
              </w:rPr>
              <w:t>(</w:t>
            </w:r>
            <w:r w:rsidR="003E16DC">
              <w:rPr>
                <w:b/>
              </w:rPr>
              <w:t xml:space="preserve">6-way </w:t>
            </w:r>
            <w:r w:rsidR="003A0F27">
              <w:rPr>
                <w:b/>
              </w:rPr>
              <w:t>Panel</w:t>
            </w:r>
            <w:r w:rsidR="00C73139">
              <w:rPr>
                <w:b/>
              </w:rPr>
              <w:t>ised</w:t>
            </w:r>
            <w:r w:rsidR="003A0F27">
              <w:rPr>
                <w:b/>
              </w:rPr>
              <w:t>)</w:t>
            </w:r>
          </w:p>
        </w:tc>
      </w:tr>
      <w:tr w:rsidR="003E16DC" w:rsidRPr="007A4ECF" w14:paraId="79414FCC" w14:textId="50330AA0" w:rsidTr="00490148">
        <w:tc>
          <w:tcPr>
            <w:tcW w:w="2552" w:type="dxa"/>
          </w:tcPr>
          <w:p w14:paraId="2052C657" w14:textId="12E63196" w:rsidR="003E16DC" w:rsidRPr="00212D29" w:rsidRDefault="003E16DC" w:rsidP="0068087A">
            <w:pPr>
              <w:contextualSpacing/>
            </w:pPr>
            <w:r>
              <w:t>Base Material</w:t>
            </w:r>
          </w:p>
        </w:tc>
        <w:tc>
          <w:tcPr>
            <w:tcW w:w="6582" w:type="dxa"/>
            <w:gridSpan w:val="3"/>
          </w:tcPr>
          <w:p w14:paraId="512B7477" w14:textId="245AF470" w:rsidR="003E16DC" w:rsidRPr="00212D29" w:rsidRDefault="003E16DC" w:rsidP="00490148">
            <w:pPr>
              <w:contextualSpacing/>
              <w:jc w:val="center"/>
            </w:pPr>
            <w:r>
              <w:t>FR-4</w:t>
            </w:r>
          </w:p>
        </w:tc>
      </w:tr>
      <w:tr w:rsidR="003E16DC" w:rsidRPr="007A4ECF" w14:paraId="4DA96D8A" w14:textId="0B1FD8FE" w:rsidTr="00490148">
        <w:tc>
          <w:tcPr>
            <w:tcW w:w="2552" w:type="dxa"/>
          </w:tcPr>
          <w:p w14:paraId="599F4337" w14:textId="3E221890" w:rsidR="003E16DC" w:rsidRPr="00212D29" w:rsidRDefault="003E16DC" w:rsidP="0068087A">
            <w:pPr>
              <w:contextualSpacing/>
            </w:pPr>
            <w:r>
              <w:t>Layers</w:t>
            </w:r>
          </w:p>
        </w:tc>
        <w:tc>
          <w:tcPr>
            <w:tcW w:w="6582" w:type="dxa"/>
            <w:gridSpan w:val="3"/>
          </w:tcPr>
          <w:p w14:paraId="5FD440FE" w14:textId="3EEABCB8" w:rsidR="003E16DC" w:rsidRPr="00212D29" w:rsidRDefault="003E16DC" w:rsidP="00490148">
            <w:pPr>
              <w:contextualSpacing/>
              <w:jc w:val="center"/>
            </w:pPr>
            <w:r>
              <w:t>2</w:t>
            </w:r>
          </w:p>
        </w:tc>
      </w:tr>
      <w:tr w:rsidR="0009125B" w:rsidRPr="007A4ECF" w14:paraId="60AEF77F" w14:textId="6CCE3D5E" w:rsidTr="00E40C55">
        <w:tc>
          <w:tcPr>
            <w:tcW w:w="2552" w:type="dxa"/>
          </w:tcPr>
          <w:p w14:paraId="77DC161B" w14:textId="48924D0B" w:rsidR="0009125B" w:rsidRPr="00212D29" w:rsidRDefault="0009125B" w:rsidP="0068087A">
            <w:pPr>
              <w:contextualSpacing/>
            </w:pPr>
            <w:r>
              <w:t>Dimensions</w:t>
            </w:r>
          </w:p>
        </w:tc>
        <w:tc>
          <w:tcPr>
            <w:tcW w:w="6582" w:type="dxa"/>
            <w:gridSpan w:val="3"/>
          </w:tcPr>
          <w:p w14:paraId="3F152AF8" w14:textId="73F56111" w:rsidR="0009125B" w:rsidRPr="00212D29" w:rsidRDefault="0009125B" w:rsidP="00490148">
            <w:pPr>
              <w:contextualSpacing/>
              <w:jc w:val="center"/>
            </w:pPr>
            <w:r>
              <w:t>(Automatically detected from uploaded file)</w:t>
            </w:r>
          </w:p>
        </w:tc>
      </w:tr>
      <w:tr w:rsidR="003E16DC" w:rsidRPr="007A4ECF" w14:paraId="1745D6CF" w14:textId="2A1E549F" w:rsidTr="00490148">
        <w:tc>
          <w:tcPr>
            <w:tcW w:w="2552" w:type="dxa"/>
          </w:tcPr>
          <w:p w14:paraId="33599AE1" w14:textId="6F6DD5DE" w:rsidR="003E16DC" w:rsidRPr="00212D29" w:rsidRDefault="003E16DC" w:rsidP="0068087A">
            <w:pPr>
              <w:contextualSpacing/>
            </w:pPr>
            <w:r>
              <w:t>PCB Qty</w:t>
            </w:r>
          </w:p>
        </w:tc>
        <w:tc>
          <w:tcPr>
            <w:tcW w:w="6582" w:type="dxa"/>
            <w:gridSpan w:val="3"/>
          </w:tcPr>
          <w:p w14:paraId="68A11A25" w14:textId="4A322D2B" w:rsidR="003E16DC" w:rsidRPr="00212D29" w:rsidRDefault="003E16DC" w:rsidP="00490148">
            <w:pPr>
              <w:contextualSpacing/>
              <w:jc w:val="center"/>
            </w:pPr>
            <w:r>
              <w:t>5</w:t>
            </w:r>
          </w:p>
        </w:tc>
      </w:tr>
      <w:tr w:rsidR="003E16DC" w:rsidRPr="007A4ECF" w14:paraId="090A09E3" w14:textId="0774FB1A" w:rsidTr="00490148">
        <w:tc>
          <w:tcPr>
            <w:tcW w:w="2552" w:type="dxa"/>
          </w:tcPr>
          <w:p w14:paraId="6D4E7E77" w14:textId="4A34FBCB" w:rsidR="003E16DC" w:rsidRPr="00212D29" w:rsidRDefault="003E16DC" w:rsidP="0068087A">
            <w:pPr>
              <w:contextualSpacing/>
            </w:pPr>
            <w:r>
              <w:t>Product Type</w:t>
            </w:r>
          </w:p>
        </w:tc>
        <w:tc>
          <w:tcPr>
            <w:tcW w:w="6582" w:type="dxa"/>
            <w:gridSpan w:val="3"/>
          </w:tcPr>
          <w:p w14:paraId="2DD1B903" w14:textId="581734E3" w:rsidR="003E16DC" w:rsidRPr="00212D29" w:rsidRDefault="003E16DC" w:rsidP="00490148">
            <w:pPr>
              <w:contextualSpacing/>
              <w:jc w:val="center"/>
            </w:pPr>
            <w:r>
              <w:t>Industrial/Consumer</w:t>
            </w:r>
            <w:r w:rsidR="00CB307A">
              <w:t xml:space="preserve"> (default)</w:t>
            </w:r>
          </w:p>
        </w:tc>
      </w:tr>
      <w:tr w:rsidR="003E16DC" w:rsidRPr="007A4ECF" w14:paraId="294AE9C9" w14:textId="61B37424" w:rsidTr="00490148">
        <w:tc>
          <w:tcPr>
            <w:tcW w:w="2552" w:type="dxa"/>
          </w:tcPr>
          <w:p w14:paraId="6129FEF6" w14:textId="1C9CE12A" w:rsidR="003E16DC" w:rsidRPr="00212D29" w:rsidRDefault="003E16DC" w:rsidP="0068087A">
            <w:pPr>
              <w:contextualSpacing/>
            </w:pPr>
            <w:r>
              <w:t>Different Design</w:t>
            </w:r>
          </w:p>
        </w:tc>
        <w:tc>
          <w:tcPr>
            <w:tcW w:w="6582" w:type="dxa"/>
            <w:gridSpan w:val="3"/>
          </w:tcPr>
          <w:p w14:paraId="3C7B70EE" w14:textId="48997BD0" w:rsidR="003E16DC" w:rsidRPr="00212D29" w:rsidRDefault="003E16DC" w:rsidP="00490148">
            <w:pPr>
              <w:contextualSpacing/>
              <w:jc w:val="center"/>
            </w:pPr>
            <w:r>
              <w:t>1</w:t>
            </w:r>
          </w:p>
        </w:tc>
      </w:tr>
      <w:tr w:rsidR="003E16DC" w:rsidRPr="007A4ECF" w14:paraId="43978919" w14:textId="66A82ADB" w:rsidTr="00490148">
        <w:tc>
          <w:tcPr>
            <w:tcW w:w="2552" w:type="dxa"/>
          </w:tcPr>
          <w:p w14:paraId="39F77D6A" w14:textId="660ED27A" w:rsidR="003E16DC" w:rsidRPr="00212D29" w:rsidRDefault="003E16DC" w:rsidP="003E16DC">
            <w:pPr>
              <w:contextualSpacing/>
            </w:pPr>
            <w:r>
              <w:t>Delivery Format</w:t>
            </w:r>
          </w:p>
        </w:tc>
        <w:tc>
          <w:tcPr>
            <w:tcW w:w="2194" w:type="dxa"/>
          </w:tcPr>
          <w:p w14:paraId="66932A97" w14:textId="4BD98FA2" w:rsidR="003E16DC" w:rsidRPr="00212D29" w:rsidRDefault="003E16DC" w:rsidP="00490148">
            <w:pPr>
              <w:contextualSpacing/>
              <w:jc w:val="center"/>
            </w:pPr>
            <w:r>
              <w:t>Single PCB</w:t>
            </w:r>
          </w:p>
        </w:tc>
        <w:tc>
          <w:tcPr>
            <w:tcW w:w="2194" w:type="dxa"/>
          </w:tcPr>
          <w:p w14:paraId="36D5CFF4" w14:textId="2AC4ACE9" w:rsidR="003E16DC" w:rsidRPr="00212D29" w:rsidRDefault="003E16DC" w:rsidP="00490148">
            <w:pPr>
              <w:contextualSpacing/>
              <w:jc w:val="center"/>
            </w:pPr>
            <w:r>
              <w:t>Panel by Customer</w:t>
            </w:r>
          </w:p>
        </w:tc>
        <w:tc>
          <w:tcPr>
            <w:tcW w:w="2194" w:type="dxa"/>
          </w:tcPr>
          <w:p w14:paraId="5C810FF0" w14:textId="1F91CE17" w:rsidR="003E16DC" w:rsidRPr="00212D29" w:rsidRDefault="003E16DC" w:rsidP="00490148">
            <w:pPr>
              <w:contextualSpacing/>
              <w:jc w:val="center"/>
            </w:pPr>
            <w:r>
              <w:t>Panel by Customer</w:t>
            </w:r>
          </w:p>
        </w:tc>
      </w:tr>
      <w:tr w:rsidR="003E16DC" w:rsidRPr="007A4ECF" w14:paraId="39146488" w14:textId="77777777" w:rsidTr="00490148">
        <w:tc>
          <w:tcPr>
            <w:tcW w:w="2552" w:type="dxa"/>
          </w:tcPr>
          <w:p w14:paraId="16EFCF0F" w14:textId="35098125" w:rsidR="003E16DC" w:rsidRDefault="003E16DC" w:rsidP="003E16DC">
            <w:pPr>
              <w:contextualSpacing/>
            </w:pPr>
            <w:r>
              <w:t>Panel Format Columns</w:t>
            </w:r>
          </w:p>
        </w:tc>
        <w:tc>
          <w:tcPr>
            <w:tcW w:w="2194" w:type="dxa"/>
          </w:tcPr>
          <w:p w14:paraId="08E738E3" w14:textId="35DF616B" w:rsidR="003E16DC" w:rsidRDefault="003E16DC" w:rsidP="00490148">
            <w:pPr>
              <w:contextualSpacing/>
              <w:jc w:val="center"/>
            </w:pPr>
            <w:r>
              <w:t>N/A</w:t>
            </w:r>
          </w:p>
        </w:tc>
        <w:tc>
          <w:tcPr>
            <w:tcW w:w="2194" w:type="dxa"/>
          </w:tcPr>
          <w:p w14:paraId="297E060D" w14:textId="312A7F03" w:rsidR="003E16DC" w:rsidRPr="00212D29" w:rsidRDefault="003E16DC" w:rsidP="00490148">
            <w:pPr>
              <w:contextualSpacing/>
              <w:jc w:val="center"/>
            </w:pPr>
            <w:r>
              <w:t>2</w:t>
            </w:r>
          </w:p>
        </w:tc>
        <w:tc>
          <w:tcPr>
            <w:tcW w:w="2194" w:type="dxa"/>
          </w:tcPr>
          <w:p w14:paraId="62BAF34B" w14:textId="08949CC5" w:rsidR="003E16DC" w:rsidRPr="00212D29" w:rsidRDefault="003E16DC" w:rsidP="00490148">
            <w:pPr>
              <w:contextualSpacing/>
              <w:jc w:val="center"/>
            </w:pPr>
            <w:r>
              <w:t>2</w:t>
            </w:r>
          </w:p>
        </w:tc>
      </w:tr>
      <w:tr w:rsidR="003E16DC" w:rsidRPr="007A4ECF" w14:paraId="78F68C8B" w14:textId="77777777" w:rsidTr="00490148">
        <w:tc>
          <w:tcPr>
            <w:tcW w:w="2552" w:type="dxa"/>
          </w:tcPr>
          <w:p w14:paraId="365A1B71" w14:textId="432EBB99" w:rsidR="003E16DC" w:rsidRDefault="003E16DC" w:rsidP="003E16DC">
            <w:pPr>
              <w:contextualSpacing/>
            </w:pPr>
            <w:r>
              <w:t>Panel Format Rows</w:t>
            </w:r>
          </w:p>
        </w:tc>
        <w:tc>
          <w:tcPr>
            <w:tcW w:w="2194" w:type="dxa"/>
          </w:tcPr>
          <w:p w14:paraId="39DB8F93" w14:textId="6D00C8B5" w:rsidR="003E16DC" w:rsidRDefault="003E16DC" w:rsidP="00490148">
            <w:pPr>
              <w:contextualSpacing/>
              <w:jc w:val="center"/>
            </w:pPr>
            <w:r>
              <w:t>N/A</w:t>
            </w:r>
          </w:p>
        </w:tc>
        <w:tc>
          <w:tcPr>
            <w:tcW w:w="2194" w:type="dxa"/>
          </w:tcPr>
          <w:p w14:paraId="371FC5DB" w14:textId="51A15939" w:rsidR="003E16DC" w:rsidRPr="00212D29" w:rsidRDefault="003E16DC" w:rsidP="00490148">
            <w:pPr>
              <w:contextualSpacing/>
              <w:jc w:val="center"/>
            </w:pPr>
            <w:r>
              <w:t>2</w:t>
            </w:r>
          </w:p>
        </w:tc>
        <w:tc>
          <w:tcPr>
            <w:tcW w:w="2194" w:type="dxa"/>
          </w:tcPr>
          <w:p w14:paraId="58F63906" w14:textId="66ED30F7" w:rsidR="003E16DC" w:rsidRPr="00212D29" w:rsidRDefault="003E16DC" w:rsidP="00490148">
            <w:pPr>
              <w:contextualSpacing/>
              <w:jc w:val="center"/>
            </w:pPr>
            <w:r>
              <w:t>3</w:t>
            </w:r>
          </w:p>
        </w:tc>
      </w:tr>
      <w:tr w:rsidR="003E16DC" w:rsidRPr="007A4ECF" w14:paraId="397388C0" w14:textId="5E4D581B" w:rsidTr="00490148">
        <w:tc>
          <w:tcPr>
            <w:tcW w:w="2552" w:type="dxa"/>
          </w:tcPr>
          <w:p w14:paraId="27736C89" w14:textId="77364ED1" w:rsidR="003E16DC" w:rsidRPr="00212D29" w:rsidRDefault="003E16DC" w:rsidP="003E16DC">
            <w:pPr>
              <w:contextualSpacing/>
            </w:pPr>
            <w:r>
              <w:t>PCB Thickness</w:t>
            </w:r>
          </w:p>
        </w:tc>
        <w:tc>
          <w:tcPr>
            <w:tcW w:w="6582" w:type="dxa"/>
            <w:gridSpan w:val="3"/>
          </w:tcPr>
          <w:p w14:paraId="5839EF8E" w14:textId="74605179" w:rsidR="003E16DC" w:rsidRPr="00212D29" w:rsidRDefault="003E16DC" w:rsidP="00490148">
            <w:pPr>
              <w:contextualSpacing/>
              <w:jc w:val="center"/>
            </w:pPr>
            <w:r>
              <w:t>1.6mm (default)</w:t>
            </w:r>
          </w:p>
        </w:tc>
      </w:tr>
      <w:tr w:rsidR="003E16DC" w:rsidRPr="007A4ECF" w14:paraId="2BD919D8" w14:textId="77777777" w:rsidTr="00490148">
        <w:tc>
          <w:tcPr>
            <w:tcW w:w="2552" w:type="dxa"/>
          </w:tcPr>
          <w:p w14:paraId="7A04D496" w14:textId="16F145EF" w:rsidR="003E16DC" w:rsidRDefault="003E16DC" w:rsidP="003E16DC">
            <w:pPr>
              <w:contextualSpacing/>
            </w:pPr>
            <w:r>
              <w:t>PCB Colour</w:t>
            </w:r>
          </w:p>
        </w:tc>
        <w:tc>
          <w:tcPr>
            <w:tcW w:w="6582" w:type="dxa"/>
            <w:gridSpan w:val="3"/>
          </w:tcPr>
          <w:p w14:paraId="62BDF126" w14:textId="26423D5E" w:rsidR="003E16DC" w:rsidRPr="00212D29" w:rsidRDefault="003E16DC" w:rsidP="00490148">
            <w:pPr>
              <w:contextualSpacing/>
              <w:jc w:val="center"/>
            </w:pPr>
            <w:r>
              <w:t>Red</w:t>
            </w:r>
          </w:p>
        </w:tc>
      </w:tr>
      <w:tr w:rsidR="003E16DC" w:rsidRPr="007A4ECF" w14:paraId="2FD36091" w14:textId="77777777" w:rsidTr="00490148">
        <w:tc>
          <w:tcPr>
            <w:tcW w:w="2552" w:type="dxa"/>
          </w:tcPr>
          <w:p w14:paraId="374ABAA8" w14:textId="04FA57C6" w:rsidR="003E16DC" w:rsidRDefault="003E16DC" w:rsidP="003E16DC">
            <w:pPr>
              <w:contextualSpacing/>
            </w:pPr>
            <w:r>
              <w:t>Silkscreen</w:t>
            </w:r>
          </w:p>
        </w:tc>
        <w:tc>
          <w:tcPr>
            <w:tcW w:w="6582" w:type="dxa"/>
            <w:gridSpan w:val="3"/>
          </w:tcPr>
          <w:p w14:paraId="43BC74A3" w14:textId="1B2018C2" w:rsidR="003E16DC" w:rsidRPr="00212D29" w:rsidRDefault="003E16DC" w:rsidP="00490148">
            <w:pPr>
              <w:contextualSpacing/>
              <w:jc w:val="center"/>
            </w:pPr>
            <w:r>
              <w:t>White (default)</w:t>
            </w:r>
          </w:p>
        </w:tc>
      </w:tr>
      <w:tr w:rsidR="003E16DC" w:rsidRPr="007A4ECF" w14:paraId="3A110A3A" w14:textId="77777777" w:rsidTr="00490148">
        <w:tc>
          <w:tcPr>
            <w:tcW w:w="2552" w:type="dxa"/>
          </w:tcPr>
          <w:p w14:paraId="795017CA" w14:textId="7C200AED" w:rsidR="003E16DC" w:rsidRDefault="003E16DC" w:rsidP="003E16DC">
            <w:pPr>
              <w:contextualSpacing/>
            </w:pPr>
            <w:r>
              <w:t>Surface Finish</w:t>
            </w:r>
          </w:p>
        </w:tc>
        <w:tc>
          <w:tcPr>
            <w:tcW w:w="6582" w:type="dxa"/>
            <w:gridSpan w:val="3"/>
          </w:tcPr>
          <w:p w14:paraId="34624C2C" w14:textId="225BFC37" w:rsidR="003E16DC" w:rsidRPr="00212D29" w:rsidRDefault="003E16DC" w:rsidP="00490148">
            <w:pPr>
              <w:contextualSpacing/>
              <w:jc w:val="center"/>
            </w:pPr>
            <w:r>
              <w:t>HASL (with Lead) (default)</w:t>
            </w:r>
            <w:r w:rsidR="00CB307A">
              <w:rPr>
                <w:rStyle w:val="FootnoteReference"/>
              </w:rPr>
              <w:footnoteReference w:id="9"/>
            </w:r>
          </w:p>
        </w:tc>
      </w:tr>
      <w:tr w:rsidR="003E16DC" w:rsidRPr="007A4ECF" w14:paraId="178453F3" w14:textId="77777777" w:rsidTr="00490148">
        <w:tc>
          <w:tcPr>
            <w:tcW w:w="2552" w:type="dxa"/>
          </w:tcPr>
          <w:p w14:paraId="3CC3DF33" w14:textId="79299157" w:rsidR="003E16DC" w:rsidRDefault="003E16DC" w:rsidP="003E16DC">
            <w:pPr>
              <w:contextualSpacing/>
            </w:pPr>
            <w:r>
              <w:t>Outer Copper Weight</w:t>
            </w:r>
          </w:p>
        </w:tc>
        <w:tc>
          <w:tcPr>
            <w:tcW w:w="6582" w:type="dxa"/>
            <w:gridSpan w:val="3"/>
          </w:tcPr>
          <w:p w14:paraId="677891F5" w14:textId="6E63E379" w:rsidR="003E16DC" w:rsidRPr="00212D29" w:rsidRDefault="003E16DC" w:rsidP="00490148">
            <w:pPr>
              <w:contextualSpacing/>
              <w:jc w:val="center"/>
            </w:pPr>
            <w:r>
              <w:t>1oz (default)</w:t>
            </w:r>
          </w:p>
        </w:tc>
      </w:tr>
      <w:tr w:rsidR="003E16DC" w:rsidRPr="007A4ECF" w14:paraId="7C89BDC9" w14:textId="77777777" w:rsidTr="00490148">
        <w:tc>
          <w:tcPr>
            <w:tcW w:w="2552" w:type="dxa"/>
          </w:tcPr>
          <w:p w14:paraId="3BC14958" w14:textId="463E7FE0" w:rsidR="003E16DC" w:rsidRDefault="003E16DC" w:rsidP="003E16DC">
            <w:pPr>
              <w:contextualSpacing/>
            </w:pPr>
            <w:r>
              <w:t>Via Covering</w:t>
            </w:r>
          </w:p>
        </w:tc>
        <w:tc>
          <w:tcPr>
            <w:tcW w:w="6582" w:type="dxa"/>
            <w:gridSpan w:val="3"/>
          </w:tcPr>
          <w:p w14:paraId="79D1B13F" w14:textId="54E3C719" w:rsidR="003E16DC" w:rsidRPr="00212D29" w:rsidRDefault="003E16DC" w:rsidP="00490148">
            <w:pPr>
              <w:contextualSpacing/>
              <w:jc w:val="center"/>
            </w:pPr>
            <w:r>
              <w:t>Tented (default)</w:t>
            </w:r>
          </w:p>
        </w:tc>
      </w:tr>
      <w:tr w:rsidR="003E16DC" w:rsidRPr="007A4ECF" w14:paraId="4A3471F6" w14:textId="77777777" w:rsidTr="00490148">
        <w:tc>
          <w:tcPr>
            <w:tcW w:w="2552" w:type="dxa"/>
          </w:tcPr>
          <w:p w14:paraId="64A22DA9" w14:textId="4CF126CA" w:rsidR="003E16DC" w:rsidRDefault="003E16DC" w:rsidP="003E16DC">
            <w:pPr>
              <w:contextualSpacing/>
            </w:pPr>
            <w:r>
              <w:t>Board Outline Tolerance</w:t>
            </w:r>
          </w:p>
        </w:tc>
        <w:tc>
          <w:tcPr>
            <w:tcW w:w="6582" w:type="dxa"/>
            <w:gridSpan w:val="3"/>
          </w:tcPr>
          <w:p w14:paraId="1EA56585" w14:textId="73FF5624" w:rsidR="003E16DC" w:rsidRPr="00212D29" w:rsidRDefault="0009125B" w:rsidP="00490148">
            <w:pPr>
              <w:contextualSpacing/>
              <w:jc w:val="center"/>
            </w:pPr>
            <w:r>
              <w:rPr>
                <w:rFonts w:ascii="Calibri" w:hAnsi="Calibri" w:cs="Calibri"/>
                <w:sz w:val="24"/>
                <w:szCs w:val="24"/>
              </w:rPr>
              <w:t>±</w:t>
            </w:r>
            <w:r w:rsidR="003E16DC">
              <w:t>0.2mm (default)</w:t>
            </w:r>
          </w:p>
        </w:tc>
      </w:tr>
      <w:tr w:rsidR="003E16DC" w:rsidRPr="007A4ECF" w14:paraId="37D6270B" w14:textId="77777777" w:rsidTr="00490148">
        <w:tc>
          <w:tcPr>
            <w:tcW w:w="2552" w:type="dxa"/>
          </w:tcPr>
          <w:p w14:paraId="77C09D24" w14:textId="6A83E2EB" w:rsidR="003E16DC" w:rsidRDefault="003E16DC" w:rsidP="003E16DC">
            <w:pPr>
              <w:contextualSpacing/>
            </w:pPr>
            <w:r>
              <w:t>Confirm Production File</w:t>
            </w:r>
          </w:p>
        </w:tc>
        <w:tc>
          <w:tcPr>
            <w:tcW w:w="6582" w:type="dxa"/>
            <w:gridSpan w:val="3"/>
          </w:tcPr>
          <w:p w14:paraId="72F4E3DA" w14:textId="66ED7209" w:rsidR="003E16DC" w:rsidRPr="00212D29" w:rsidRDefault="003E16DC" w:rsidP="00490148">
            <w:pPr>
              <w:contextualSpacing/>
              <w:jc w:val="center"/>
            </w:pPr>
            <w:r>
              <w:t>No (default)</w:t>
            </w:r>
          </w:p>
        </w:tc>
      </w:tr>
      <w:tr w:rsidR="003E16DC" w:rsidRPr="007A4ECF" w14:paraId="479D88C5" w14:textId="77777777" w:rsidTr="00490148">
        <w:tc>
          <w:tcPr>
            <w:tcW w:w="2552" w:type="dxa"/>
          </w:tcPr>
          <w:p w14:paraId="34FF1B29" w14:textId="01A4E8C7" w:rsidR="003E16DC" w:rsidRDefault="003E16DC" w:rsidP="003E16DC">
            <w:pPr>
              <w:contextualSpacing/>
            </w:pPr>
            <w:r>
              <w:t>Remove Order Number</w:t>
            </w:r>
          </w:p>
        </w:tc>
        <w:tc>
          <w:tcPr>
            <w:tcW w:w="6582" w:type="dxa"/>
            <w:gridSpan w:val="3"/>
          </w:tcPr>
          <w:p w14:paraId="7EF99386" w14:textId="4CA9272B" w:rsidR="003E16DC" w:rsidRPr="00212D29" w:rsidRDefault="003E16DC" w:rsidP="00490148">
            <w:pPr>
              <w:contextualSpacing/>
              <w:jc w:val="center"/>
            </w:pPr>
            <w:r>
              <w:t>No (default)</w:t>
            </w:r>
          </w:p>
        </w:tc>
      </w:tr>
      <w:tr w:rsidR="003E16DC" w:rsidRPr="007A4ECF" w14:paraId="4FDD563B" w14:textId="77777777" w:rsidTr="00490148">
        <w:tc>
          <w:tcPr>
            <w:tcW w:w="2552" w:type="dxa"/>
          </w:tcPr>
          <w:p w14:paraId="584EF2E5" w14:textId="7B30C975" w:rsidR="003E16DC" w:rsidRDefault="003E16DC" w:rsidP="003E16DC">
            <w:pPr>
              <w:contextualSpacing/>
            </w:pPr>
            <w:r>
              <w:t>Flying Probe Test</w:t>
            </w:r>
          </w:p>
        </w:tc>
        <w:tc>
          <w:tcPr>
            <w:tcW w:w="6582" w:type="dxa"/>
            <w:gridSpan w:val="3"/>
          </w:tcPr>
          <w:p w14:paraId="3B51E57A" w14:textId="6CAE69C7" w:rsidR="003E16DC" w:rsidRPr="00212D29" w:rsidRDefault="003E16DC" w:rsidP="00490148">
            <w:pPr>
              <w:contextualSpacing/>
              <w:jc w:val="center"/>
            </w:pPr>
            <w:r>
              <w:t>Fully Test (default)</w:t>
            </w:r>
          </w:p>
        </w:tc>
      </w:tr>
      <w:tr w:rsidR="003E16DC" w:rsidRPr="007A4ECF" w14:paraId="147F7BB2" w14:textId="77777777" w:rsidTr="00490148">
        <w:tc>
          <w:tcPr>
            <w:tcW w:w="2552" w:type="dxa"/>
          </w:tcPr>
          <w:p w14:paraId="6F52578E" w14:textId="15B3B98A" w:rsidR="003E16DC" w:rsidRDefault="003E16DC" w:rsidP="003E16DC">
            <w:pPr>
              <w:contextualSpacing/>
            </w:pPr>
            <w:r>
              <w:t>Gold Fingers</w:t>
            </w:r>
          </w:p>
        </w:tc>
        <w:tc>
          <w:tcPr>
            <w:tcW w:w="6582" w:type="dxa"/>
            <w:gridSpan w:val="3"/>
          </w:tcPr>
          <w:p w14:paraId="3C228CC7" w14:textId="6919F9B7" w:rsidR="003E16DC" w:rsidRPr="00212D29" w:rsidRDefault="003E16DC" w:rsidP="00490148">
            <w:pPr>
              <w:contextualSpacing/>
              <w:jc w:val="center"/>
            </w:pPr>
            <w:r>
              <w:t>No (default)</w:t>
            </w:r>
          </w:p>
        </w:tc>
      </w:tr>
      <w:tr w:rsidR="003E16DC" w:rsidRPr="007A4ECF" w14:paraId="08D69166" w14:textId="77777777" w:rsidTr="00490148">
        <w:tc>
          <w:tcPr>
            <w:tcW w:w="2552" w:type="dxa"/>
          </w:tcPr>
          <w:p w14:paraId="40DF8C54" w14:textId="50782B9B" w:rsidR="003E16DC" w:rsidRDefault="003E16DC" w:rsidP="003E16DC">
            <w:pPr>
              <w:contextualSpacing/>
            </w:pPr>
            <w:r>
              <w:t>Castellated Holes</w:t>
            </w:r>
          </w:p>
        </w:tc>
        <w:tc>
          <w:tcPr>
            <w:tcW w:w="6582" w:type="dxa"/>
            <w:gridSpan w:val="3"/>
          </w:tcPr>
          <w:p w14:paraId="551E5CAF" w14:textId="6C78CD89" w:rsidR="003E16DC" w:rsidRPr="00212D29" w:rsidRDefault="003E16DC" w:rsidP="00490148">
            <w:pPr>
              <w:contextualSpacing/>
              <w:jc w:val="center"/>
            </w:pPr>
            <w:r>
              <w:t>No (default)</w:t>
            </w:r>
          </w:p>
        </w:tc>
      </w:tr>
      <w:tr w:rsidR="003E16DC" w:rsidRPr="007A4ECF" w14:paraId="44D314FF" w14:textId="77777777" w:rsidTr="00490148">
        <w:tc>
          <w:tcPr>
            <w:tcW w:w="2552" w:type="dxa"/>
          </w:tcPr>
          <w:p w14:paraId="52923476" w14:textId="5742FC24" w:rsidR="003E16DC" w:rsidRDefault="003E16DC" w:rsidP="003E16DC">
            <w:pPr>
              <w:contextualSpacing/>
            </w:pPr>
            <w:r>
              <w:t>Edge Plating</w:t>
            </w:r>
          </w:p>
        </w:tc>
        <w:tc>
          <w:tcPr>
            <w:tcW w:w="6582" w:type="dxa"/>
            <w:gridSpan w:val="3"/>
          </w:tcPr>
          <w:p w14:paraId="55309BBA" w14:textId="0F9F34DA" w:rsidR="003E16DC" w:rsidRPr="00212D29" w:rsidRDefault="003E16DC" w:rsidP="00490148">
            <w:pPr>
              <w:contextualSpacing/>
              <w:jc w:val="center"/>
            </w:pPr>
            <w:r>
              <w:t>No (default)</w:t>
            </w:r>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r w:rsidR="00CB307A">
        <w:rPr>
          <w:rStyle w:val="Hyperlink"/>
          <w:color w:val="auto"/>
          <w:u w:val="none"/>
        </w:rPr>
        <w:t xml:space="preserve">JLCPCB </w:t>
      </w:r>
      <w:r>
        <w:rPr>
          <w:rStyle w:val="Hyperlink"/>
          <w:color w:val="auto"/>
          <w:u w:val="none"/>
        </w:rPr>
        <w:t>order form (for an Interface Board) is shown below:</w:t>
      </w:r>
    </w:p>
    <w:p w14:paraId="39C6A732" w14:textId="0F54973E" w:rsidR="003E2C39" w:rsidRDefault="00C73139" w:rsidP="00C9246B">
      <w:pPr>
        <w:jc w:val="center"/>
        <w:rPr>
          <w:rStyle w:val="Hyperlink"/>
          <w:color w:val="auto"/>
          <w:u w:val="none"/>
        </w:rPr>
      </w:pPr>
      <w:r>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p>
    <w:p w14:paraId="1BC0E03D" w14:textId="7DFC99E7" w:rsidR="003E2C39" w:rsidRPr="009B5FE2" w:rsidRDefault="003E2C39" w:rsidP="003E2C39">
      <w:pPr>
        <w:pStyle w:val="Caption"/>
        <w:jc w:val="center"/>
      </w:pPr>
      <w:bookmarkStart w:id="1337" w:name="_Toc202965787"/>
      <w:r>
        <w:t xml:space="preserve">Figure </w:t>
      </w:r>
      <w:r>
        <w:rPr>
          <w:noProof/>
        </w:rPr>
        <w:fldChar w:fldCharType="begin"/>
      </w:r>
      <w:r>
        <w:rPr>
          <w:noProof/>
        </w:rPr>
        <w:instrText xml:space="preserve"> SEQ Figure \* ARABIC </w:instrText>
      </w:r>
      <w:r>
        <w:rPr>
          <w:noProof/>
        </w:rPr>
        <w:fldChar w:fldCharType="separate"/>
      </w:r>
      <w:r w:rsidR="00DF32C4">
        <w:rPr>
          <w:noProof/>
        </w:rPr>
        <w:t>7</w:t>
      </w:r>
      <w:r>
        <w:rPr>
          <w:noProof/>
        </w:rPr>
        <w:fldChar w:fldCharType="end"/>
      </w:r>
      <w:r>
        <w:t xml:space="preserve"> – </w:t>
      </w:r>
      <w:r w:rsidR="00C73139">
        <w:t xml:space="preserve">JLCPCB Completed </w:t>
      </w:r>
      <w:r>
        <w:t>Order Form</w:t>
      </w:r>
      <w:bookmarkEnd w:id="1337"/>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490148">
      <w:pPr>
        <w:pStyle w:val="Heading3"/>
        <w:pageBreakBefore/>
        <w:rPr>
          <w:rStyle w:val="Hyperlink"/>
          <w:rFonts w:asciiTheme="minorHAnsi" w:eastAsiaTheme="minorHAnsi" w:hAnsiTheme="minorHAnsi" w:cstheme="minorBidi"/>
          <w:b w:val="0"/>
          <w:bCs w:val="0"/>
          <w:color w:val="4F81BD" w:themeColor="accent1"/>
          <w:u w:val="none"/>
        </w:rPr>
      </w:pPr>
      <w:bookmarkStart w:id="1338" w:name="_Toc202965695"/>
      <w:r w:rsidRPr="00D859C8">
        <w:rPr>
          <w:rStyle w:val="Hyperlink"/>
          <w:color w:val="4F81BD" w:themeColor="accent1"/>
          <w:u w:val="none"/>
        </w:rPr>
        <w:lastRenderedPageBreak/>
        <w:t>OSH Park</w:t>
      </w:r>
      <w:bookmarkEnd w:id="1338"/>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602E5E47" w:rsidR="00A72C76" w:rsidRDefault="00A72C76" w:rsidP="00A72C76">
      <w:pPr>
        <w:rPr>
          <w:rStyle w:val="Hyperlink"/>
          <w:color w:val="auto"/>
          <w:u w:val="none"/>
        </w:rPr>
      </w:pPr>
      <w:r>
        <w:rPr>
          <w:rStyle w:val="Hyperlink"/>
          <w:color w:val="auto"/>
          <w:u w:val="none"/>
        </w:rPr>
        <w:t xml:space="preserve">Do NOT try to order panelised PCBs from OSH Park using the </w:t>
      </w:r>
      <w:r w:rsidR="009601CF">
        <w:rPr>
          <w:rStyle w:val="Hyperlink"/>
          <w:color w:val="auto"/>
          <w:u w:val="none"/>
        </w:rPr>
        <w:t xml:space="preserve">panelised </w:t>
      </w:r>
      <w:r>
        <w:rPr>
          <w:rStyle w:val="Hyperlink"/>
          <w:color w:val="auto"/>
          <w:u w:val="none"/>
        </w:rPr>
        <w:t>Gerber files! There is no cost advantage to doing so, and as OSH Park are themselves a panelisation service, trying to order panelised PCBs will most likely result in your order being rejected.</w:t>
      </w:r>
    </w:p>
    <w:p w14:paraId="1A217D4A" w14:textId="52C6DB7A" w:rsidR="00A72C76" w:rsidRDefault="00A72C76" w:rsidP="00A72C76">
      <w:pPr>
        <w:rPr>
          <w:rStyle w:val="Hyperlink"/>
          <w:color w:val="auto"/>
          <w:u w:val="none"/>
        </w:rPr>
      </w:pPr>
      <w:r>
        <w:rPr>
          <w:rStyle w:val="Hyperlink"/>
          <w:color w:val="auto"/>
          <w:u w:val="none"/>
        </w:rPr>
        <w:t xml:space="preserve">To order from </w:t>
      </w:r>
      <w:r w:rsidR="00EB6A53">
        <w:rPr>
          <w:rStyle w:val="Hyperlink"/>
          <w:color w:val="auto"/>
          <w:u w:val="none"/>
        </w:rPr>
        <w:t xml:space="preserve">OSH Park, </w:t>
      </w:r>
      <w:r>
        <w:rPr>
          <w:rStyle w:val="Hyperlink"/>
          <w:color w:val="auto"/>
          <w:u w:val="none"/>
        </w:rPr>
        <w:t>download the 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008B058D" w14:textId="4725C211" w:rsidR="00A72C76" w:rsidRPr="009D358D" w:rsidRDefault="00830835" w:rsidP="00CF22E8">
      <w:pPr>
        <w:pStyle w:val="ListParagraph"/>
        <w:numPr>
          <w:ilvl w:val="0"/>
          <w:numId w:val="23"/>
        </w:numPr>
        <w:rPr>
          <w:rStyle w:val="Hyperlink"/>
          <w:color w:val="auto"/>
          <w:u w:val="none"/>
        </w:rPr>
      </w:pPr>
      <w:r>
        <w:fldChar w:fldCharType="begin"/>
      </w:r>
      <w:r>
        <w:instrText>HYPERLINK "https://oshpark.com"</w:instrText>
      </w:r>
      <w:ins w:id="1339" w:author="Andrew Instone-Cowie" w:date="2025-07-09T15:01:00Z" w16du:dateUtc="2025-07-09T14:01:00Z"/>
      <w:r>
        <w:fldChar w:fldCharType="separate"/>
      </w:r>
      <w:r>
        <w:rPr>
          <w:rStyle w:val="Hyperlink"/>
        </w:rPr>
        <w:t>https://oshpark.com</w:t>
      </w:r>
      <w:r>
        <w:fldChar w:fldCharType="end"/>
      </w:r>
      <w:r w:rsidR="00A72C76" w:rsidRPr="009523C3">
        <w:rPr>
          <w:rStyle w:val="Hyperlink"/>
          <w:color w:val="auto"/>
          <w:u w:val="none"/>
        </w:rPr>
        <w:t xml:space="preserve"> </w:t>
      </w:r>
    </w:p>
    <w:p w14:paraId="62FDB952" w14:textId="77777777" w:rsidR="009D358D" w:rsidRDefault="009D358D" w:rsidP="00CF22E8">
      <w:pPr>
        <w:pStyle w:val="Heading3"/>
      </w:pPr>
      <w:bookmarkStart w:id="1340" w:name="_Toc202965696"/>
      <w:r>
        <w:t>PCB Design Software Change</w:t>
      </w:r>
      <w:bookmarkEnd w:id="1340"/>
    </w:p>
    <w:p w14:paraId="3ABB746D" w14:textId="60638926" w:rsidR="009D358D" w:rsidRDefault="009D358D" w:rsidP="009D358D">
      <w:r>
        <w:t xml:space="preserve">The Cadsoft Eagle design tool, now owned by AutoDesk, and originally used for all Liverpool Ringing Simulator Project PCBs, is being discontinued. </w:t>
      </w:r>
      <w:r w:rsidR="0066272B">
        <w:t>As of May</w:t>
      </w:r>
      <w:r>
        <w:t xml:space="preserve"> 2025, PCB designs </w:t>
      </w:r>
      <w:r w:rsidR="0066272B">
        <w:t xml:space="preserve">have been </w:t>
      </w:r>
      <w:r>
        <w:t xml:space="preserve">migrated to the open source KiCad EDA package, and KiCad CAD files and KiCad-generated Gerber files </w:t>
      </w:r>
      <w:r w:rsidR="0066272B">
        <w:t xml:space="preserve">have been </w:t>
      </w:r>
      <w:r>
        <w:t>made available in the GitHub repository.</w:t>
      </w:r>
    </w:p>
    <w:p w14:paraId="446E5A2E" w14:textId="04CCE0C7" w:rsidR="009D358D" w:rsidRDefault="009D358D" w:rsidP="009D358D">
      <w:r>
        <w:t xml:space="preserve">The project documentation </w:t>
      </w:r>
      <w:r w:rsidR="0066272B">
        <w:t>has</w:t>
      </w:r>
      <w:r>
        <w:t xml:space="preserve"> also be</w:t>
      </w:r>
      <w:r w:rsidR="0066272B">
        <w:t>en</w:t>
      </w:r>
      <w:r>
        <w:t xml:space="preserve">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341" w:name="_Toc202965697"/>
      <w:r>
        <w:lastRenderedPageBreak/>
        <w:t xml:space="preserve">Simulator </w:t>
      </w:r>
      <w:r w:rsidR="00733A4D">
        <w:t>Assembly</w:t>
      </w:r>
      <w:bookmarkEnd w:id="1341"/>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r w:rsidR="00B1545C" w:rsidRPr="00490148">
        <w:rPr>
          <w:b/>
          <w:bCs/>
          <w:i/>
          <w:iCs/>
        </w:rPr>
        <w:t>Release Notes</w:t>
      </w:r>
      <w:r w:rsidR="00B1545C">
        <w:t xml:space="preserve"> and the issues </w:t>
      </w:r>
      <w:r>
        <w:t xml:space="preserve">log on </w:t>
      </w:r>
      <w:r w:rsidRPr="00212D29">
        <w:t>the project GitHub repository</w:t>
      </w:r>
      <w:r>
        <w:t xml:space="preserve"> for any open or late-breaking issues which may affect your build:</w:t>
      </w:r>
    </w:p>
    <w:p w14:paraId="397BAA48" w14:textId="31784458" w:rsidR="00357EE3" w:rsidRDefault="00357EE3" w:rsidP="00357EE3">
      <w:pPr>
        <w:pStyle w:val="ListParagraph"/>
        <w:numPr>
          <w:ilvl w:val="0"/>
          <w:numId w:val="29"/>
        </w:numPr>
      </w:pPr>
      <w:r>
        <w:fldChar w:fldCharType="begin"/>
      </w:r>
      <w:r>
        <w:instrText>HYPERLINK "https://github.com/Simulators/simulator-type2/issues"</w:instrText>
      </w:r>
      <w:ins w:id="1342" w:author="Andrew Instone-Cowie" w:date="2025-07-09T15:01:00Z" w16du:dateUtc="2025-07-09T14:01:00Z"/>
      <w:r>
        <w:fldChar w:fldCharType="separate"/>
      </w:r>
      <w:r>
        <w:rPr>
          <w:rStyle w:val="Hyperlink"/>
        </w:rPr>
        <w:t>https://github.com/Simulators/simulator-type2/issues</w:t>
      </w:r>
      <w:r>
        <w:fldChar w:fldCharType="end"/>
      </w:r>
    </w:p>
    <w:p w14:paraId="67FBCB64" w14:textId="36657DA5"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r w:rsidR="00B1545C">
        <w:t>Ambersil A</w:t>
      </w:r>
      <w:r w:rsidR="00950AF5">
        <w:t xml:space="preserve">crylic </w:t>
      </w:r>
      <w:r w:rsidR="00B1545C">
        <w:t xml:space="preserve">Conformal </w:t>
      </w:r>
      <w:r w:rsidR="00950AF5">
        <w:t>Coating (</w:t>
      </w:r>
      <w:r w:rsidR="00B1545C">
        <w:t>Farnell 1666251</w:t>
      </w:r>
      <w:r w:rsidR="00950AF5">
        <w:t>)</w:t>
      </w:r>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343" w:name="_Toc202965698"/>
      <w:r>
        <w:t>Polarised Components</w:t>
      </w:r>
      <w:bookmarkEnd w:id="1343"/>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1344" w:name="_Toc202965699"/>
      <w:r>
        <w:t>Voltage Regulators</w:t>
      </w:r>
      <w:bookmarkEnd w:id="1344"/>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4F22B0DD" w:rsidR="00A242A8" w:rsidRDefault="00A242A8" w:rsidP="00A242A8">
      <w:pPr>
        <w:pStyle w:val="Caption"/>
        <w:jc w:val="center"/>
      </w:pPr>
      <w:bookmarkStart w:id="1345" w:name="_Toc202965788"/>
      <w:r>
        <w:t xml:space="preserve">Figure </w:t>
      </w:r>
      <w:r>
        <w:rPr>
          <w:noProof/>
        </w:rPr>
        <w:fldChar w:fldCharType="begin"/>
      </w:r>
      <w:r>
        <w:rPr>
          <w:noProof/>
        </w:rPr>
        <w:instrText xml:space="preserve"> SEQ Figure \* ARABIC </w:instrText>
      </w:r>
      <w:r>
        <w:rPr>
          <w:noProof/>
        </w:rPr>
        <w:fldChar w:fldCharType="separate"/>
      </w:r>
      <w:r w:rsidR="00DF32C4">
        <w:rPr>
          <w:noProof/>
        </w:rPr>
        <w:t>8</w:t>
      </w:r>
      <w:r>
        <w:rPr>
          <w:noProof/>
        </w:rPr>
        <w:fldChar w:fldCharType="end"/>
      </w:r>
      <w:r>
        <w:t xml:space="preserve"> – Voltage Regulator Orientation</w:t>
      </w:r>
      <w:bookmarkEnd w:id="1345"/>
    </w:p>
    <w:p w14:paraId="4B3A1D2B" w14:textId="77777777" w:rsidR="00A242A8" w:rsidRDefault="00A242A8" w:rsidP="00A7651F">
      <w:pPr>
        <w:pStyle w:val="Heading3"/>
      </w:pPr>
      <w:bookmarkStart w:id="1346" w:name="_Toc202965700"/>
      <w:r>
        <w:lastRenderedPageBreak/>
        <w:t>Diodes</w:t>
      </w:r>
      <w:bookmarkEnd w:id="1346"/>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4C600E80" w:rsidR="00A242A8" w:rsidRDefault="00A242A8" w:rsidP="00A242A8">
      <w:pPr>
        <w:pStyle w:val="Caption"/>
        <w:jc w:val="center"/>
      </w:pPr>
      <w:bookmarkStart w:id="1347" w:name="_Toc202965789"/>
      <w:r>
        <w:t xml:space="preserve">Figure </w:t>
      </w:r>
      <w:r>
        <w:rPr>
          <w:noProof/>
        </w:rPr>
        <w:fldChar w:fldCharType="begin"/>
      </w:r>
      <w:r>
        <w:rPr>
          <w:noProof/>
        </w:rPr>
        <w:instrText xml:space="preserve"> SEQ Figure \* ARABIC </w:instrText>
      </w:r>
      <w:r>
        <w:rPr>
          <w:noProof/>
        </w:rPr>
        <w:fldChar w:fldCharType="separate"/>
      </w:r>
      <w:r w:rsidR="00DF32C4">
        <w:rPr>
          <w:noProof/>
        </w:rPr>
        <w:t>9</w:t>
      </w:r>
      <w:r>
        <w:rPr>
          <w:noProof/>
        </w:rPr>
        <w:fldChar w:fldCharType="end"/>
      </w:r>
      <w:r>
        <w:t xml:space="preserve"> – Diode Orientation</w:t>
      </w:r>
      <w:bookmarkEnd w:id="1347"/>
    </w:p>
    <w:p w14:paraId="34A7C6E2" w14:textId="77777777" w:rsidR="00A242A8" w:rsidRDefault="00A242A8" w:rsidP="00A7651F">
      <w:pPr>
        <w:pStyle w:val="Heading3"/>
      </w:pPr>
      <w:bookmarkStart w:id="1348" w:name="_Toc202965701"/>
      <w:r>
        <w:t>Electrolytic Capacitors</w:t>
      </w:r>
      <w:bookmarkEnd w:id="1348"/>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42ACDBE0" w:rsidR="00A242A8" w:rsidRDefault="00A242A8" w:rsidP="00A242A8">
      <w:pPr>
        <w:pStyle w:val="Caption"/>
        <w:jc w:val="center"/>
      </w:pPr>
      <w:bookmarkStart w:id="1349" w:name="_Toc202965790"/>
      <w:r>
        <w:t xml:space="preserve">Figure </w:t>
      </w:r>
      <w:r>
        <w:rPr>
          <w:noProof/>
        </w:rPr>
        <w:fldChar w:fldCharType="begin"/>
      </w:r>
      <w:r>
        <w:rPr>
          <w:noProof/>
        </w:rPr>
        <w:instrText xml:space="preserve"> SEQ Figure \* ARABIC </w:instrText>
      </w:r>
      <w:r>
        <w:rPr>
          <w:noProof/>
        </w:rPr>
        <w:fldChar w:fldCharType="separate"/>
      </w:r>
      <w:r w:rsidR="00DF32C4">
        <w:rPr>
          <w:noProof/>
        </w:rPr>
        <w:t>10</w:t>
      </w:r>
      <w:r>
        <w:rPr>
          <w:noProof/>
        </w:rPr>
        <w:fldChar w:fldCharType="end"/>
      </w:r>
      <w:r>
        <w:t xml:space="preserve"> – Electrolytic Capacitor Orientation</w:t>
      </w:r>
      <w:bookmarkEnd w:id="1349"/>
    </w:p>
    <w:p w14:paraId="79CC089B" w14:textId="77777777" w:rsidR="00A242A8" w:rsidRDefault="00A242A8" w:rsidP="00A242A8"/>
    <w:p w14:paraId="237308BD" w14:textId="77777777" w:rsidR="00A242A8" w:rsidRDefault="00A242A8" w:rsidP="00A7651F">
      <w:pPr>
        <w:pStyle w:val="Heading3"/>
      </w:pPr>
      <w:bookmarkStart w:id="1350" w:name="_Toc202965702"/>
      <w:r>
        <w:lastRenderedPageBreak/>
        <w:t>Integrated Circuits</w:t>
      </w:r>
      <w:bookmarkEnd w:id="1350"/>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557F060C" w:rsidR="00A242A8" w:rsidRDefault="00A242A8" w:rsidP="00A242A8">
      <w:pPr>
        <w:pStyle w:val="Caption"/>
        <w:jc w:val="center"/>
      </w:pPr>
      <w:bookmarkStart w:id="1351" w:name="_Toc202965791"/>
      <w:r>
        <w:t xml:space="preserve">Figure </w:t>
      </w:r>
      <w:r>
        <w:rPr>
          <w:noProof/>
        </w:rPr>
        <w:fldChar w:fldCharType="begin"/>
      </w:r>
      <w:r>
        <w:rPr>
          <w:noProof/>
        </w:rPr>
        <w:instrText xml:space="preserve"> SEQ Figure \* ARABIC </w:instrText>
      </w:r>
      <w:r>
        <w:rPr>
          <w:noProof/>
        </w:rPr>
        <w:fldChar w:fldCharType="separate"/>
      </w:r>
      <w:r w:rsidR="00DF32C4">
        <w:rPr>
          <w:noProof/>
        </w:rPr>
        <w:t>11</w:t>
      </w:r>
      <w:r>
        <w:rPr>
          <w:noProof/>
        </w:rPr>
        <w:fldChar w:fldCharType="end"/>
      </w:r>
      <w:r>
        <w:t xml:space="preserve"> – Integrated Circuit Orientation</w:t>
      </w:r>
      <w:bookmarkEnd w:id="1351"/>
    </w:p>
    <w:p w14:paraId="2AA909F3" w14:textId="2C9D4699" w:rsidR="00A242A8" w:rsidRDefault="00A242A8" w:rsidP="00A7651F">
      <w:pPr>
        <w:pStyle w:val="Heading3"/>
      </w:pPr>
      <w:bookmarkStart w:id="1352" w:name="_Toc202965703"/>
      <w:r>
        <w:t>LEDs</w:t>
      </w:r>
      <w:bookmarkEnd w:id="1352"/>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3D363C98" w:rsidR="00A242A8" w:rsidRDefault="00A242A8" w:rsidP="00A242A8">
      <w:pPr>
        <w:pStyle w:val="Caption"/>
        <w:jc w:val="center"/>
      </w:pPr>
      <w:bookmarkStart w:id="1353" w:name="_Toc202965792"/>
      <w:r>
        <w:t xml:space="preserve">Figure </w:t>
      </w:r>
      <w:r>
        <w:rPr>
          <w:noProof/>
        </w:rPr>
        <w:fldChar w:fldCharType="begin"/>
      </w:r>
      <w:r>
        <w:rPr>
          <w:noProof/>
        </w:rPr>
        <w:instrText xml:space="preserve"> SEQ Figure \* ARABIC </w:instrText>
      </w:r>
      <w:r>
        <w:rPr>
          <w:noProof/>
        </w:rPr>
        <w:fldChar w:fldCharType="separate"/>
      </w:r>
      <w:r w:rsidR="00DF32C4">
        <w:rPr>
          <w:noProof/>
        </w:rPr>
        <w:t>12</w:t>
      </w:r>
      <w:r>
        <w:rPr>
          <w:noProof/>
        </w:rPr>
        <w:fldChar w:fldCharType="end"/>
      </w:r>
      <w:r>
        <w:t xml:space="preserve"> – LED Orientation</w:t>
      </w:r>
      <w:bookmarkEnd w:id="1353"/>
    </w:p>
    <w:p w14:paraId="167BE60E" w14:textId="37B8BE39" w:rsidR="00A242A8" w:rsidRDefault="00A242A8" w:rsidP="00A7651F">
      <w:pPr>
        <w:pStyle w:val="Heading3"/>
      </w:pPr>
      <w:bookmarkStart w:id="1354" w:name="_Toc202965704"/>
      <w:r>
        <w:lastRenderedPageBreak/>
        <w:t>Magneto-Resistive Sensor</w:t>
      </w:r>
      <w:r w:rsidR="0099187C">
        <w:t>s</w:t>
      </w:r>
      <w:bookmarkEnd w:id="1354"/>
    </w:p>
    <w:p w14:paraId="2A3564E7" w14:textId="4D0721CE" w:rsidR="00A242A8" w:rsidRPr="00C84BBE" w:rsidRDefault="00A242A8" w:rsidP="00A242A8">
      <w:pPr>
        <w:keepNext/>
      </w:pPr>
      <w:r>
        <w:t xml:space="preserve">The </w:t>
      </w:r>
      <w:ins w:id="1355" w:author="Andrew Instone-Cowie" w:date="2025-05-07T14:22:00Z" w16du:dateUtc="2025-05-07T13:22:00Z">
        <w:r w:rsidR="002360DC">
          <w:t xml:space="preserve">2SS52M </w:t>
        </w:r>
      </w:ins>
      <w:r>
        <w:t>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2">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1BB5124E" w:rsidR="00A242A8" w:rsidRDefault="00A242A8" w:rsidP="00A242A8">
      <w:pPr>
        <w:pStyle w:val="Caption"/>
        <w:jc w:val="center"/>
        <w:rPr>
          <w:ins w:id="1356" w:author="Andrew Instone-Cowie" w:date="2025-05-07T15:16:00Z" w16du:dateUtc="2025-05-07T14:16:00Z"/>
        </w:rPr>
      </w:pPr>
      <w:bookmarkStart w:id="1357" w:name="_Toc202965793"/>
      <w:r>
        <w:t xml:space="preserve">Figure </w:t>
      </w:r>
      <w:r>
        <w:rPr>
          <w:noProof/>
        </w:rPr>
        <w:fldChar w:fldCharType="begin"/>
      </w:r>
      <w:r>
        <w:rPr>
          <w:noProof/>
        </w:rPr>
        <w:instrText xml:space="preserve"> SEQ Figure \* ARABIC </w:instrText>
      </w:r>
      <w:r>
        <w:rPr>
          <w:noProof/>
        </w:rPr>
        <w:fldChar w:fldCharType="separate"/>
      </w:r>
      <w:r w:rsidR="00DF32C4">
        <w:rPr>
          <w:noProof/>
        </w:rPr>
        <w:t>13</w:t>
      </w:r>
      <w:r>
        <w:rPr>
          <w:noProof/>
        </w:rPr>
        <w:fldChar w:fldCharType="end"/>
      </w:r>
      <w:r>
        <w:t xml:space="preserve"> – Magnet</w:t>
      </w:r>
      <w:r w:rsidR="0099187C">
        <w:t>o</w:t>
      </w:r>
      <w:r>
        <w:t>-Resistive Sensor Orientation</w:t>
      </w:r>
      <w:bookmarkEnd w:id="1357"/>
    </w:p>
    <w:p w14:paraId="209E3536" w14:textId="15535521" w:rsidR="00583F09" w:rsidRDefault="00583F09" w:rsidP="00583F09">
      <w:pPr>
        <w:pStyle w:val="Heading3"/>
        <w:rPr>
          <w:ins w:id="1358" w:author="Andrew Instone-Cowie" w:date="2025-05-07T15:16:00Z" w16du:dateUtc="2025-05-07T14:16:00Z"/>
        </w:rPr>
      </w:pPr>
      <w:bookmarkStart w:id="1359" w:name="_Toc202965705"/>
      <w:ins w:id="1360" w:author="Andrew Instone-Cowie" w:date="2025-05-07T15:16:00Z" w16du:dateUtc="2025-05-07T14:16:00Z">
        <w:r>
          <w:t>Hall Effect Sensors</w:t>
        </w:r>
        <w:bookmarkEnd w:id="1359"/>
      </w:ins>
    </w:p>
    <w:p w14:paraId="706C23B1" w14:textId="3D6D8E5E" w:rsidR="00583F09" w:rsidRPr="00C84BBE" w:rsidRDefault="00583F09" w:rsidP="00583F09">
      <w:pPr>
        <w:keepNext/>
        <w:rPr>
          <w:ins w:id="1361" w:author="Andrew Instone-Cowie" w:date="2025-05-07T15:16:00Z" w16du:dateUtc="2025-05-07T14:16:00Z"/>
        </w:rPr>
      </w:pPr>
      <w:ins w:id="1362" w:author="Andrew Instone-Cowie" w:date="2025-05-07T15:16:00Z" w16du:dateUtc="2025-05-07T14:16:00Z">
        <w:r>
          <w:t>The A1120EUA-T Hall Effect sensors are mounted vertically on the PCB, with the chamfered and printed face pointing outward towards the e</w:t>
        </w:r>
      </w:ins>
      <w:ins w:id="1363" w:author="Andrew Instone-Cowie" w:date="2025-05-07T15:17:00Z" w16du:dateUtc="2025-05-07T14:17:00Z">
        <w:r>
          <w:t>dge of the board</w:t>
        </w:r>
      </w:ins>
      <w:ins w:id="1364" w:author="Andrew Instone-Cowie" w:date="2025-05-07T15:16:00Z" w16du:dateUtc="2025-05-07T14:16:00Z">
        <w:r>
          <w:t>, as shown in the following photograph</w:t>
        </w:r>
      </w:ins>
      <w:ins w:id="1365" w:author="Andrew Instone-Cowie" w:date="2025-05-07T15:17:00Z" w16du:dateUtc="2025-05-07T14:17:00Z">
        <w:r>
          <w:t xml:space="preserve"> (prototype board shown</w:t>
        </w:r>
      </w:ins>
      <w:ins w:id="1366" w:author="Andrew Instone-Cowie" w:date="2025-05-07T15:26:00Z" w16du:dateUtc="2025-05-07T14:26:00Z">
        <w:r w:rsidR="00A50EDD">
          <w:t>, production board position is the same</w:t>
        </w:r>
      </w:ins>
      <w:ins w:id="1367" w:author="Andrew Instone-Cowie" w:date="2025-05-07T15:17:00Z" w16du:dateUtc="2025-05-07T14:17:00Z">
        <w:r>
          <w:t>)</w:t>
        </w:r>
      </w:ins>
      <w:ins w:id="1368" w:author="Andrew Instone-Cowie" w:date="2025-05-07T15:16:00Z" w16du:dateUtc="2025-05-07T14:16:00Z">
        <w:r>
          <w:t>.</w:t>
        </w:r>
      </w:ins>
    </w:p>
    <w:p w14:paraId="7FA23DA6" w14:textId="016BC810" w:rsidR="00583F09" w:rsidRDefault="00A50EDD" w:rsidP="00583F09">
      <w:pPr>
        <w:keepNext/>
        <w:jc w:val="center"/>
        <w:rPr>
          <w:ins w:id="1369" w:author="Andrew Instone-Cowie" w:date="2025-05-07T15:16:00Z" w16du:dateUtc="2025-05-07T14:16:00Z"/>
        </w:rPr>
      </w:pPr>
      <w:ins w:id="1370" w:author="Andrew Instone-Cowie" w:date="2025-05-07T15:26:00Z" w16du:dateUtc="2025-05-07T14:26:00Z">
        <w:r>
          <w:rPr>
            <w:noProof/>
          </w:rPr>
          <w:drawing>
            <wp:inline distT="0" distB="0" distL="0" distR="0" wp14:anchorId="1EE6CF14" wp14:editId="33784B3D">
              <wp:extent cx="3600000" cy="3200400"/>
              <wp:effectExtent l="19050" t="19050" r="19685" b="19050"/>
              <wp:docPr id="180778463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4637" name="Picture 3" descr="A close-up of a circuit boar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600000" cy="3200400"/>
                      </a:xfrm>
                      <a:prstGeom prst="rect">
                        <a:avLst/>
                      </a:prstGeom>
                      <a:ln w="12700">
                        <a:solidFill>
                          <a:schemeClr val="tx1"/>
                        </a:solidFill>
                      </a:ln>
                    </pic:spPr>
                  </pic:pic>
                </a:graphicData>
              </a:graphic>
            </wp:inline>
          </w:drawing>
        </w:r>
      </w:ins>
    </w:p>
    <w:p w14:paraId="0E240F5B" w14:textId="08F4A514" w:rsidR="00583F09" w:rsidRDefault="00583F09" w:rsidP="00583F09">
      <w:pPr>
        <w:pStyle w:val="Caption"/>
        <w:jc w:val="center"/>
        <w:rPr>
          <w:ins w:id="1371" w:author="Andrew Instone-Cowie" w:date="2025-05-07T15:16:00Z" w16du:dateUtc="2025-05-07T14:16:00Z"/>
        </w:rPr>
      </w:pPr>
      <w:bookmarkStart w:id="1372" w:name="_Toc202965794"/>
      <w:ins w:id="1373" w:author="Andrew Instone-Cowie" w:date="2025-05-07T15:16:00Z" w16du:dateUtc="2025-05-07T14:16:00Z">
        <w:r>
          <w:t xml:space="preserve">Figure </w:t>
        </w:r>
        <w:r>
          <w:rPr>
            <w:noProof/>
          </w:rPr>
          <w:fldChar w:fldCharType="begin"/>
        </w:r>
        <w:r>
          <w:rPr>
            <w:noProof/>
          </w:rPr>
          <w:instrText xml:space="preserve"> SEQ Figure \* ARABIC </w:instrText>
        </w:r>
        <w:r>
          <w:rPr>
            <w:noProof/>
          </w:rPr>
          <w:fldChar w:fldCharType="separate"/>
        </w:r>
      </w:ins>
      <w:ins w:id="1374" w:author="Andrew Instone-Cowie" w:date="2025-07-09T15:54:00Z" w16du:dateUtc="2025-07-09T14:54:00Z">
        <w:r w:rsidR="00DF32C4">
          <w:rPr>
            <w:noProof/>
          </w:rPr>
          <w:t>14</w:t>
        </w:r>
      </w:ins>
      <w:ins w:id="1375" w:author="Andrew Instone-Cowie" w:date="2025-05-07T15:16:00Z" w16du:dateUtc="2025-05-07T14:16:00Z">
        <w:r>
          <w:rPr>
            <w:noProof/>
          </w:rPr>
          <w:fldChar w:fldCharType="end"/>
        </w:r>
        <w:r>
          <w:t xml:space="preserve"> – </w:t>
        </w:r>
      </w:ins>
      <w:ins w:id="1376" w:author="Andrew Instone-Cowie" w:date="2025-05-07T15:17:00Z" w16du:dateUtc="2025-05-07T14:17:00Z">
        <w:r>
          <w:t xml:space="preserve">Hall Effect </w:t>
        </w:r>
      </w:ins>
      <w:ins w:id="1377" w:author="Andrew Instone-Cowie" w:date="2025-05-07T15:16:00Z" w16du:dateUtc="2025-05-07T14:16:00Z">
        <w:r>
          <w:t>Sensor Orientation</w:t>
        </w:r>
        <w:bookmarkEnd w:id="1372"/>
      </w:ins>
    </w:p>
    <w:p w14:paraId="67EEFB6D" w14:textId="77777777" w:rsidR="00583F09" w:rsidRPr="00583F09" w:rsidRDefault="00583F09">
      <w:pPr>
        <w:pPrChange w:id="1378" w:author="Andrew Instone-Cowie" w:date="2025-05-07T15:16:00Z" w16du:dateUtc="2025-05-07T14:16:00Z">
          <w:pPr>
            <w:pStyle w:val="Caption"/>
            <w:jc w:val="center"/>
          </w:pPr>
        </w:pPrChange>
      </w:pPr>
    </w:p>
    <w:p w14:paraId="41B6BB02" w14:textId="0FF77542" w:rsidR="001E1F78" w:rsidRDefault="00C5143D" w:rsidP="00A7651F">
      <w:pPr>
        <w:pStyle w:val="Heading2"/>
        <w:pageBreakBefore/>
      </w:pPr>
      <w:bookmarkStart w:id="1379" w:name="_Toc202965706"/>
      <w:r>
        <w:lastRenderedPageBreak/>
        <w:t xml:space="preserve">Simulator </w:t>
      </w:r>
      <w:r w:rsidR="004408BF">
        <w:t>Interface</w:t>
      </w:r>
      <w:r w:rsidR="001E1F78">
        <w:t xml:space="preserve"> </w:t>
      </w:r>
      <w:r w:rsidR="00112429">
        <w:t>Module</w:t>
      </w:r>
      <w:bookmarkEnd w:id="1379"/>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380" w:name="_Toc202965707"/>
      <w:r>
        <w:t>Parts List</w:t>
      </w:r>
      <w:bookmarkEnd w:id="1380"/>
    </w:p>
    <w:p w14:paraId="3B42F3D6" w14:textId="35087052" w:rsidR="00FB1524" w:rsidRPr="00393B25" w:rsidRDefault="00FB1524" w:rsidP="00FB1524">
      <w:pPr>
        <w:pStyle w:val="Caption"/>
        <w:keepNext/>
      </w:pPr>
      <w:bookmarkStart w:id="1381" w:name="_Toc20296586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32C4">
        <w:rPr>
          <w:noProof/>
        </w:rPr>
        <w:t>2</w:t>
      </w:r>
      <w:r w:rsidR="00D15F53">
        <w:rPr>
          <w:noProof/>
        </w:rPr>
        <w:fldChar w:fldCharType="end"/>
      </w:r>
      <w:r>
        <w:t xml:space="preserve"> – Simulator Interface</w:t>
      </w:r>
      <w:r w:rsidR="00152C2B">
        <w:t xml:space="preserve"> </w:t>
      </w:r>
      <w:r w:rsidR="00112429">
        <w:t xml:space="preserve">Module </w:t>
      </w:r>
      <w:r>
        <w:t>Parts List</w:t>
      </w:r>
      <w:bookmarkEnd w:id="138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4A7A5C8B" w:rsidR="00FB1524" w:rsidRPr="00212D29" w:rsidRDefault="00B1545C" w:rsidP="005E14A6">
            <w:pPr>
              <w:contextualSpacing/>
            </w:pPr>
            <w:r>
              <w:t xml:space="preserve">MC7805CTG </w:t>
            </w:r>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533D1A8F" w:rsidR="00FB1524" w:rsidRPr="00212D29" w:rsidRDefault="000C396F" w:rsidP="00D81B86">
            <w:pPr>
              <w:contextualSpacing/>
            </w:pPr>
            <w:r w:rsidRPr="00212D29">
              <w:t xml:space="preserve">Farnell </w:t>
            </w:r>
            <w:r w:rsidR="00B1545C">
              <w:t>9666095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79B8DFE3" w:rsidR="00FB1524" w:rsidRPr="00212D29" w:rsidRDefault="00FB1524" w:rsidP="00D81B86">
            <w:pPr>
              <w:contextualSpacing/>
            </w:pPr>
            <w:r w:rsidRPr="00212D29">
              <w:t>2x3-pin 0.1” Male Header</w:t>
            </w:r>
          </w:p>
        </w:tc>
        <w:tc>
          <w:tcPr>
            <w:tcW w:w="2897" w:type="dxa"/>
          </w:tcPr>
          <w:p w14:paraId="66D9ED7C" w14:textId="56D7C830" w:rsidR="00FB1524" w:rsidRPr="00212D29" w:rsidRDefault="00D27B45" w:rsidP="001631DF">
            <w:pPr>
              <w:contextualSpacing/>
            </w:pPr>
            <w:r>
              <w:t xml:space="preserve">Farnell </w:t>
            </w:r>
            <w:r w:rsidR="00514A81">
              <w:t>1593440</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2F27C4D0" w:rsidR="00FB1524" w:rsidRPr="00212D29" w:rsidRDefault="000C396F" w:rsidP="001631DF">
            <w:pPr>
              <w:contextualSpacing/>
            </w:pPr>
            <w:r w:rsidRPr="00212D29">
              <w:t xml:space="preserve">Farnell </w:t>
            </w:r>
            <w:r w:rsidR="00B1545C">
              <w:t>4285608</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4"/>
          <w:headerReference w:type="default" r:id="rId25"/>
          <w:footerReference w:type="even" r:id="rId26"/>
          <w:footerReference w:type="default" r:id="rId27"/>
          <w:footerReference w:type="first" r:id="rId28"/>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386" w:name="_Toc202965708"/>
      <w:r>
        <w:lastRenderedPageBreak/>
        <w:t>Schematic</w:t>
      </w:r>
      <w:bookmarkEnd w:id="1386"/>
    </w:p>
    <w:p w14:paraId="037F9213" w14:textId="5CD87D89" w:rsidR="001818BB" w:rsidRPr="001818BB" w:rsidRDefault="004E06AF" w:rsidP="00783608">
      <w:pPr>
        <w:jc w:val="center"/>
      </w:pPr>
      <w:r>
        <w:rPr>
          <w:noProof/>
        </w:rPr>
        <w:drawing>
          <wp:inline distT="0" distB="0" distL="0" distR="0" wp14:anchorId="4CFF5866" wp14:editId="28746CE1">
            <wp:extent cx="7869600" cy="5400000"/>
            <wp:effectExtent l="0" t="0" r="0" b="0"/>
            <wp:docPr id="926237723"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7723" name="Picture 7" descr="A computer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387" w:name="_Toc202965709"/>
      <w:r>
        <w:lastRenderedPageBreak/>
        <w:t>Parts</w:t>
      </w:r>
      <w:bookmarkEnd w:id="1387"/>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57EF3902">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7730E16C" w:rsidR="00D230DD" w:rsidRPr="009B5FE2" w:rsidRDefault="00D230DD" w:rsidP="00D230DD">
      <w:pPr>
        <w:pStyle w:val="Caption"/>
        <w:jc w:val="center"/>
      </w:pPr>
      <w:bookmarkStart w:id="1388" w:name="_Toc202965795"/>
      <w:r>
        <w:t xml:space="preserve">Figure </w:t>
      </w:r>
      <w:r>
        <w:rPr>
          <w:noProof/>
        </w:rPr>
        <w:fldChar w:fldCharType="begin"/>
      </w:r>
      <w:r>
        <w:rPr>
          <w:noProof/>
        </w:rPr>
        <w:instrText xml:space="preserve"> SEQ Figure \* ARABIC </w:instrText>
      </w:r>
      <w:r>
        <w:rPr>
          <w:noProof/>
        </w:rPr>
        <w:fldChar w:fldCharType="separate"/>
      </w:r>
      <w:ins w:id="1389" w:author="Andrew Instone-Cowie" w:date="2025-07-09T15:54:00Z" w16du:dateUtc="2025-07-09T14:54:00Z">
        <w:r w:rsidR="00DF32C4">
          <w:rPr>
            <w:noProof/>
          </w:rPr>
          <w:t>15</w:t>
        </w:r>
      </w:ins>
      <w:del w:id="1390" w:author="Andrew Instone-Cowie" w:date="2025-05-07T15:28:00Z" w16du:dateUtc="2025-05-07T14:28:00Z">
        <w:r w:rsidR="00424FD2" w:rsidDel="009A052D">
          <w:rPr>
            <w:noProof/>
          </w:rPr>
          <w:delText>14</w:delText>
        </w:r>
      </w:del>
      <w:r>
        <w:rPr>
          <w:noProof/>
        </w:rPr>
        <w:fldChar w:fldCharType="end"/>
      </w:r>
      <w:r>
        <w:t xml:space="preserve"> – Simulator Interface Parts</w:t>
      </w:r>
      <w:bookmarkEnd w:id="1388"/>
    </w:p>
    <w:p w14:paraId="406F9A28" w14:textId="77777777" w:rsidR="001E1F78" w:rsidRDefault="009B5FE2" w:rsidP="00557FB7">
      <w:pPr>
        <w:pStyle w:val="Heading3"/>
      </w:pPr>
      <w:bookmarkStart w:id="1391" w:name="_Toc202965710"/>
      <w:r>
        <w:t>PCB Layout</w:t>
      </w:r>
      <w:bookmarkEnd w:id="1391"/>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7118142E" w:rsidR="009030AD" w:rsidRDefault="00AB2AFB" w:rsidP="009030AD">
      <w:pPr>
        <w:keepNext/>
        <w:jc w:val="center"/>
      </w:pPr>
      <w:r>
        <w:rPr>
          <w:noProof/>
        </w:rPr>
        <w:drawing>
          <wp:inline distT="0" distB="0" distL="0" distR="0" wp14:anchorId="73516826" wp14:editId="1ABEE56E">
            <wp:extent cx="3600000" cy="3474000"/>
            <wp:effectExtent l="0" t="0" r="635" b="0"/>
            <wp:docPr id="4439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7741" name="Picture 4439177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474000"/>
                    </a:xfrm>
                    <a:prstGeom prst="rect">
                      <a:avLst/>
                    </a:prstGeom>
                    <a:ln w="12700">
                      <a:noFill/>
                    </a:ln>
                  </pic:spPr>
                </pic:pic>
              </a:graphicData>
            </a:graphic>
          </wp:inline>
        </w:drawing>
      </w:r>
    </w:p>
    <w:p w14:paraId="7C649B6E" w14:textId="0DA9DACC" w:rsidR="009B5FE2" w:rsidRPr="009B5FE2" w:rsidRDefault="009030AD" w:rsidP="009030AD">
      <w:pPr>
        <w:pStyle w:val="Caption"/>
        <w:jc w:val="center"/>
      </w:pPr>
      <w:bookmarkStart w:id="1392" w:name="_Toc20296579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93" w:author="Andrew Instone-Cowie" w:date="2025-07-09T15:54:00Z" w16du:dateUtc="2025-07-09T14:54:00Z">
        <w:r w:rsidR="00DF32C4">
          <w:rPr>
            <w:noProof/>
          </w:rPr>
          <w:t>16</w:t>
        </w:r>
      </w:ins>
      <w:del w:id="1394" w:author="Andrew Instone-Cowie" w:date="2025-05-07T15:28:00Z" w16du:dateUtc="2025-05-07T14:28:00Z">
        <w:r w:rsidR="00424FD2" w:rsidDel="009A052D">
          <w:rPr>
            <w:noProof/>
          </w:rPr>
          <w:delText>15</w:delText>
        </w:r>
      </w:del>
      <w:r w:rsidR="00D15F53">
        <w:rPr>
          <w:noProof/>
        </w:rPr>
        <w:fldChar w:fldCharType="end"/>
      </w:r>
      <w:r>
        <w:t xml:space="preserve"> – Simulator Interface Board Layout</w:t>
      </w:r>
      <w:bookmarkEnd w:id="1392"/>
    </w:p>
    <w:p w14:paraId="3AABD0C9" w14:textId="77777777" w:rsidR="001E1F78" w:rsidRDefault="001E1F78" w:rsidP="00557FB7">
      <w:pPr>
        <w:pStyle w:val="Heading3"/>
      </w:pPr>
      <w:bookmarkStart w:id="1395" w:name="_Toc202965711"/>
      <w:r>
        <w:lastRenderedPageBreak/>
        <w:t>Construction</w:t>
      </w:r>
      <w:bookmarkEnd w:id="139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41A47ED8"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w:t>
      </w:r>
      <w:ins w:id="1396" w:author="Andrew Instone-Cowie" w:date="2025-05-07T14:19:00Z" w16du:dateUtc="2025-05-07T13:19:00Z">
        <w:r w:rsidR="00CF22E8">
          <w:t>ic</w:t>
        </w:r>
      </w:ins>
      <w:del w:id="1397" w:author="Andrew Instone-Cowie" w:date="2025-05-07T14:19:00Z" w16du:dateUtc="2025-05-07T13:19:00Z">
        <w:r w:rsidR="00CA2E9E" w:rsidRPr="00212D29" w:rsidDel="00CF22E8">
          <w:delText>o-resistive</w:delText>
        </w:r>
      </w:del>
      <w:r w:rsidR="00CA2E9E" w:rsidRPr="00212D29">
        <w:t xml:space="preser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6FA75E8D" w:rsidR="00514E8C" w:rsidRPr="00152A9A" w:rsidRDefault="00514E8C" w:rsidP="00E804E5">
      <w:pPr>
        <w:pStyle w:val="Caption"/>
        <w:ind w:left="720"/>
        <w:jc w:val="center"/>
      </w:pPr>
      <w:bookmarkStart w:id="1398" w:name="_Toc202965797"/>
      <w:r>
        <w:t xml:space="preserve">Figure </w:t>
      </w:r>
      <w:r>
        <w:rPr>
          <w:noProof/>
        </w:rPr>
        <w:fldChar w:fldCharType="begin"/>
      </w:r>
      <w:r>
        <w:rPr>
          <w:noProof/>
        </w:rPr>
        <w:instrText xml:space="preserve"> SEQ Figure \* ARABIC </w:instrText>
      </w:r>
      <w:r>
        <w:rPr>
          <w:noProof/>
        </w:rPr>
        <w:fldChar w:fldCharType="separate"/>
      </w:r>
      <w:ins w:id="1399" w:author="Andrew Instone-Cowie" w:date="2025-07-09T15:54:00Z" w16du:dateUtc="2025-07-09T14:54:00Z">
        <w:r w:rsidR="00DF32C4">
          <w:rPr>
            <w:noProof/>
          </w:rPr>
          <w:t>17</w:t>
        </w:r>
      </w:ins>
      <w:del w:id="1400" w:author="Andrew Instone-Cowie" w:date="2025-05-07T15:28:00Z" w16du:dateUtc="2025-05-07T14:28:00Z">
        <w:r w:rsidR="00424FD2" w:rsidDel="009A052D">
          <w:rPr>
            <w:noProof/>
          </w:rPr>
          <w:delText>16</w:delText>
        </w:r>
      </w:del>
      <w:r>
        <w:rPr>
          <w:noProof/>
        </w:rPr>
        <w:fldChar w:fldCharType="end"/>
      </w:r>
      <w:r>
        <w:t xml:space="preserve"> – Voltage Check Pin Locations</w:t>
      </w:r>
      <w:bookmarkEnd w:id="1398"/>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401" w:name="_Toc202965712"/>
      <w:r>
        <w:t>Voltage Regulator</w:t>
      </w:r>
      <w:bookmarkEnd w:id="1401"/>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5"/>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3">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080FD366" w:rsidR="003455F9" w:rsidRPr="00152A9A" w:rsidRDefault="003455F9" w:rsidP="00C9246B">
      <w:pPr>
        <w:pStyle w:val="Caption"/>
        <w:ind w:left="360"/>
        <w:jc w:val="center"/>
      </w:pPr>
      <w:bookmarkStart w:id="1402" w:name="_Toc202965798"/>
      <w:r>
        <w:t xml:space="preserve">Figure </w:t>
      </w:r>
      <w:r>
        <w:rPr>
          <w:noProof/>
        </w:rPr>
        <w:fldChar w:fldCharType="begin"/>
      </w:r>
      <w:r>
        <w:rPr>
          <w:noProof/>
        </w:rPr>
        <w:instrText xml:space="preserve"> SEQ Figure \* ARABIC </w:instrText>
      </w:r>
      <w:r>
        <w:rPr>
          <w:noProof/>
        </w:rPr>
        <w:fldChar w:fldCharType="separate"/>
      </w:r>
      <w:ins w:id="1403" w:author="Andrew Instone-Cowie" w:date="2025-07-09T15:54:00Z" w16du:dateUtc="2025-07-09T14:54:00Z">
        <w:r w:rsidR="00DF32C4">
          <w:rPr>
            <w:noProof/>
          </w:rPr>
          <w:t>18</w:t>
        </w:r>
      </w:ins>
      <w:del w:id="1404" w:author="Andrew Instone-Cowie" w:date="2025-05-07T15:28:00Z" w16du:dateUtc="2025-05-07T14:28:00Z">
        <w:r w:rsidR="00424FD2" w:rsidDel="009A052D">
          <w:rPr>
            <w:noProof/>
          </w:rPr>
          <w:delText>17</w:delText>
        </w:r>
      </w:del>
      <w:r>
        <w:rPr>
          <w:noProof/>
        </w:rPr>
        <w:fldChar w:fldCharType="end"/>
      </w:r>
      <w:r>
        <w:t xml:space="preserve"> – Bending Voltage Regulator Pins</w:t>
      </w:r>
      <w:bookmarkEnd w:id="1402"/>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4">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2555423F" w:rsidR="007A1D88" w:rsidRPr="00212D29" w:rsidRDefault="007A1D88" w:rsidP="00C9246B">
      <w:pPr>
        <w:pStyle w:val="Caption"/>
        <w:jc w:val="center"/>
      </w:pPr>
      <w:bookmarkStart w:id="1405" w:name="_Toc202965799"/>
      <w:r>
        <w:t xml:space="preserve">Figure </w:t>
      </w:r>
      <w:r>
        <w:rPr>
          <w:noProof/>
        </w:rPr>
        <w:fldChar w:fldCharType="begin"/>
      </w:r>
      <w:r>
        <w:rPr>
          <w:noProof/>
        </w:rPr>
        <w:instrText xml:space="preserve"> SEQ Figure \* ARABIC </w:instrText>
      </w:r>
      <w:r>
        <w:rPr>
          <w:noProof/>
        </w:rPr>
        <w:fldChar w:fldCharType="separate"/>
      </w:r>
      <w:ins w:id="1406" w:author="Andrew Instone-Cowie" w:date="2025-07-09T15:54:00Z" w16du:dateUtc="2025-07-09T14:54:00Z">
        <w:r w:rsidR="00DF32C4">
          <w:rPr>
            <w:noProof/>
          </w:rPr>
          <w:t>19</w:t>
        </w:r>
      </w:ins>
      <w:del w:id="1407" w:author="Andrew Instone-Cowie" w:date="2025-05-07T15:28:00Z" w16du:dateUtc="2025-05-07T14:28:00Z">
        <w:r w:rsidR="00424FD2" w:rsidDel="009A052D">
          <w:rPr>
            <w:noProof/>
          </w:rPr>
          <w:delText>18</w:delText>
        </w:r>
      </w:del>
      <w:r>
        <w:rPr>
          <w:noProof/>
        </w:rPr>
        <w:fldChar w:fldCharType="end"/>
      </w:r>
      <w:r>
        <w:t xml:space="preserve"> –</w:t>
      </w:r>
      <w:r w:rsidR="0099187C">
        <w:t xml:space="preserve"> </w:t>
      </w:r>
      <w:r>
        <w:t>Voltage Regulator Heatsink</w:t>
      </w:r>
      <w:bookmarkEnd w:id="1405"/>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55B0FB63" w:rsidR="00152A9A" w:rsidRDefault="00152A9A" w:rsidP="00152A9A">
      <w:pPr>
        <w:pStyle w:val="Caption"/>
        <w:jc w:val="center"/>
      </w:pPr>
      <w:bookmarkStart w:id="1408" w:name="_Toc20296580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09" w:author="Andrew Instone-Cowie" w:date="2025-07-09T15:54:00Z" w16du:dateUtc="2025-07-09T14:54:00Z">
        <w:r w:rsidR="00DF32C4">
          <w:rPr>
            <w:noProof/>
          </w:rPr>
          <w:t>20</w:t>
        </w:r>
      </w:ins>
      <w:del w:id="1410" w:author="Andrew Instone-Cowie" w:date="2025-05-07T15:28:00Z" w16du:dateUtc="2025-05-07T14:28:00Z">
        <w:r w:rsidR="00424FD2" w:rsidDel="009A052D">
          <w:rPr>
            <w:noProof/>
          </w:rPr>
          <w:delText>19</w:delText>
        </w:r>
      </w:del>
      <w:r w:rsidR="00D15F53">
        <w:rPr>
          <w:noProof/>
        </w:rPr>
        <w:fldChar w:fldCharType="end"/>
      </w:r>
      <w:r>
        <w:t xml:space="preserve"> – Completed Simulator Interface </w:t>
      </w:r>
      <w:r w:rsidR="004E19AE">
        <w:t xml:space="preserve">Module </w:t>
      </w:r>
      <w:r>
        <w:t>PCB</w:t>
      </w:r>
      <w:bookmarkEnd w:id="1408"/>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411" w:name="_Toc202965713"/>
      <w:r>
        <w:lastRenderedPageBreak/>
        <w:t xml:space="preserve">Power </w:t>
      </w:r>
      <w:r w:rsidR="00112429">
        <w:t>Module</w:t>
      </w:r>
      <w:bookmarkEnd w:id="1411"/>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412" w:name="_Toc202965714"/>
      <w:r>
        <w:t>Parts List</w:t>
      </w:r>
      <w:bookmarkEnd w:id="1412"/>
    </w:p>
    <w:p w14:paraId="0E59C03E" w14:textId="3C4A74A8" w:rsidR="00152C2B" w:rsidRPr="00393B25" w:rsidRDefault="00152C2B" w:rsidP="00152C2B">
      <w:pPr>
        <w:pStyle w:val="Caption"/>
        <w:keepNext/>
      </w:pPr>
      <w:bookmarkStart w:id="1413" w:name="_Toc20296586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32C4">
        <w:rPr>
          <w:noProof/>
        </w:rPr>
        <w:t>3</w:t>
      </w:r>
      <w:r w:rsidR="00D15F53">
        <w:rPr>
          <w:noProof/>
        </w:rPr>
        <w:fldChar w:fldCharType="end"/>
      </w:r>
      <w:r>
        <w:t xml:space="preserve"> – Power </w:t>
      </w:r>
      <w:r w:rsidR="004E19AE">
        <w:t xml:space="preserve">Module </w:t>
      </w:r>
      <w:r>
        <w:t>PCB Parts List</w:t>
      </w:r>
      <w:bookmarkEnd w:id="14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5"/>
          <w:footerReference w:type="default" r:id="rId36"/>
          <w:headerReference w:type="first" r:id="rId37"/>
          <w:footerReference w:type="first" r:id="rId38"/>
          <w:endnotePr>
            <w:numFmt w:val="decimal"/>
          </w:endnotePr>
          <w:pgSz w:w="11906" w:h="16838"/>
          <w:pgMar w:top="1440" w:right="1440" w:bottom="1440" w:left="1440" w:header="709" w:footer="709" w:gutter="0"/>
          <w:cols w:space="708"/>
          <w:docGrid w:linePitch="360"/>
        </w:sectPr>
      </w:pPr>
      <w:bookmarkStart w:id="1414"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1415" w:name="_Toc202965715"/>
      <w:bookmarkEnd w:id="1414"/>
      <w:r>
        <w:lastRenderedPageBreak/>
        <w:t>Schematic</w:t>
      </w:r>
      <w:bookmarkEnd w:id="1415"/>
    </w:p>
    <w:p w14:paraId="2E24895B" w14:textId="4B978FC2" w:rsidR="00152C2B" w:rsidRDefault="0066272B" w:rsidP="00994514">
      <w:pPr>
        <w:jc w:val="center"/>
      </w:pPr>
      <w:r>
        <w:rPr>
          <w:noProof/>
        </w:rPr>
        <w:drawing>
          <wp:inline distT="0" distB="0" distL="0" distR="0" wp14:anchorId="36FD94D1" wp14:editId="493B8A1D">
            <wp:extent cx="7869600" cy="5400000"/>
            <wp:effectExtent l="0" t="0" r="0" b="0"/>
            <wp:docPr id="6841051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5120" name="Picture 1" descr="A computer screen 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416" w:name="_Toc202965716"/>
      <w:r>
        <w:lastRenderedPageBreak/>
        <w:t>Parts</w:t>
      </w:r>
      <w:bookmarkEnd w:id="1416"/>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0E185E88">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2750AE03" w:rsidR="00D230DD" w:rsidRPr="009B5FE2" w:rsidRDefault="00D230DD" w:rsidP="00D230DD">
      <w:pPr>
        <w:pStyle w:val="Caption"/>
        <w:jc w:val="center"/>
      </w:pPr>
      <w:bookmarkStart w:id="1417" w:name="_Toc202965801"/>
      <w:r>
        <w:t xml:space="preserve">Figure </w:t>
      </w:r>
      <w:r>
        <w:rPr>
          <w:noProof/>
        </w:rPr>
        <w:fldChar w:fldCharType="begin"/>
      </w:r>
      <w:r>
        <w:rPr>
          <w:noProof/>
        </w:rPr>
        <w:instrText xml:space="preserve"> SEQ Figure \* ARABIC </w:instrText>
      </w:r>
      <w:r>
        <w:rPr>
          <w:noProof/>
        </w:rPr>
        <w:fldChar w:fldCharType="separate"/>
      </w:r>
      <w:ins w:id="1418" w:author="Andrew Instone-Cowie" w:date="2025-07-09T15:54:00Z" w16du:dateUtc="2025-07-09T14:54:00Z">
        <w:r w:rsidR="00DF32C4">
          <w:rPr>
            <w:noProof/>
          </w:rPr>
          <w:t>21</w:t>
        </w:r>
      </w:ins>
      <w:del w:id="1419" w:author="Andrew Instone-Cowie" w:date="2025-05-07T15:28:00Z" w16du:dateUtc="2025-05-07T14:28:00Z">
        <w:r w:rsidR="00424FD2" w:rsidDel="009A052D">
          <w:rPr>
            <w:noProof/>
          </w:rPr>
          <w:delText>20</w:delText>
        </w:r>
      </w:del>
      <w:r>
        <w:rPr>
          <w:noProof/>
        </w:rPr>
        <w:fldChar w:fldCharType="end"/>
      </w:r>
      <w:r>
        <w:t xml:space="preserve"> – Power Board Parts</w:t>
      </w:r>
      <w:bookmarkEnd w:id="1417"/>
    </w:p>
    <w:p w14:paraId="0C0FD38C" w14:textId="77777777" w:rsidR="00152C2B" w:rsidRDefault="00152C2B" w:rsidP="00152C2B">
      <w:pPr>
        <w:pStyle w:val="Heading3"/>
      </w:pPr>
      <w:bookmarkStart w:id="1420" w:name="_Toc202965717"/>
      <w:r>
        <w:t>PCB Layout</w:t>
      </w:r>
      <w:bookmarkEnd w:id="1420"/>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077A6283" w:rsidR="00152C2B" w:rsidRDefault="00AB2AFB" w:rsidP="00152C2B">
      <w:pPr>
        <w:keepNext/>
        <w:jc w:val="center"/>
      </w:pPr>
      <w:r>
        <w:rPr>
          <w:noProof/>
        </w:rPr>
        <w:drawing>
          <wp:inline distT="0" distB="0" distL="0" distR="0" wp14:anchorId="1B7F74F5" wp14:editId="4174FCBD">
            <wp:extent cx="2880000" cy="2523600"/>
            <wp:effectExtent l="0" t="0" r="0" b="0"/>
            <wp:docPr id="1667840543" name="Picture 4" descr="A red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543" name="Picture 4" descr="A red and white circuit board&#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000" cy="2523600"/>
                    </a:xfrm>
                    <a:prstGeom prst="rect">
                      <a:avLst/>
                    </a:prstGeom>
                  </pic:spPr>
                </pic:pic>
              </a:graphicData>
            </a:graphic>
          </wp:inline>
        </w:drawing>
      </w:r>
    </w:p>
    <w:p w14:paraId="33D7B0AC" w14:textId="2CE607B4" w:rsidR="00E21E80" w:rsidRPr="009B5FE2" w:rsidRDefault="00E21E80" w:rsidP="00E21E80">
      <w:pPr>
        <w:pStyle w:val="Caption"/>
        <w:jc w:val="center"/>
      </w:pPr>
      <w:bookmarkStart w:id="1421" w:name="_Toc20296580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22" w:author="Andrew Instone-Cowie" w:date="2025-07-09T15:54:00Z" w16du:dateUtc="2025-07-09T14:54:00Z">
        <w:r w:rsidR="00DF32C4">
          <w:rPr>
            <w:noProof/>
          </w:rPr>
          <w:t>22</w:t>
        </w:r>
      </w:ins>
      <w:del w:id="1423" w:author="Andrew Instone-Cowie" w:date="2025-05-07T15:28:00Z" w16du:dateUtc="2025-05-07T14:28:00Z">
        <w:r w:rsidR="00424FD2" w:rsidDel="009A052D">
          <w:rPr>
            <w:noProof/>
          </w:rPr>
          <w:delText>21</w:delText>
        </w:r>
      </w:del>
      <w:r w:rsidR="00D15F53">
        <w:rPr>
          <w:noProof/>
        </w:rPr>
        <w:fldChar w:fldCharType="end"/>
      </w:r>
      <w:r>
        <w:t xml:space="preserve"> – Power Board Layout</w:t>
      </w:r>
      <w:bookmarkEnd w:id="1421"/>
    </w:p>
    <w:p w14:paraId="74A1963D" w14:textId="77777777" w:rsidR="00152C2B" w:rsidRDefault="00152C2B" w:rsidP="00152C2B">
      <w:pPr>
        <w:pStyle w:val="Heading3"/>
      </w:pPr>
      <w:bookmarkStart w:id="1424" w:name="_Toc202965718"/>
      <w:r>
        <w:t>Construction</w:t>
      </w:r>
      <w:bookmarkEnd w:id="1424"/>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lastRenderedPageBreak/>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4404FADA">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2E4F2A12" w:rsidR="00152C2B" w:rsidRDefault="00152C2B" w:rsidP="00152C2B">
      <w:pPr>
        <w:pStyle w:val="Caption"/>
        <w:jc w:val="center"/>
      </w:pPr>
      <w:bookmarkStart w:id="1425" w:name="_Toc20296580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26" w:author="Andrew Instone-Cowie" w:date="2025-07-09T15:54:00Z" w16du:dateUtc="2025-07-09T14:54:00Z">
        <w:r w:rsidR="00DF32C4">
          <w:rPr>
            <w:noProof/>
          </w:rPr>
          <w:t>23</w:t>
        </w:r>
      </w:ins>
      <w:del w:id="1427" w:author="Andrew Instone-Cowie" w:date="2025-05-07T15:28:00Z" w16du:dateUtc="2025-05-07T14:28:00Z">
        <w:r w:rsidR="00424FD2" w:rsidDel="009A052D">
          <w:rPr>
            <w:noProof/>
          </w:rPr>
          <w:delText>22</w:delText>
        </w:r>
      </w:del>
      <w:r w:rsidR="00D15F53">
        <w:rPr>
          <w:noProof/>
        </w:rPr>
        <w:fldChar w:fldCharType="end"/>
      </w:r>
      <w:r>
        <w:t xml:space="preserve"> – Completed </w:t>
      </w:r>
      <w:r w:rsidR="00E21E80">
        <w:t xml:space="preserve">Power </w:t>
      </w:r>
      <w:r w:rsidR="004E19AE">
        <w:t xml:space="preserve">Module </w:t>
      </w:r>
      <w:r>
        <w:t>PCB</w:t>
      </w:r>
      <w:bookmarkEnd w:id="1425"/>
    </w:p>
    <w:p w14:paraId="06525A63" w14:textId="69ECE75C" w:rsidR="00E21E80" w:rsidRDefault="00E21E80" w:rsidP="00994514">
      <w:pPr>
        <w:pStyle w:val="Heading2"/>
        <w:pageBreakBefore/>
      </w:pPr>
      <w:bookmarkStart w:id="1428" w:name="_Toc202965719"/>
      <w:r>
        <w:lastRenderedPageBreak/>
        <w:t>Magnet</w:t>
      </w:r>
      <w:ins w:id="1429" w:author="Andrew Instone-Cowie" w:date="2025-05-07T14:23:00Z" w16du:dateUtc="2025-05-07T13:23:00Z">
        <w:r w:rsidR="002360DC">
          <w:t>ic</w:t>
        </w:r>
      </w:ins>
      <w:del w:id="1430" w:author="Andrew Instone-Cowie" w:date="2025-05-07T14:23:00Z" w16du:dateUtc="2025-05-07T13:23:00Z">
        <w:r w:rsidDel="002360DC">
          <w:delText>o-Resistive</w:delText>
        </w:r>
      </w:del>
      <w:r>
        <w:t xml:space="preserve"> Sensor </w:t>
      </w:r>
      <w:r w:rsidR="004E19AE">
        <w:t>Module</w:t>
      </w:r>
      <w:bookmarkEnd w:id="1428"/>
    </w:p>
    <w:p w14:paraId="206231A1" w14:textId="51EBC443" w:rsidR="00DC3C21" w:rsidRDefault="00DC3C21" w:rsidP="00DC3C21">
      <w:pPr>
        <w:rPr>
          <w:ins w:id="1431" w:author="Andrew Instone-Cowie" w:date="2025-05-07T14:41:00Z" w16du:dateUtc="2025-05-07T13:41:00Z"/>
        </w:rPr>
      </w:pPr>
      <w:r w:rsidRPr="00212D29">
        <w:t>The magnet</w:t>
      </w:r>
      <w:ins w:id="1432" w:author="Andrew Instone-Cowie" w:date="2025-05-07T14:23:00Z" w16du:dateUtc="2025-05-07T13:23:00Z">
        <w:r w:rsidR="002360DC">
          <w:t>ic</w:t>
        </w:r>
      </w:ins>
      <w:del w:id="1433" w:author="Andrew Instone-Cowie" w:date="2025-05-07T14:23:00Z" w16du:dateUtc="2025-05-07T13:23:00Z">
        <w:r w:rsidRPr="00212D29" w:rsidDel="002360DC">
          <w:delText>o-resistive</w:delText>
        </w:r>
      </w:del>
      <w:r w:rsidRPr="00212D29">
        <w:t xml:space="preserve"> </w:t>
      </w:r>
      <w:r w:rsidR="008E418D" w:rsidRPr="00212D29">
        <w:t>s</w:t>
      </w:r>
      <w:r w:rsidRPr="00212D29">
        <w:t>ensor</w:t>
      </w:r>
      <w:r w:rsidR="004E19AE">
        <w:t xml:space="preserve"> module</w:t>
      </w:r>
      <w:r w:rsidRPr="00212D29">
        <w:t xml:space="preserve">, which is based on </w:t>
      </w:r>
      <w:del w:id="1434" w:author="Andrew Instone-Cowie" w:date="2025-05-07T14:23:00Z" w16du:dateUtc="2025-05-07T13:23:00Z">
        <w:r w:rsidRPr="00212D29" w:rsidDel="002360DC">
          <w:delText xml:space="preserve">a </w:delText>
        </w:r>
      </w:del>
      <w:r w:rsidRPr="00212D29">
        <w:t>design</w:t>
      </w:r>
      <w:ins w:id="1435" w:author="Andrew Instone-Cowie" w:date="2025-05-07T14:23:00Z" w16du:dateUtc="2025-05-07T13:23:00Z">
        <w:r w:rsidR="002360DC">
          <w:t xml:space="preserve">s </w:t>
        </w:r>
      </w:ins>
      <w:del w:id="1436" w:author="Andrew Instone-Cowie" w:date="2025-05-07T14:23:00Z" w16du:dateUtc="2025-05-07T13:23:00Z">
        <w:r w:rsidRPr="00212D29" w:rsidDel="002360DC">
          <w:rPr>
            <w:rStyle w:val="FootnoteReference"/>
          </w:rPr>
          <w:footnoteReference w:id="16"/>
        </w:r>
        <w:r w:rsidRPr="00212D29" w:rsidDel="002360DC">
          <w:delText xml:space="preserve"> </w:delText>
        </w:r>
      </w:del>
      <w:r w:rsidRPr="00212D29">
        <w:t>by Aidan Hedley</w:t>
      </w:r>
      <w:ins w:id="1439" w:author="Andrew Instone-Cowie" w:date="2025-05-07T14:23:00Z" w16du:dateUtc="2025-05-07T13:23:00Z">
        <w:r w:rsidR="002360DC" w:rsidRPr="00212D29">
          <w:rPr>
            <w:rStyle w:val="FootnoteReference"/>
          </w:rPr>
          <w:footnoteReference w:id="17"/>
        </w:r>
      </w:ins>
      <w:r w:rsidRPr="00212D29">
        <w:t xml:space="preserve">, </w:t>
      </w:r>
      <w:ins w:id="1442" w:author="Andrew Instone-Cowie" w:date="2025-05-07T14:24:00Z" w16du:dateUtc="2025-05-07T13:24:00Z">
        <w:r w:rsidR="002360DC">
          <w:t xml:space="preserve">and Alan Griffin and Derek Livsey, </w:t>
        </w:r>
      </w:ins>
      <w:r w:rsidRPr="00212D29">
        <w:t xml:space="preserve">uses </w:t>
      </w:r>
      <w:ins w:id="1443" w:author="Andrew Instone-Cowie" w:date="2025-05-07T14:32:00Z" w16du:dateUtc="2025-05-07T13:32:00Z">
        <w:r w:rsidR="00E26FEB">
          <w:t xml:space="preserve">either </w:t>
        </w:r>
      </w:ins>
      <w:r w:rsidRPr="00212D29">
        <w:t xml:space="preserve">a Honeywell </w:t>
      </w:r>
      <w:ins w:id="1444" w:author="Andrew Instone-Cowie" w:date="2025-05-07T14:38:00Z" w16du:dateUtc="2025-05-07T13:38:00Z">
        <w:r w:rsidR="00E26FEB">
          <w:t xml:space="preserve">2SS52M </w:t>
        </w:r>
      </w:ins>
      <w:r w:rsidRPr="00212D29">
        <w:t>magneto-resistive sensor IC</w:t>
      </w:r>
      <w:r w:rsidRPr="00212D29">
        <w:rPr>
          <w:rStyle w:val="FootnoteReference"/>
        </w:rPr>
        <w:footnoteReference w:id="18"/>
      </w:r>
      <w:r w:rsidRPr="00212D29">
        <w:t xml:space="preserve">, </w:t>
      </w:r>
      <w:ins w:id="1445" w:author="Andrew Instone-Cowie" w:date="2025-05-07T14:32:00Z" w16du:dateUtc="2025-05-07T13:32:00Z">
        <w:r w:rsidR="00E26FEB">
          <w:t xml:space="preserve">or an Allegro Microsystems A1120EUA-T </w:t>
        </w:r>
      </w:ins>
      <w:ins w:id="1446" w:author="Andrew Instone-Cowie" w:date="2025-05-07T14:33:00Z" w16du:dateUtc="2025-05-07T13:33:00Z">
        <w:r w:rsidR="00E26FEB">
          <w:t xml:space="preserve">Hall </w:t>
        </w:r>
      </w:ins>
      <w:ins w:id="1447" w:author="Andrew Instone-Cowie" w:date="2025-05-07T15:01:00Z" w16du:dateUtc="2025-05-07T14:01:00Z">
        <w:r w:rsidR="00893421">
          <w:t>E</w:t>
        </w:r>
      </w:ins>
      <w:ins w:id="1448" w:author="Andrew Instone-Cowie" w:date="2025-05-07T14:33:00Z" w16du:dateUtc="2025-05-07T13:33:00Z">
        <w:r w:rsidR="00E26FEB">
          <w:t>ffect IC</w:t>
        </w:r>
        <w:r w:rsidR="00E26FEB">
          <w:rPr>
            <w:rStyle w:val="FootnoteReference"/>
          </w:rPr>
          <w:footnoteReference w:id="19"/>
        </w:r>
        <w:r w:rsidR="00E26FEB">
          <w:t xml:space="preserve">, </w:t>
        </w:r>
      </w:ins>
      <w:r w:rsidRPr="00212D29">
        <w:t>activated by a small, powerful rare earth magnet mounted on the wheel shroud. Th</w:t>
      </w:r>
      <w:ins w:id="1450" w:author="Andrew Instone-Cowie" w:date="2025-05-07T14:33:00Z" w16du:dateUtc="2025-05-07T13:33:00Z">
        <w:r w:rsidR="00E26FEB">
          <w:t>ese</w:t>
        </w:r>
      </w:ins>
      <w:del w:id="1451" w:author="Andrew Instone-Cowie" w:date="2025-05-07T14:33:00Z" w16du:dateUtc="2025-05-07T13:33:00Z">
        <w:r w:rsidRPr="00212D29" w:rsidDel="00E26FEB">
          <w:delText>is</w:delText>
        </w:r>
      </w:del>
      <w:r w:rsidRPr="00212D29">
        <w:t xml:space="preserve"> sensor</w:t>
      </w:r>
      <w:ins w:id="1452" w:author="Andrew Instone-Cowie" w:date="2025-05-07T14:33:00Z" w16du:dateUtc="2025-05-07T13:33:00Z">
        <w:r w:rsidR="00E26FEB">
          <w:t>s</w:t>
        </w:r>
      </w:ins>
      <w:r w:rsidRPr="00212D29">
        <w:t xml:space="preserve"> ha</w:t>
      </w:r>
      <w:ins w:id="1453" w:author="Andrew Instone-Cowie" w:date="2025-05-07T14:33:00Z" w16du:dateUtc="2025-05-07T13:33:00Z">
        <w:r w:rsidR="00E26FEB">
          <w:t>ve</w:t>
        </w:r>
      </w:ins>
      <w:del w:id="1454" w:author="Andrew Instone-Cowie" w:date="2025-05-07T14:33:00Z" w16du:dateUtc="2025-05-07T13:33:00Z">
        <w:r w:rsidRPr="00212D29" w:rsidDel="00E26FEB">
          <w:delText>s</w:delText>
        </w:r>
      </w:del>
      <w:r w:rsidRPr="00212D29">
        <w:t xml:space="preserve"> no moving or optical </w:t>
      </w:r>
      <w:r w:rsidR="000E6CD5" w:rsidRPr="00212D29">
        <w:t>parts and</w:t>
      </w:r>
      <w:r w:rsidRPr="00212D29">
        <w:t xml:space="preserve"> </w:t>
      </w:r>
      <w:del w:id="1455" w:author="Andrew Instone-Cowie" w:date="2025-05-07T14:33:00Z" w16du:dateUtc="2025-05-07T13:33:00Z">
        <w:r w:rsidRPr="00212D29" w:rsidDel="00E26FEB">
          <w:delText xml:space="preserve">is </w:delText>
        </w:r>
      </w:del>
      <w:ins w:id="1456" w:author="Andrew Instone-Cowie" w:date="2025-05-07T14:33:00Z" w16du:dateUtc="2025-05-07T13:33:00Z">
        <w:r w:rsidR="00E26FEB">
          <w:t>are</w:t>
        </w:r>
        <w:r w:rsidR="00E26FEB" w:rsidRPr="00212D29">
          <w:t xml:space="preserve"> </w:t>
        </w:r>
      </w:ins>
      <w:r w:rsidRPr="00212D29">
        <w:t xml:space="preserve">completely free of optical interference. </w:t>
      </w:r>
      <w:del w:id="1457" w:author="Andrew Instone-Cowie" w:date="2025-05-07T14:33:00Z" w16du:dateUtc="2025-05-07T13:33:00Z">
        <w:r w:rsidRPr="00212D29" w:rsidDel="00E26FEB">
          <w:delText xml:space="preserve">It </w:delText>
        </w:r>
      </w:del>
      <w:ins w:id="1458" w:author="Andrew Instone-Cowie" w:date="2025-05-07T14:33:00Z" w16du:dateUtc="2025-05-07T13:33:00Z">
        <w:r w:rsidR="00E26FEB">
          <w:t>They</w:t>
        </w:r>
        <w:r w:rsidR="00E26FEB" w:rsidRPr="00212D29">
          <w:t xml:space="preserve"> </w:t>
        </w:r>
      </w:ins>
      <w:r w:rsidRPr="00212D29">
        <w:t>also draw</w:t>
      </w:r>
      <w:del w:id="1459" w:author="Andrew Instone-Cowie" w:date="2025-05-07T14:34:00Z" w16du:dateUtc="2025-05-07T13:34:00Z">
        <w:r w:rsidRPr="00212D29" w:rsidDel="00E26FEB">
          <w:delText>s</w:delText>
        </w:r>
      </w:del>
      <w:r w:rsidRPr="00212D29">
        <w:t xml:space="preserve"> much less current than </w:t>
      </w:r>
      <w:r w:rsidR="009B7054" w:rsidRPr="00212D29">
        <w:t>most</w:t>
      </w:r>
      <w:r w:rsidRPr="00212D29">
        <w:t xml:space="preserve"> optical sensor</w:t>
      </w:r>
      <w:r w:rsidR="009B7054" w:rsidRPr="00212D29">
        <w:t>s</w:t>
      </w:r>
      <w:r w:rsidRPr="00212D29">
        <w:t>.</w:t>
      </w:r>
    </w:p>
    <w:p w14:paraId="04371E51" w14:textId="6D36A050" w:rsidR="00E26FEB" w:rsidRDefault="00E26FEB" w:rsidP="00DC3C21">
      <w:pPr>
        <w:rPr>
          <w:ins w:id="1460" w:author="Andrew Instone-Cowie" w:date="2025-05-07T14:34:00Z" w16du:dateUtc="2025-05-07T13:34:00Z"/>
        </w:rPr>
      </w:pPr>
      <w:ins w:id="1461" w:author="Andrew Instone-Cowie" w:date="2025-05-07T14:41:00Z" w16du:dateUtc="2025-05-07T13:41:00Z">
        <w:r>
          <w:t xml:space="preserve">Notes on </w:t>
        </w:r>
      </w:ins>
      <w:ins w:id="1462" w:author="Andrew Instone-Cowie" w:date="2025-05-07T15:00:00Z" w16du:dateUtc="2025-05-07T14:00:00Z">
        <w:r w:rsidR="00893421">
          <w:t xml:space="preserve">the differences </w:t>
        </w:r>
      </w:ins>
      <w:ins w:id="1463" w:author="Andrew Instone-Cowie" w:date="2025-05-07T14:52:00Z" w16du:dateUtc="2025-05-07T13:52:00Z">
        <w:r w:rsidR="00481B18">
          <w:t>between</w:t>
        </w:r>
      </w:ins>
      <w:ins w:id="1464" w:author="Andrew Instone-Cowie" w:date="2025-05-07T14:41:00Z" w16du:dateUtc="2025-05-07T13:41:00Z">
        <w:r>
          <w:t xml:space="preserve"> the 2SS52M or A1120EUA-T device</w:t>
        </w:r>
      </w:ins>
      <w:ins w:id="1465" w:author="Andrew Instone-Cowie" w:date="2025-05-07T14:52:00Z" w16du:dateUtc="2025-05-07T13:52:00Z">
        <w:r w:rsidR="00481B18">
          <w:t>s</w:t>
        </w:r>
      </w:ins>
      <w:ins w:id="1466" w:author="Andrew Instone-Cowie" w:date="2025-05-07T14:41:00Z" w16du:dateUtc="2025-05-07T13:41:00Z">
        <w:r>
          <w:t xml:space="preserve"> are provided at the </w:t>
        </w:r>
      </w:ins>
      <w:ins w:id="1467" w:author="Andrew Instone-Cowie" w:date="2025-05-07T14:42:00Z" w16du:dateUtc="2025-05-07T13:42:00Z">
        <w:r>
          <w:t>end of this section.</w:t>
        </w:r>
      </w:ins>
    </w:p>
    <w:p w14:paraId="58EC5DC4" w14:textId="77D84073" w:rsidR="00E26FEB" w:rsidRPr="00212D29" w:rsidDel="00E26FEB" w:rsidRDefault="00E26FEB" w:rsidP="00DC3C21">
      <w:pPr>
        <w:rPr>
          <w:del w:id="1468" w:author="Andrew Instone-Cowie" w:date="2025-05-07T14:42:00Z" w16du:dateUtc="2025-05-07T13:42:00Z"/>
        </w:rPr>
      </w:pPr>
    </w:p>
    <w:p w14:paraId="1B168331" w14:textId="40B4C7D9" w:rsidR="00481B18"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w:t>
      </w:r>
      <w:ins w:id="1469" w:author="Andrew Instone-Cowie" w:date="2025-05-07T14:42:00Z" w16du:dateUtc="2025-05-07T13:42:00Z">
        <w:r w:rsidR="00481B18">
          <w:t xml:space="preserve">2SS52M </w:t>
        </w:r>
      </w:ins>
      <w:del w:id="1470" w:author="Andrew Instone-Cowie" w:date="2025-05-07T14:42:00Z" w16du:dateUtc="2025-05-07T13:42:00Z">
        <w:r w:rsidRPr="00212D29" w:rsidDel="00481B18">
          <w:delText xml:space="preserve">prototype </w:delText>
        </w:r>
      </w:del>
      <w:ins w:id="1471" w:author="Andrew Instone-Cowie" w:date="2025-05-07T14:42:00Z" w16du:dateUtc="2025-05-07T13:42:00Z">
        <w:r w:rsidR="00481B18">
          <w:t xml:space="preserve">sensor </w:t>
        </w:r>
      </w:ins>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ins w:id="1472" w:author="Andrew Instone-Cowie" w:date="2025-05-07T14:42:00Z" w16du:dateUtc="2025-05-07T13:42:00Z">
        <w:r w:rsidR="00481B18">
          <w:t xml:space="preserve"> The A1120EUA-</w:t>
        </w:r>
      </w:ins>
      <w:ins w:id="1473" w:author="Andrew Instone-Cowie" w:date="2025-05-07T14:43:00Z" w16du:dateUtc="2025-05-07T13:43:00Z">
        <w:r w:rsidR="00481B18">
          <w:t xml:space="preserve">T sensor has an absolute maximum </w:t>
        </w:r>
      </w:ins>
      <w:ins w:id="1474" w:author="Andrew Instone-Cowie" w:date="2025-05-07T15:07:00Z" w16du:dateUtc="2025-05-07T14:07:00Z">
        <w:r w:rsidR="00B619A3">
          <w:t xml:space="preserve">activation </w:t>
        </w:r>
      </w:ins>
      <w:ins w:id="1475" w:author="Andrew Instone-Cowie" w:date="2025-05-07T14:43:00Z" w16du:dateUtc="2025-05-07T13:43:00Z">
        <w:r w:rsidR="00481B18">
          <w:t xml:space="preserve">range of approximately </w:t>
        </w:r>
      </w:ins>
      <w:ins w:id="1476" w:author="Andrew Instone-Cowie" w:date="2025-05-07T15:07:00Z" w16du:dateUtc="2025-05-07T14:07:00Z">
        <w:r w:rsidR="00B619A3">
          <w:t>47</w:t>
        </w:r>
      </w:ins>
      <w:ins w:id="1477" w:author="Andrew Instone-Cowie" w:date="2025-05-07T14:43:00Z" w16du:dateUtc="2025-05-07T13:43:00Z">
        <w:r w:rsidR="00481B18">
          <w:t>mm, so the distance between the magnet and the sensor should be reduced acc</w:t>
        </w:r>
      </w:ins>
      <w:ins w:id="1478" w:author="Andrew Instone-Cowie" w:date="2025-05-07T14:44:00Z" w16du:dateUtc="2025-05-07T13:44:00Z">
        <w:r w:rsidR="00481B18">
          <w:t>ordingly.</w:t>
        </w:r>
      </w:ins>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3">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7E1E94F1" w:rsidR="00DC3C21" w:rsidRDefault="00DC3C21" w:rsidP="00DC3C21">
      <w:pPr>
        <w:pStyle w:val="Caption"/>
        <w:jc w:val="center"/>
        <w:rPr>
          <w:color w:val="00B050"/>
        </w:rPr>
      </w:pPr>
      <w:bookmarkStart w:id="1479" w:name="_Toc472626756"/>
      <w:bookmarkStart w:id="1480" w:name="_Toc20296580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81" w:author="Andrew Instone-Cowie" w:date="2025-07-09T15:54:00Z" w16du:dateUtc="2025-07-09T14:54:00Z">
        <w:r w:rsidR="00DF32C4">
          <w:rPr>
            <w:noProof/>
          </w:rPr>
          <w:t>24</w:t>
        </w:r>
      </w:ins>
      <w:del w:id="1482" w:author="Andrew Instone-Cowie" w:date="2025-05-07T15:28:00Z" w16du:dateUtc="2025-05-07T14:28:00Z">
        <w:r w:rsidR="00424FD2" w:rsidDel="009A052D">
          <w:rPr>
            <w:noProof/>
          </w:rPr>
          <w:delText>23</w:delText>
        </w:r>
      </w:del>
      <w:r w:rsidR="00D15F53">
        <w:rPr>
          <w:noProof/>
        </w:rPr>
        <w:fldChar w:fldCharType="end"/>
      </w:r>
      <w:r>
        <w:t xml:space="preserve"> – </w:t>
      </w:r>
      <w:ins w:id="1483" w:author="Andrew Instone-Cowie" w:date="2025-05-07T14:52:00Z" w16du:dateUtc="2025-05-07T13:52:00Z">
        <w:r w:rsidR="00481B18">
          <w:t xml:space="preserve">2SS52M </w:t>
        </w:r>
      </w:ins>
      <w:r>
        <w:t>Magneto-Resistive Sensor Demonstration</w:t>
      </w:r>
      <w:bookmarkEnd w:id="1479"/>
      <w:bookmarkEnd w:id="1480"/>
    </w:p>
    <w:p w14:paraId="70C8D75A" w14:textId="6EB5600A" w:rsidR="00E21E80" w:rsidRPr="00212D29" w:rsidRDefault="00DC3C21" w:rsidP="00E21E80">
      <w:r w:rsidRPr="00212D29">
        <w:t>The sensor PCB contains all the components of the sensor, including the magnet</w:t>
      </w:r>
      <w:ins w:id="1484" w:author="Andrew Instone-Cowie" w:date="2025-05-07T14:44:00Z" w16du:dateUtc="2025-05-07T13:44:00Z">
        <w:r w:rsidR="00481B18">
          <w:t>ic</w:t>
        </w:r>
      </w:ins>
      <w:del w:id="1485" w:author="Andrew Instone-Cowie" w:date="2025-05-07T14:44:00Z" w16du:dateUtc="2025-05-07T13:44:00Z">
        <w:r w:rsidRPr="00212D29" w:rsidDel="00481B18">
          <w:delText>o-resistive</w:delText>
        </w:r>
      </w:del>
      <w:r w:rsidRPr="00212D29">
        <w:t xml:space="preserve"> sensor itself, a diagnostic LED, and associated components.</w:t>
      </w:r>
      <w:r w:rsidR="008E418D" w:rsidRPr="00212D29">
        <w:t xml:space="preserve"> Build one sensor PCB for each bell you want to connect to the simulator.</w:t>
      </w:r>
    </w:p>
    <w:p w14:paraId="34376C71" w14:textId="77777777" w:rsidR="00481B18" w:rsidRDefault="00481B18">
      <w:pPr>
        <w:rPr>
          <w:ins w:id="1486" w:author="Andrew Instone-Cowie" w:date="2025-05-07T14:44:00Z" w16du:dateUtc="2025-05-07T13:44:00Z"/>
          <w:rFonts w:asciiTheme="majorHAnsi" w:eastAsiaTheme="majorEastAsia" w:hAnsiTheme="majorHAnsi" w:cstheme="majorBidi"/>
          <w:b/>
          <w:bCs/>
          <w:color w:val="4F81BD" w:themeColor="accent1"/>
        </w:rPr>
      </w:pPr>
      <w:ins w:id="1487" w:author="Andrew Instone-Cowie" w:date="2025-05-07T14:44:00Z" w16du:dateUtc="2025-05-07T13:44:00Z">
        <w:r>
          <w:br w:type="page"/>
        </w:r>
      </w:ins>
    </w:p>
    <w:p w14:paraId="63FA8FA7" w14:textId="4EBC989C" w:rsidR="00E21E80" w:rsidRDefault="00E21E80" w:rsidP="00E21E80">
      <w:pPr>
        <w:pStyle w:val="Heading3"/>
      </w:pPr>
      <w:bookmarkStart w:id="1488" w:name="_Toc202965720"/>
      <w:r>
        <w:lastRenderedPageBreak/>
        <w:t>Parts List</w:t>
      </w:r>
      <w:bookmarkEnd w:id="1488"/>
    </w:p>
    <w:p w14:paraId="1E65F288" w14:textId="1BC0D1FC" w:rsidR="00E21E80" w:rsidRPr="00393B25" w:rsidRDefault="00E21E80" w:rsidP="00E21E80">
      <w:pPr>
        <w:pStyle w:val="Caption"/>
        <w:keepNext/>
      </w:pPr>
      <w:bookmarkStart w:id="1489" w:name="_Toc20296586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32C4">
        <w:rPr>
          <w:noProof/>
        </w:rPr>
        <w:t>4</w:t>
      </w:r>
      <w:r w:rsidR="00D15F53">
        <w:rPr>
          <w:noProof/>
        </w:rPr>
        <w:fldChar w:fldCharType="end"/>
      </w:r>
      <w:r>
        <w:t xml:space="preserve"> – Magnet</w:t>
      </w:r>
      <w:ins w:id="1490" w:author="Andrew Instone-Cowie" w:date="2025-05-07T14:48:00Z" w16du:dateUtc="2025-05-07T13:48:00Z">
        <w:r w:rsidR="00481B18">
          <w:t>ic</w:t>
        </w:r>
      </w:ins>
      <w:del w:id="1491" w:author="Andrew Instone-Cowie" w:date="2025-05-07T14:48:00Z" w16du:dateUtc="2025-05-07T13:48:00Z">
        <w:r w:rsidDel="00481B18">
          <w:delText>o-Resistive</w:delText>
        </w:r>
      </w:del>
      <w:r>
        <w:t xml:space="preserve"> Sensor </w:t>
      </w:r>
      <w:r w:rsidR="004E19AE">
        <w:t xml:space="preserve">Module </w:t>
      </w:r>
      <w:r>
        <w:t>Parts List</w:t>
      </w:r>
      <w:bookmarkEnd w:id="14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4C0E3B45" w:rsidR="00E21E80" w:rsidRPr="00212D29" w:rsidRDefault="00E21E80" w:rsidP="00994514">
            <w:pPr>
              <w:contextualSpacing/>
            </w:pPr>
            <w:r w:rsidRPr="00212D29">
              <w:t xml:space="preserve">Type 2 </w:t>
            </w:r>
            <w:r w:rsidR="00994514" w:rsidRPr="00212D29">
              <w:t>Magnet</w:t>
            </w:r>
            <w:ins w:id="1492" w:author="Andrew Instone-Cowie" w:date="2025-05-07T15:14:00Z" w16du:dateUtc="2025-05-07T14:14:00Z">
              <w:r w:rsidR="00583F09">
                <w:t xml:space="preserve">ic </w:t>
              </w:r>
            </w:ins>
            <w:del w:id="1493" w:author="Andrew Instone-Cowie" w:date="2025-05-07T15:14:00Z" w16du:dateUtc="2025-05-07T14:14:00Z">
              <w:r w:rsidR="00994514" w:rsidRPr="00212D29" w:rsidDel="00583F09">
                <w:delText xml:space="preserve">o-Resistive </w:delText>
              </w:r>
            </w:del>
            <w:r w:rsidR="00994514" w:rsidRPr="00212D29">
              <w:t>Sensor PCB</w:t>
            </w:r>
            <w:ins w:id="1494" w:author="Andrew Instone-Cowie" w:date="2025-05-07T14:44:00Z" w16du:dateUtc="2025-05-07T13:44:00Z">
              <w:r w:rsidR="00481B18">
                <w:rPr>
                  <w:rStyle w:val="FootnoteReference"/>
                </w:rPr>
                <w:footnoteReference w:id="20"/>
              </w:r>
            </w:ins>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0257F602" w14:textId="77777777" w:rsidR="004B4F9B" w:rsidRDefault="004B4F9B" w:rsidP="00F002DD">
            <w:pPr>
              <w:contextualSpacing/>
              <w:rPr>
                <w:ins w:id="1499" w:author="Andrew Instone-Cowie" w:date="2025-05-07T14:46:00Z" w16du:dateUtc="2025-05-07T13:46:00Z"/>
              </w:rPr>
            </w:pPr>
            <w:r w:rsidRPr="00212D29">
              <w:t>Honeywell 2SS52M</w:t>
            </w:r>
          </w:p>
          <w:p w14:paraId="75B21036" w14:textId="3BD3D3E3" w:rsidR="00481B18" w:rsidRPr="00481B18" w:rsidRDefault="00481B18" w:rsidP="00F002DD">
            <w:pPr>
              <w:contextualSpacing/>
              <w:rPr>
                <w:ins w:id="1500" w:author="Andrew Instone-Cowie" w:date="2025-05-07T14:46:00Z" w16du:dateUtc="2025-05-07T13:46:00Z"/>
                <w:i/>
                <w:iCs/>
                <w:rPrChange w:id="1501" w:author="Andrew Instone-Cowie" w:date="2025-05-07T14:47:00Z" w16du:dateUtc="2025-05-07T13:47:00Z">
                  <w:rPr>
                    <w:ins w:id="1502" w:author="Andrew Instone-Cowie" w:date="2025-05-07T14:46:00Z" w16du:dateUtc="2025-05-07T13:46:00Z"/>
                  </w:rPr>
                </w:rPrChange>
              </w:rPr>
            </w:pPr>
            <w:ins w:id="1503" w:author="Andrew Instone-Cowie" w:date="2025-05-07T14:47:00Z" w16du:dateUtc="2025-05-07T13:47:00Z">
              <w:r w:rsidRPr="00481B18">
                <w:rPr>
                  <w:i/>
                  <w:iCs/>
                  <w:rPrChange w:id="1504" w:author="Andrew Instone-Cowie" w:date="2025-05-07T14:47:00Z" w16du:dateUtc="2025-05-07T13:47:00Z">
                    <w:rPr/>
                  </w:rPrChange>
                </w:rPr>
                <w:t>or</w:t>
              </w:r>
            </w:ins>
          </w:p>
          <w:p w14:paraId="736600E3" w14:textId="77BC7222" w:rsidR="00481B18" w:rsidRPr="00212D29" w:rsidRDefault="00481B18" w:rsidP="00F002DD">
            <w:pPr>
              <w:contextualSpacing/>
            </w:pPr>
            <w:ins w:id="1505" w:author="Andrew Instone-Cowie" w:date="2025-05-07T14:46:00Z" w16du:dateUtc="2025-05-07T13:46:00Z">
              <w:r>
                <w:t>Allegro Microsystems A1120EUA-T</w:t>
              </w:r>
            </w:ins>
          </w:p>
        </w:tc>
        <w:tc>
          <w:tcPr>
            <w:tcW w:w="2755" w:type="dxa"/>
          </w:tcPr>
          <w:p w14:paraId="64FA2025" w14:textId="77777777" w:rsidR="004B4F9B" w:rsidRDefault="004B4F9B" w:rsidP="00F002DD">
            <w:pPr>
              <w:contextualSpacing/>
              <w:rPr>
                <w:ins w:id="1506" w:author="Andrew Instone-Cowie" w:date="2025-05-07T14:46:00Z" w16du:dateUtc="2025-05-07T13:46:00Z"/>
              </w:rPr>
            </w:pPr>
            <w:r w:rsidRPr="00212D29">
              <w:t>Farnell 3111519</w:t>
            </w:r>
          </w:p>
          <w:p w14:paraId="20D1F577" w14:textId="7F0D0E46" w:rsidR="00481B18" w:rsidRPr="00481B18" w:rsidRDefault="00481B18" w:rsidP="00F002DD">
            <w:pPr>
              <w:contextualSpacing/>
              <w:rPr>
                <w:ins w:id="1507" w:author="Andrew Instone-Cowie" w:date="2025-05-07T14:46:00Z" w16du:dateUtc="2025-05-07T13:46:00Z"/>
                <w:i/>
                <w:iCs/>
                <w:rPrChange w:id="1508" w:author="Andrew Instone-Cowie" w:date="2025-05-07T14:47:00Z" w16du:dateUtc="2025-05-07T13:47:00Z">
                  <w:rPr>
                    <w:ins w:id="1509" w:author="Andrew Instone-Cowie" w:date="2025-05-07T14:46:00Z" w16du:dateUtc="2025-05-07T13:46:00Z"/>
                  </w:rPr>
                </w:rPrChange>
              </w:rPr>
            </w:pPr>
            <w:ins w:id="1510" w:author="Andrew Instone-Cowie" w:date="2025-05-07T14:47:00Z" w16du:dateUtc="2025-05-07T13:47:00Z">
              <w:r w:rsidRPr="00481B18">
                <w:rPr>
                  <w:i/>
                  <w:iCs/>
                  <w:rPrChange w:id="1511" w:author="Andrew Instone-Cowie" w:date="2025-05-07T14:47:00Z" w16du:dateUtc="2025-05-07T13:47:00Z">
                    <w:rPr/>
                  </w:rPrChange>
                </w:rPr>
                <w:t>or</w:t>
              </w:r>
            </w:ins>
          </w:p>
          <w:p w14:paraId="2B3D044B" w14:textId="076077B7" w:rsidR="00481B18" w:rsidRPr="00212D29" w:rsidRDefault="00481B18" w:rsidP="00F002DD">
            <w:pPr>
              <w:contextualSpacing/>
            </w:pPr>
            <w:ins w:id="1512" w:author="Andrew Instone-Cowie" w:date="2025-05-07T14:47:00Z" w16du:dateUtc="2025-05-07T13:47:00Z">
              <w:r>
                <w:t xml:space="preserve">Farnell </w:t>
              </w:r>
              <w:r w:rsidRPr="00481B18">
                <w:t>1791402</w:t>
              </w:r>
            </w:ins>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21"/>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4F6C8AD1" w:rsidR="00B1545C" w:rsidRPr="00212D29" w:rsidRDefault="00B1545C" w:rsidP="00C16666">
            <w:pPr>
              <w:contextualSpacing/>
            </w:pP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513" w:name="_Toc202965721"/>
      <w:r>
        <w:lastRenderedPageBreak/>
        <w:t>Schematic</w:t>
      </w:r>
      <w:bookmarkEnd w:id="1513"/>
    </w:p>
    <w:p w14:paraId="280483C2" w14:textId="1E93430D" w:rsidR="00E21E80" w:rsidRPr="00E21E80" w:rsidRDefault="00E21E80" w:rsidP="00994514">
      <w:pPr>
        <w:jc w:val="center"/>
      </w:pPr>
      <w:del w:id="1514" w:author="Andrew Instone-Cowie" w:date="2025-05-07T14:48:00Z" w16du:dateUtc="2025-05-07T13:48:00Z">
        <w:r w:rsidDel="00481B18">
          <w:rPr>
            <w:noProof/>
            <w:lang w:eastAsia="en-GB"/>
          </w:rPr>
          <w:drawing>
            <wp:inline distT="0" distB="0" distL="0" distR="0" wp14:anchorId="19C0664F" wp14:editId="49D61642">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4">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del>
      <w:ins w:id="1515" w:author="Andrew Instone-Cowie" w:date="2025-05-07T15:48:00Z" w16du:dateUtc="2025-05-07T14:48:00Z">
        <w:r w:rsidR="00D46F5B">
          <w:rPr>
            <w:noProof/>
          </w:rPr>
          <w:drawing>
            <wp:inline distT="0" distB="0" distL="0" distR="0" wp14:anchorId="1280000C" wp14:editId="073FD015">
              <wp:extent cx="7869600" cy="5400000"/>
              <wp:effectExtent l="0" t="0" r="0" b="0"/>
              <wp:docPr id="1432870186"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186" name="Picture 4" descr="A computer screen 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516" w:name="_Toc202965722"/>
      <w:r>
        <w:lastRenderedPageBreak/>
        <w:t>Parts</w:t>
      </w:r>
      <w:bookmarkEnd w:id="1516"/>
    </w:p>
    <w:p w14:paraId="68112EB6" w14:textId="66CD278E"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w:t>
      </w:r>
      <w:ins w:id="1517" w:author="Andrew Instone-Cowie" w:date="2025-05-07T14:50:00Z" w16du:dateUtc="2025-05-07T13:50:00Z">
        <w:r w:rsidR="00481B18">
          <w:t>ic</w:t>
        </w:r>
      </w:ins>
      <w:del w:id="1518" w:author="Andrew Instone-Cowie" w:date="2025-05-07T14:50:00Z" w16du:dateUtc="2025-05-07T13:50:00Z">
        <w:r w:rsidRPr="00212D29" w:rsidDel="00481B18">
          <w:delText>o-Resistive</w:delText>
        </w:r>
      </w:del>
      <w:r w:rsidRPr="00212D29">
        <w:t xml:space="preserve"> Sensor Board</w:t>
      </w:r>
      <w:ins w:id="1519" w:author="Andrew Instone-Cowie" w:date="2025-05-07T14:50:00Z" w16du:dateUtc="2025-05-07T13:50:00Z">
        <w:r w:rsidR="00481B18">
          <w:t>, in this case with the 2SS52M device.</w:t>
        </w:r>
      </w:ins>
      <w:del w:id="1520" w:author="Andrew Instone-Cowie" w:date="2025-05-07T14:50:00Z" w16du:dateUtc="2025-05-07T13:50:00Z">
        <w:r w:rsidRPr="00212D29" w:rsidDel="00481B18">
          <w:delText>.</w:delText>
        </w:r>
      </w:del>
      <w:r w:rsidRPr="00212D29">
        <w:t xml:space="preserve"> </w:t>
      </w:r>
      <w:ins w:id="1521" w:author="Andrew Instone-Cowie" w:date="2025-05-07T15:01:00Z" w16du:dateUtc="2025-05-07T14:01:00Z">
        <w:r w:rsidR="00893421">
          <w:t>The A1120EUA-T device is visually very similar.</w:t>
        </w:r>
      </w:ins>
    </w:p>
    <w:p w14:paraId="7639E384" w14:textId="77777777" w:rsidR="00D230DD" w:rsidRDefault="00D230DD" w:rsidP="00D230DD">
      <w:pPr>
        <w:keepNext/>
        <w:jc w:val="center"/>
      </w:pPr>
      <w:r>
        <w:rPr>
          <w:noProof/>
        </w:rPr>
        <w:drawing>
          <wp:inline distT="0" distB="0" distL="0" distR="0" wp14:anchorId="768CB45C" wp14:editId="78ADF10A">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53DA2062" w:rsidR="00D230DD" w:rsidRPr="009B5FE2" w:rsidRDefault="00D230DD" w:rsidP="00D230DD">
      <w:pPr>
        <w:pStyle w:val="Caption"/>
        <w:jc w:val="center"/>
      </w:pPr>
      <w:bookmarkStart w:id="1522" w:name="_Toc202965805"/>
      <w:r>
        <w:t xml:space="preserve">Figure </w:t>
      </w:r>
      <w:r>
        <w:rPr>
          <w:noProof/>
        </w:rPr>
        <w:fldChar w:fldCharType="begin"/>
      </w:r>
      <w:r>
        <w:rPr>
          <w:noProof/>
        </w:rPr>
        <w:instrText xml:space="preserve"> SEQ Figure \* ARABIC </w:instrText>
      </w:r>
      <w:r>
        <w:rPr>
          <w:noProof/>
        </w:rPr>
        <w:fldChar w:fldCharType="separate"/>
      </w:r>
      <w:ins w:id="1523" w:author="Andrew Instone-Cowie" w:date="2025-07-09T15:54:00Z" w16du:dateUtc="2025-07-09T14:54:00Z">
        <w:r w:rsidR="00DF32C4">
          <w:rPr>
            <w:noProof/>
          </w:rPr>
          <w:t>25</w:t>
        </w:r>
      </w:ins>
      <w:del w:id="1524" w:author="Andrew Instone-Cowie" w:date="2025-05-07T15:28:00Z" w16du:dateUtc="2025-05-07T14:28:00Z">
        <w:r w:rsidR="00424FD2" w:rsidDel="009A052D">
          <w:rPr>
            <w:noProof/>
          </w:rPr>
          <w:delText>24</w:delText>
        </w:r>
      </w:del>
      <w:r>
        <w:rPr>
          <w:noProof/>
        </w:rPr>
        <w:fldChar w:fldCharType="end"/>
      </w:r>
      <w:r>
        <w:t xml:space="preserve"> –</w:t>
      </w:r>
      <w:r w:rsidRPr="00D230DD">
        <w:t xml:space="preserve"> </w:t>
      </w:r>
      <w:r>
        <w:t>Magnet</w:t>
      </w:r>
      <w:ins w:id="1525" w:author="Andrew Instone-Cowie" w:date="2025-05-07T14:50:00Z" w16du:dateUtc="2025-05-07T13:50:00Z">
        <w:r w:rsidR="00481B18">
          <w:t xml:space="preserve">ic </w:t>
        </w:r>
      </w:ins>
      <w:del w:id="1526" w:author="Andrew Instone-Cowie" w:date="2025-05-07T14:50:00Z" w16du:dateUtc="2025-05-07T13:50:00Z">
        <w:r w:rsidDel="00481B18">
          <w:delText xml:space="preserve">o-Resistive </w:delText>
        </w:r>
      </w:del>
      <w:r>
        <w:t>Sensor Board Parts</w:t>
      </w:r>
      <w:ins w:id="1527" w:author="Andrew Instone-Cowie" w:date="2025-05-07T14:50:00Z" w16du:dateUtc="2025-05-07T13:50:00Z">
        <w:r w:rsidR="00481B18">
          <w:t xml:space="preserve"> (2SS52M Version)</w:t>
        </w:r>
      </w:ins>
      <w:bookmarkEnd w:id="1522"/>
    </w:p>
    <w:p w14:paraId="3EC74986" w14:textId="77777777" w:rsidR="00E21E80" w:rsidRDefault="00E21E80" w:rsidP="00E21E80">
      <w:pPr>
        <w:pStyle w:val="Heading3"/>
      </w:pPr>
      <w:bookmarkStart w:id="1528" w:name="_Toc202965723"/>
      <w:r>
        <w:t>PCB Layout</w:t>
      </w:r>
      <w:bookmarkEnd w:id="1528"/>
    </w:p>
    <w:p w14:paraId="7E5C65F4" w14:textId="5AD5ADDA" w:rsidR="00E21E80" w:rsidRPr="00212D29" w:rsidRDefault="00E21E80" w:rsidP="00E21E80">
      <w:pPr>
        <w:keepNext/>
      </w:pPr>
      <w:r w:rsidRPr="00212D29">
        <w:t>The following diagram shows the layout of a Magnet</w:t>
      </w:r>
      <w:ins w:id="1529" w:author="Andrew Instone-Cowie" w:date="2025-05-07T14:50:00Z" w16du:dateUtc="2025-05-07T13:50:00Z">
        <w:r w:rsidR="00481B18">
          <w:t>ic</w:t>
        </w:r>
      </w:ins>
      <w:del w:id="1530" w:author="Andrew Instone-Cowie" w:date="2025-05-07T14:50:00Z" w16du:dateUtc="2025-05-07T13:50:00Z">
        <w:r w:rsidRPr="00212D29" w:rsidDel="00481B18">
          <w:delText>o-Resistive</w:delText>
        </w:r>
      </w:del>
      <w:r w:rsidRPr="00212D29">
        <w:t xml:space="preserve"> Sensor PCB. All components are mounted on the top (silkscreen) side of the board.</w:t>
      </w:r>
    </w:p>
    <w:p w14:paraId="39C03E66" w14:textId="022F32D6" w:rsidR="00E21E80" w:rsidRDefault="00E21E80" w:rsidP="00E21E80">
      <w:pPr>
        <w:keepNext/>
        <w:jc w:val="center"/>
      </w:pPr>
      <w:del w:id="1531" w:author="Andrew Instone-Cowie" w:date="2025-05-07T14:49:00Z" w16du:dateUtc="2025-05-07T13:49:00Z">
        <w:r w:rsidDel="00481B18">
          <w:rPr>
            <w:noProof/>
            <w:lang w:eastAsia="en-GB"/>
          </w:rPr>
          <w:drawing>
            <wp:inline distT="0" distB="0" distL="0" distR="0" wp14:anchorId="2D1EFB60" wp14:editId="6E70CE79">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del>
      <w:ins w:id="1532" w:author="Andrew Instone-Cowie" w:date="2025-05-07T14:49:00Z" w16du:dateUtc="2025-05-07T13:49:00Z">
        <w:r w:rsidR="00481B18">
          <w:rPr>
            <w:noProof/>
          </w:rPr>
          <w:drawing>
            <wp:inline distT="0" distB="0" distL="0" distR="0" wp14:anchorId="67BDF450" wp14:editId="15ABED43">
              <wp:extent cx="3600000" cy="2692800"/>
              <wp:effectExtent l="0" t="0" r="635" b="0"/>
              <wp:docPr id="610045522" name="Picture 2"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522" name="Picture 2" descr="A computer screen shot of a circuit board&#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600000" cy="2692800"/>
                      </a:xfrm>
                      <a:prstGeom prst="rect">
                        <a:avLst/>
                      </a:prstGeom>
                    </pic:spPr>
                  </pic:pic>
                </a:graphicData>
              </a:graphic>
            </wp:inline>
          </w:drawing>
        </w:r>
      </w:ins>
    </w:p>
    <w:p w14:paraId="1F26932B" w14:textId="441B28A5" w:rsidR="00E21E80" w:rsidRDefault="00E21E80" w:rsidP="00E21E80">
      <w:pPr>
        <w:pStyle w:val="Caption"/>
        <w:jc w:val="center"/>
      </w:pPr>
      <w:bookmarkStart w:id="1533" w:name="_Toc20296580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34" w:author="Andrew Instone-Cowie" w:date="2025-07-09T15:54:00Z" w16du:dateUtc="2025-07-09T14:54:00Z">
        <w:r w:rsidR="00DF32C4">
          <w:rPr>
            <w:noProof/>
          </w:rPr>
          <w:t>26</w:t>
        </w:r>
      </w:ins>
      <w:del w:id="1535" w:author="Andrew Instone-Cowie" w:date="2025-05-07T15:28:00Z" w16du:dateUtc="2025-05-07T14:28:00Z">
        <w:r w:rsidR="00424FD2" w:rsidDel="009A052D">
          <w:rPr>
            <w:noProof/>
          </w:rPr>
          <w:delText>25</w:delText>
        </w:r>
      </w:del>
      <w:r w:rsidR="00D15F53">
        <w:rPr>
          <w:noProof/>
        </w:rPr>
        <w:fldChar w:fldCharType="end"/>
      </w:r>
      <w:r>
        <w:t xml:space="preserve"> – Magnet</w:t>
      </w:r>
      <w:ins w:id="1536" w:author="Andrew Instone-Cowie" w:date="2025-05-07T15:14:00Z" w16du:dateUtc="2025-05-07T14:14:00Z">
        <w:r w:rsidR="00583F09">
          <w:t>ic</w:t>
        </w:r>
      </w:ins>
      <w:del w:id="1537" w:author="Andrew Instone-Cowie" w:date="2025-05-07T15:14:00Z" w16du:dateUtc="2025-05-07T14:14:00Z">
        <w:r w:rsidDel="00583F09">
          <w:delText>o-Resistive</w:delText>
        </w:r>
      </w:del>
      <w:r>
        <w:t xml:space="preserve"> Sensor Board Layout</w:t>
      </w:r>
      <w:bookmarkEnd w:id="1533"/>
    </w:p>
    <w:p w14:paraId="02AC132A" w14:textId="77777777" w:rsidR="00E5038A" w:rsidRDefault="00E5038A">
      <w:pPr>
        <w:rPr>
          <w:ins w:id="1538" w:author="Andrew Instone-Cowie" w:date="2025-05-07T14:59:00Z" w16du:dateUtc="2025-05-07T13:59:00Z"/>
          <w:rFonts w:asciiTheme="majorHAnsi" w:eastAsiaTheme="majorEastAsia" w:hAnsiTheme="majorHAnsi" w:cstheme="majorBidi"/>
          <w:b/>
          <w:bCs/>
          <w:color w:val="4F81BD" w:themeColor="accent1"/>
        </w:rPr>
      </w:pPr>
      <w:ins w:id="1539" w:author="Andrew Instone-Cowie" w:date="2025-05-07T14:59:00Z" w16du:dateUtc="2025-05-07T13:59:00Z">
        <w:r>
          <w:br w:type="page"/>
        </w:r>
      </w:ins>
    </w:p>
    <w:p w14:paraId="25E8905F" w14:textId="6E13A4F4" w:rsidR="00E21E80" w:rsidRDefault="00E21E80" w:rsidP="00E21E80">
      <w:pPr>
        <w:pStyle w:val="Heading3"/>
      </w:pPr>
      <w:bookmarkStart w:id="1540" w:name="_Toc202965724"/>
      <w:r>
        <w:lastRenderedPageBreak/>
        <w:t>Construction</w:t>
      </w:r>
      <w:bookmarkEnd w:id="1540"/>
    </w:p>
    <w:p w14:paraId="65F74561" w14:textId="7F4D34FE" w:rsidR="00E21E80" w:rsidRDefault="00E21E80" w:rsidP="00E21E80">
      <w:pPr>
        <w:rPr>
          <w:ins w:id="1541" w:author="Andrew Instone-Cowie" w:date="2025-05-07T14:51:00Z" w16du:dateUtc="2025-05-07T13:51:00Z"/>
        </w:rPr>
      </w:pPr>
      <w:r w:rsidRPr="00212D29">
        <w:t xml:space="preserve">All the components on the </w:t>
      </w:r>
      <w:r w:rsidR="008E418D" w:rsidRPr="00212D29">
        <w:t>Magnet</w:t>
      </w:r>
      <w:ins w:id="1542" w:author="Andrew Instone-Cowie" w:date="2025-05-07T15:00:00Z" w16du:dateUtc="2025-05-07T14:00:00Z">
        <w:r w:rsidR="00E5038A">
          <w:t>ic</w:t>
        </w:r>
      </w:ins>
      <w:del w:id="1543" w:author="Andrew Instone-Cowie" w:date="2025-05-07T15:00:00Z" w16du:dateUtc="2025-05-07T14:00:00Z">
        <w:r w:rsidR="008E418D" w:rsidRPr="00212D29" w:rsidDel="00E5038A">
          <w:delText>o-Resistive</w:delText>
        </w:r>
      </w:del>
      <w:r w:rsidR="008E418D" w:rsidRPr="00212D29">
        <w:t xml:space="preserve"> Sensor </w:t>
      </w:r>
      <w:r w:rsidR="004E19AE">
        <w:t>module</w:t>
      </w:r>
      <w:r w:rsidR="004E19AE" w:rsidRPr="00212D29">
        <w:t xml:space="preserve"> </w:t>
      </w:r>
      <w:r w:rsidRPr="00212D29">
        <w:t xml:space="preserve">are mounted on </w:t>
      </w:r>
      <w:ins w:id="1544" w:author="Andrew Instone-Cowie" w:date="2025-05-07T15:08:00Z" w16du:dateUtc="2025-05-07T14:08:00Z">
        <w:r w:rsidR="00B619A3">
          <w:t xml:space="preserve">the </w:t>
        </w:r>
      </w:ins>
      <w:r w:rsidRPr="00212D29">
        <w:t>top, silkscreen, side of the board.</w:t>
      </w:r>
    </w:p>
    <w:p w14:paraId="48680878" w14:textId="523E2B98" w:rsidR="00481B18" w:rsidRPr="00E5038A" w:rsidRDefault="00481B18">
      <w:pPr>
        <w:pStyle w:val="ListParagraph"/>
        <w:numPr>
          <w:ilvl w:val="0"/>
          <w:numId w:val="3"/>
        </w:numPr>
        <w:rPr>
          <w:b/>
          <w:bCs/>
          <w:rPrChange w:id="1545" w:author="Andrew Instone-Cowie" w:date="2025-05-07T14:53:00Z" w16du:dateUtc="2025-05-07T13:53:00Z">
            <w:rPr/>
          </w:rPrChange>
        </w:rPr>
        <w:pPrChange w:id="1546" w:author="Andrew Instone-Cowie" w:date="2025-05-07T14:53:00Z" w16du:dateUtc="2025-05-07T13:53:00Z">
          <w:pPr/>
        </w:pPrChange>
      </w:pPr>
      <w:ins w:id="1547" w:author="Andrew Instone-Cowie" w:date="2025-05-07T14:51:00Z" w16du:dateUtc="2025-05-07T13:51:00Z">
        <w:r w:rsidRPr="00E5038A">
          <w:rPr>
            <w:b/>
            <w:bCs/>
            <w:rPrChange w:id="1548" w:author="Andrew Instone-Cowie" w:date="2025-05-07T14:53:00Z" w16du:dateUtc="2025-05-07T13:53:00Z">
              <w:rPr/>
            </w:rPrChange>
          </w:rPr>
          <w:t>Install only ONE 100nF capacitor</w:t>
        </w:r>
      </w:ins>
      <w:ins w:id="1549" w:author="Andrew Instone-Cowie" w:date="2025-05-07T15:00:00Z" w16du:dateUtc="2025-05-07T14:00:00Z">
        <w:r w:rsidR="00E5038A">
          <w:rPr>
            <w:b/>
            <w:bCs/>
          </w:rPr>
          <w:t>,</w:t>
        </w:r>
      </w:ins>
      <w:ins w:id="1550" w:author="Andrew Instone-Cowie" w:date="2025-05-07T14:51:00Z" w16du:dateUtc="2025-05-07T13:51:00Z">
        <w:r w:rsidRPr="00E5038A">
          <w:rPr>
            <w:b/>
            <w:bCs/>
            <w:rPrChange w:id="1551" w:author="Andrew Instone-Cowie" w:date="2025-05-07T14:53:00Z" w16du:dateUtc="2025-05-07T13:53:00Z">
              <w:rPr/>
            </w:rPrChange>
          </w:rPr>
          <w:t xml:space="preserve"> and either</w:t>
        </w:r>
      </w:ins>
      <w:ins w:id="1552" w:author="Andrew Instone-Cowie" w:date="2025-05-07T14:53:00Z" w16du:dateUtc="2025-05-07T13:53:00Z">
        <w:r w:rsidR="00E5038A" w:rsidRPr="00E5038A">
          <w:rPr>
            <w:b/>
            <w:bCs/>
            <w:rPrChange w:id="1553" w:author="Andrew Instone-Cowie" w:date="2025-05-07T14:53:00Z" w16du:dateUtc="2025-05-07T13:53:00Z">
              <w:rPr/>
            </w:rPrChange>
          </w:rPr>
          <w:t xml:space="preserve"> </w:t>
        </w:r>
      </w:ins>
      <w:ins w:id="1554" w:author="Andrew Instone-Cowie" w:date="2025-05-07T14:51:00Z" w16du:dateUtc="2025-05-07T13:51:00Z">
        <w:r w:rsidRPr="00E5038A">
          <w:rPr>
            <w:b/>
            <w:bCs/>
            <w:rPrChange w:id="1555" w:author="Andrew Instone-Cowie" w:date="2025-05-07T14:53:00Z" w16du:dateUtc="2025-05-07T13:53:00Z">
              <w:rPr/>
            </w:rPrChange>
          </w:rPr>
          <w:t>ONE 2SS52M Magneto-Resistive Sensor or</w:t>
        </w:r>
      </w:ins>
      <w:ins w:id="1556" w:author="Andrew Instone-Cowie" w:date="2025-05-07T14:53:00Z" w16du:dateUtc="2025-05-07T13:53:00Z">
        <w:r w:rsidR="00E5038A" w:rsidRPr="00E5038A">
          <w:rPr>
            <w:b/>
            <w:bCs/>
            <w:rPrChange w:id="1557" w:author="Andrew Instone-Cowie" w:date="2025-05-07T14:53:00Z" w16du:dateUtc="2025-05-07T13:53:00Z">
              <w:rPr/>
            </w:rPrChange>
          </w:rPr>
          <w:t xml:space="preserve"> </w:t>
        </w:r>
      </w:ins>
      <w:ins w:id="1558" w:author="Andrew Instone-Cowie" w:date="2025-05-07T14:51:00Z" w16du:dateUtc="2025-05-07T13:51:00Z">
        <w:r w:rsidRPr="00E5038A">
          <w:rPr>
            <w:b/>
            <w:bCs/>
            <w:rPrChange w:id="1559" w:author="Andrew Instone-Cowie" w:date="2025-05-07T14:53:00Z" w16du:dateUtc="2025-05-07T13:53:00Z">
              <w:rPr/>
            </w:rPrChange>
          </w:rPr>
          <w:t>ONE A1120</w:t>
        </w:r>
      </w:ins>
      <w:ins w:id="1560" w:author="Andrew Instone-Cowie" w:date="2025-05-07T15:00:00Z" w16du:dateUtc="2025-05-07T14:00:00Z">
        <w:r w:rsidR="00E5038A">
          <w:rPr>
            <w:b/>
            <w:bCs/>
          </w:rPr>
          <w:t>EUA-T</w:t>
        </w:r>
      </w:ins>
      <w:ins w:id="1561" w:author="Andrew Instone-Cowie" w:date="2025-05-07T14:51:00Z" w16du:dateUtc="2025-05-07T13:51:00Z">
        <w:r w:rsidRPr="00E5038A">
          <w:rPr>
            <w:b/>
            <w:bCs/>
            <w:rPrChange w:id="1562" w:author="Andrew Instone-Cowie" w:date="2025-05-07T14:53:00Z" w16du:dateUtc="2025-05-07T13:53:00Z">
              <w:rPr/>
            </w:rPrChange>
          </w:rPr>
          <w:t xml:space="preserve"> Hall Effect Sensor on each board.</w:t>
        </w:r>
      </w:ins>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5F47A6E6" w:rsidR="009B7054" w:rsidRPr="00212D29" w:rsidRDefault="009B7054" w:rsidP="006C4A3A">
      <w:pPr>
        <w:pStyle w:val="ListParagraph"/>
        <w:numPr>
          <w:ilvl w:val="0"/>
          <w:numId w:val="6"/>
        </w:numPr>
      </w:pPr>
      <w:r w:rsidRPr="00212D29">
        <w:t xml:space="preserve">Sensors can be constructed as right-handed or left-handed, to suit the installation in the belfry. Fit </w:t>
      </w:r>
      <w:ins w:id="1563" w:author="Andrew Instone-Cowie" w:date="2025-05-07T14:55:00Z" w16du:dateUtc="2025-05-07T13:55:00Z">
        <w:r w:rsidR="00E5038A">
          <w:t xml:space="preserve">capacitor C1 and a </w:t>
        </w:r>
      </w:ins>
      <w:r w:rsidRPr="00212D29">
        <w:t xml:space="preserve">sensor </w:t>
      </w:r>
      <w:ins w:id="1564" w:author="Andrew Instone-Cowie" w:date="2025-05-07T14:55:00Z" w16du:dateUtc="2025-05-07T13:55:00Z">
        <w:r w:rsidR="00E5038A">
          <w:t xml:space="preserve">at </w:t>
        </w:r>
      </w:ins>
      <w:r w:rsidRPr="00212D29">
        <w:t>U1</w:t>
      </w:r>
      <w:ins w:id="1565" w:author="Andrew Instone-Cowie" w:date="2025-05-07T14:54:00Z" w16du:dateUtc="2025-05-07T13:54:00Z">
        <w:r w:rsidR="00E5038A">
          <w:t xml:space="preserve"> or U3</w:t>
        </w:r>
      </w:ins>
      <w:r w:rsidRPr="00212D29">
        <w:t xml:space="preserve"> </w:t>
      </w:r>
      <w:del w:id="1566" w:author="Andrew Instone-Cowie" w:date="2025-05-07T14:55:00Z" w16du:dateUtc="2025-05-07T13:55:00Z">
        <w:r w:rsidRPr="00212D29" w:rsidDel="00E5038A">
          <w:delText xml:space="preserve">and capacitor C1 at positions U1A/C1A </w:delText>
        </w:r>
      </w:del>
      <w:r w:rsidRPr="00212D29">
        <w:t xml:space="preserve">for a right-handed sensor (as shown in the pictures in this section), or </w:t>
      </w:r>
      <w:ins w:id="1567" w:author="Andrew Instone-Cowie" w:date="2025-05-07T14:55:00Z" w16du:dateUtc="2025-05-07T13:55:00Z">
        <w:r w:rsidR="00E5038A">
          <w:t>capacitor C2 and a sen</w:t>
        </w:r>
      </w:ins>
      <w:ins w:id="1568" w:author="Andrew Instone-Cowie" w:date="2025-05-07T14:56:00Z" w16du:dateUtc="2025-05-07T13:56:00Z">
        <w:r w:rsidR="00E5038A">
          <w:t>sor a</w:t>
        </w:r>
      </w:ins>
      <w:ins w:id="1569" w:author="Andrew Instone-Cowie" w:date="2025-05-07T15:02:00Z" w16du:dateUtc="2025-05-07T14:02:00Z">
        <w:r w:rsidR="00893421">
          <w:t>t</w:t>
        </w:r>
      </w:ins>
      <w:ins w:id="1570" w:author="Andrew Instone-Cowie" w:date="2025-05-07T14:56:00Z" w16du:dateUtc="2025-05-07T13:56:00Z">
        <w:r w:rsidR="00E5038A">
          <w:t xml:space="preserve"> </w:t>
        </w:r>
      </w:ins>
      <w:del w:id="1571" w:author="Andrew Instone-Cowie" w:date="2025-05-07T14:56:00Z" w16du:dateUtc="2025-05-07T13:56:00Z">
        <w:r w:rsidRPr="00212D29" w:rsidDel="00E5038A">
          <w:delText xml:space="preserve">at </w:delText>
        </w:r>
      </w:del>
      <w:r w:rsidRPr="00212D29">
        <w:t>U</w:t>
      </w:r>
      <w:ins w:id="1572" w:author="Andrew Instone-Cowie" w:date="2025-05-07T14:55:00Z" w16du:dateUtc="2025-05-07T13:55:00Z">
        <w:r w:rsidR="00E5038A">
          <w:t xml:space="preserve">2 or U4 </w:t>
        </w:r>
      </w:ins>
      <w:del w:id="1573" w:author="Andrew Instone-Cowie" w:date="2025-05-07T14:56:00Z" w16du:dateUtc="2025-05-07T13:56:00Z">
        <w:r w:rsidRPr="00212D29" w:rsidDel="00E5038A">
          <w:delText xml:space="preserve">1B/C1B </w:delText>
        </w:r>
      </w:del>
      <w:r w:rsidRPr="00212D29">
        <w:t>for a left-handed sensor.</w:t>
      </w:r>
    </w:p>
    <w:p w14:paraId="04FCB225" w14:textId="7F63A86F" w:rsidR="009B7054" w:rsidRPr="00212D29" w:rsidRDefault="00E5038A" w:rsidP="006C4A3A">
      <w:pPr>
        <w:pStyle w:val="ListParagraph"/>
        <w:numPr>
          <w:ilvl w:val="0"/>
          <w:numId w:val="6"/>
        </w:numPr>
      </w:pPr>
      <w:ins w:id="1574" w:author="Andrew Instone-Cowie" w:date="2025-05-07T14:56:00Z" w16du:dateUtc="2025-05-07T13:56:00Z">
        <w:r>
          <w:t xml:space="preserve">If using </w:t>
        </w:r>
      </w:ins>
      <w:ins w:id="1575" w:author="Andrew Instone-Cowie" w:date="2025-05-07T15:02:00Z" w16du:dateUtc="2025-05-07T14:02:00Z">
        <w:r w:rsidR="00893421">
          <w:t>a</w:t>
        </w:r>
      </w:ins>
      <w:ins w:id="1576" w:author="Andrew Instone-Cowie" w:date="2025-05-07T14:56:00Z" w16du:dateUtc="2025-05-07T13:56:00Z">
        <w:r>
          <w:t xml:space="preserve"> 2SS52M</w:t>
        </w:r>
      </w:ins>
      <w:ins w:id="1577" w:author="Andrew Instone-Cowie" w:date="2025-05-07T14:58:00Z" w16du:dateUtc="2025-05-07T13:58:00Z">
        <w:r>
          <w:t xml:space="preserve"> device</w:t>
        </w:r>
      </w:ins>
      <w:ins w:id="1578" w:author="Andrew Instone-Cowie" w:date="2025-05-07T14:56:00Z" w16du:dateUtc="2025-05-07T13:56:00Z">
        <w:r>
          <w:t>, s</w:t>
        </w:r>
      </w:ins>
      <w:del w:id="1579" w:author="Andrew Instone-Cowie" w:date="2025-05-07T14:56:00Z" w16du:dateUtc="2025-05-07T13:56:00Z">
        <w:r w:rsidR="009B7054" w:rsidRPr="00212D29" w:rsidDel="00E5038A">
          <w:delText>S</w:delText>
        </w:r>
      </w:del>
      <w:r w:rsidR="009B7054" w:rsidRPr="00212D29">
        <w:t xml:space="preserve">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Default="00CA2912" w:rsidP="006C4A3A">
      <w:pPr>
        <w:pStyle w:val="ListParagraph"/>
        <w:numPr>
          <w:ilvl w:val="0"/>
          <w:numId w:val="6"/>
        </w:numPr>
        <w:rPr>
          <w:ins w:id="1580" w:author="Andrew Instone-Cowie" w:date="2025-05-07T14:58:00Z" w16du:dateUtc="2025-05-07T13:58:00Z"/>
        </w:rPr>
      </w:pPr>
      <w:r w:rsidRPr="00212D29">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78B9B2B5" w14:textId="31E16E22" w:rsidR="00E5038A" w:rsidRPr="00212D29" w:rsidRDefault="00E5038A" w:rsidP="006C4A3A">
      <w:pPr>
        <w:pStyle w:val="ListParagraph"/>
        <w:numPr>
          <w:ilvl w:val="0"/>
          <w:numId w:val="6"/>
        </w:numPr>
      </w:pPr>
      <w:ins w:id="1581" w:author="Andrew Instone-Cowie" w:date="2025-05-07T14:58:00Z" w16du:dateUtc="2025-05-07T13:58:00Z">
        <w:r>
          <w:t xml:space="preserve">The A1120EUA-T device stands vertically on the PCB, with the chamfered face towards the </w:t>
        </w:r>
      </w:ins>
      <w:ins w:id="1582" w:author="Andrew Instone-Cowie" w:date="2025-05-07T15:02:00Z" w16du:dateUtc="2025-05-07T14:02:00Z">
        <w:r w:rsidR="009426AF">
          <w:t xml:space="preserve">outer </w:t>
        </w:r>
      </w:ins>
      <w:ins w:id="1583" w:author="Andrew Instone-Cowie" w:date="2025-05-07T14:58:00Z" w16du:dateUtc="2025-05-07T13:58:00Z">
        <w:r>
          <w:t>edge of the board.</w:t>
        </w:r>
      </w:ins>
      <w:ins w:id="1584" w:author="Andrew Instone-Cowie" w:date="2025-05-07T14:59:00Z" w16du:dateUtc="2025-05-07T13:59:00Z">
        <w:r>
          <w:t xml:space="preserve"> Take car</w:t>
        </w:r>
      </w:ins>
      <w:ins w:id="1585" w:author="Andrew Instone-Cowie" w:date="2025-05-07T15:02:00Z" w16du:dateUtc="2025-05-07T14:02:00Z">
        <w:r w:rsidR="009426AF">
          <w:t>e</w:t>
        </w:r>
      </w:ins>
      <w:ins w:id="1586" w:author="Andrew Instone-Cowie" w:date="2025-05-07T14:59:00Z" w16du:dateUtc="2025-05-07T13:59:00Z">
        <w:r>
          <w:t xml:space="preserve"> soldering this device</w:t>
        </w:r>
      </w:ins>
      <w:ins w:id="1587" w:author="Andrew Instone-Cowie" w:date="2025-05-07T15:02:00Z" w16du:dateUtc="2025-05-07T14:02:00Z">
        <w:r w:rsidR="009426AF">
          <w:t xml:space="preserve"> and use a fine-tipped solde</w:t>
        </w:r>
      </w:ins>
      <w:ins w:id="1588" w:author="Andrew Instone-Cowie" w:date="2025-05-07T15:03:00Z" w16du:dateUtc="2025-05-07T14:03:00Z">
        <w:r w:rsidR="009426AF">
          <w:t>ring iron</w:t>
        </w:r>
      </w:ins>
      <w:ins w:id="1589" w:author="Andrew Instone-Cowie" w:date="2025-05-07T14:59:00Z" w16du:dateUtc="2025-05-07T13:59:00Z">
        <w:r>
          <w:t>, as the pins are very close together.</w:t>
        </w:r>
      </w:ins>
    </w:p>
    <w:p w14:paraId="6DF8CF7D" w14:textId="2A31AAE7"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del w:id="1590" w:author="Andrew Instone-Cowie" w:date="2025-05-07T14:56:00Z" w16du:dateUtc="2025-05-07T13:56:00Z">
        <w:r w:rsidR="00CA2912" w:rsidRPr="00212D29" w:rsidDel="00E5038A">
          <w:delText xml:space="preserve">U1, </w:delText>
        </w:r>
      </w:del>
      <w:r w:rsidR="00CA2912" w:rsidRPr="00212D29">
        <w:t>LED1</w:t>
      </w:r>
      <w:ins w:id="1591" w:author="Andrew Instone-Cowie" w:date="2025-05-07T14:56:00Z" w16du:dateUtc="2025-05-07T13:56:00Z">
        <w:r w:rsidR="00E5038A">
          <w:t>, an</w:t>
        </w:r>
      </w:ins>
      <w:ins w:id="1592" w:author="Andrew Instone-Cowie" w:date="2025-05-07T14:59:00Z" w16du:dateUtc="2025-05-07T13:59:00Z">
        <w:r w:rsidR="00E5038A">
          <w:t xml:space="preserve">d </w:t>
        </w:r>
      </w:ins>
      <w:ins w:id="1593" w:author="Andrew Instone-Cowie" w:date="2025-05-07T14:56:00Z" w16du:dateUtc="2025-05-07T13:56:00Z">
        <w:r w:rsidR="00E5038A">
          <w:t>the sensor IC</w:t>
        </w:r>
      </w:ins>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0F4179A3" w:rsidR="00CA2912" w:rsidRPr="00212D29" w:rsidRDefault="00E21E80" w:rsidP="00CA2912">
      <w:pPr>
        <w:keepNext/>
      </w:pPr>
      <w:r w:rsidRPr="00212D29">
        <w:lastRenderedPageBreak/>
        <w:t xml:space="preserve">A completed </w:t>
      </w:r>
      <w:r w:rsidR="009B7054" w:rsidRPr="00212D29">
        <w:t xml:space="preserve">right-handed </w:t>
      </w:r>
      <w:ins w:id="1594" w:author="Andrew Instone-Cowie" w:date="2025-07-09T14:45:00Z" w16du:dateUtc="2025-07-09T13:45:00Z">
        <w:r w:rsidR="000C5FC4">
          <w:t>A112</w:t>
        </w:r>
      </w:ins>
      <w:ins w:id="1595" w:author="Andrew Instone-Cowie" w:date="2025-07-09T14:46:00Z" w16du:dateUtc="2025-07-09T13:46:00Z">
        <w:r w:rsidR="000C5FC4">
          <w:t xml:space="preserve">0EUA-T </w:t>
        </w:r>
      </w:ins>
      <w:r w:rsidRPr="00212D29">
        <w:t>Magnet</w:t>
      </w:r>
      <w:ins w:id="1596" w:author="Andrew Instone-Cowie" w:date="2025-05-07T14:57:00Z" w16du:dateUtc="2025-05-07T13:57:00Z">
        <w:r w:rsidR="00E5038A">
          <w:t xml:space="preserve">ic </w:t>
        </w:r>
      </w:ins>
      <w:del w:id="1597" w:author="Andrew Instone-Cowie" w:date="2025-05-07T14:57:00Z" w16du:dateUtc="2025-05-07T13:57:00Z">
        <w:r w:rsidRPr="00212D29" w:rsidDel="00E5038A">
          <w:delText xml:space="preserve">o-Resistive </w:delText>
        </w:r>
      </w:del>
      <w:r w:rsidRPr="00212D29">
        <w:t>Sensor PCB is shown in the following photograph.</w:t>
      </w:r>
    </w:p>
    <w:p w14:paraId="6329379B" w14:textId="6FE6106B" w:rsidR="00E21E80" w:rsidRPr="00152C2B" w:rsidRDefault="00E21E80" w:rsidP="00E21E80">
      <w:pPr>
        <w:keepNext/>
        <w:jc w:val="center"/>
        <w:rPr>
          <w:color w:val="00B050"/>
        </w:rPr>
      </w:pPr>
      <w:del w:id="1598" w:author="Andrew Instone-Cowie" w:date="2025-07-09T14:44:00Z" w16du:dateUtc="2025-07-09T13:44:00Z">
        <w:r w:rsidDel="000C5FC4">
          <w:rPr>
            <w:noProof/>
            <w:color w:val="00B050"/>
            <w:lang w:eastAsia="en-GB"/>
          </w:rPr>
          <w:drawing>
            <wp:inline distT="0" distB="0" distL="0" distR="0" wp14:anchorId="0FCB0656" wp14:editId="2E1F6FC9">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9">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del>
      <w:ins w:id="1599" w:author="Andrew Instone-Cowie" w:date="2025-07-09T14:45:00Z" w16du:dateUtc="2025-07-09T13:45:00Z">
        <w:r w:rsidR="000C5FC4">
          <w:rPr>
            <w:noProof/>
            <w:color w:val="00B050"/>
          </w:rPr>
          <w:drawing>
            <wp:inline distT="0" distB="0" distL="0" distR="0" wp14:anchorId="6810CDC2" wp14:editId="1FAD0012">
              <wp:extent cx="3600000" cy="2307600"/>
              <wp:effectExtent l="19050" t="19050" r="19685" b="16510"/>
              <wp:docPr id="10231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057" name="Picture 102318057"/>
                      <pic:cNvPicPr/>
                    </pic:nvPicPr>
                    <pic:blipFill>
                      <a:blip r:embed="rId50">
                        <a:extLst>
                          <a:ext uri="{28A0092B-C50C-407E-A947-70E740481C1C}">
                            <a14:useLocalDpi xmlns:a14="http://schemas.microsoft.com/office/drawing/2010/main" val="0"/>
                          </a:ext>
                        </a:extLst>
                      </a:blip>
                      <a:stretch>
                        <a:fillRect/>
                      </a:stretch>
                    </pic:blipFill>
                    <pic:spPr>
                      <a:xfrm>
                        <a:off x="0" y="0"/>
                        <a:ext cx="3600000" cy="2307600"/>
                      </a:xfrm>
                      <a:prstGeom prst="rect">
                        <a:avLst/>
                      </a:prstGeom>
                      <a:ln w="12700">
                        <a:solidFill>
                          <a:schemeClr val="tx1"/>
                        </a:solidFill>
                      </a:ln>
                    </pic:spPr>
                  </pic:pic>
                </a:graphicData>
              </a:graphic>
            </wp:inline>
          </w:drawing>
        </w:r>
      </w:ins>
    </w:p>
    <w:p w14:paraId="3F4721E1" w14:textId="4E1A0F7B" w:rsidR="00E21E80" w:rsidRDefault="00E21E80" w:rsidP="00E21E80">
      <w:pPr>
        <w:pStyle w:val="Caption"/>
        <w:jc w:val="center"/>
      </w:pPr>
      <w:bookmarkStart w:id="1600" w:name="_Toc20296580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1" w:author="Andrew Instone-Cowie" w:date="2025-07-09T15:54:00Z" w16du:dateUtc="2025-07-09T14:54:00Z">
        <w:r w:rsidR="00DF32C4">
          <w:rPr>
            <w:noProof/>
          </w:rPr>
          <w:t>27</w:t>
        </w:r>
      </w:ins>
      <w:del w:id="1602" w:author="Andrew Instone-Cowie" w:date="2025-05-07T15:28:00Z" w16du:dateUtc="2025-05-07T14:28:00Z">
        <w:r w:rsidR="00424FD2" w:rsidDel="009A052D">
          <w:rPr>
            <w:noProof/>
          </w:rPr>
          <w:delText>26</w:delText>
        </w:r>
      </w:del>
      <w:r w:rsidR="00D15F53">
        <w:rPr>
          <w:noProof/>
        </w:rPr>
        <w:fldChar w:fldCharType="end"/>
      </w:r>
      <w:r>
        <w:t xml:space="preserve"> – Completed Magnet</w:t>
      </w:r>
      <w:ins w:id="1603" w:author="Andrew Instone-Cowie" w:date="2025-05-07T14:57:00Z" w16du:dateUtc="2025-05-07T13:57:00Z">
        <w:r w:rsidR="00E5038A">
          <w:t>ic</w:t>
        </w:r>
      </w:ins>
      <w:del w:id="1604" w:author="Andrew Instone-Cowie" w:date="2025-05-07T14:57:00Z" w16du:dateUtc="2025-05-07T13:57:00Z">
        <w:r w:rsidDel="00E5038A">
          <w:delText>o-Resistive</w:delText>
        </w:r>
      </w:del>
      <w:r>
        <w:t xml:space="preserve"> Sensor </w:t>
      </w:r>
      <w:r w:rsidR="004E19AE">
        <w:t xml:space="preserve">Module </w:t>
      </w:r>
      <w:r>
        <w:t>PCB</w:t>
      </w:r>
      <w:r w:rsidR="00733A4D">
        <w:t xml:space="preserve"> (</w:t>
      </w:r>
      <w:ins w:id="1605" w:author="Andrew Instone-Cowie" w:date="2025-07-09T14:46:00Z" w16du:dateUtc="2025-07-09T13:46:00Z">
        <w:r w:rsidR="000C5FC4">
          <w:t>A1120EUA-T</w:t>
        </w:r>
      </w:ins>
      <w:ins w:id="1606" w:author="Andrew Instone-Cowie" w:date="2025-05-07T14:57:00Z" w16du:dateUtc="2025-05-07T13:57:00Z">
        <w:r w:rsidR="00E5038A">
          <w:t xml:space="preserve">, </w:t>
        </w:r>
      </w:ins>
      <w:r w:rsidR="00733A4D">
        <w:t>Right-Handed)</w:t>
      </w:r>
      <w:bookmarkEnd w:id="1600"/>
    </w:p>
    <w:p w14:paraId="4EF85620" w14:textId="77777777" w:rsidR="00E26FEB" w:rsidRDefault="00E26FEB" w:rsidP="00E26FEB">
      <w:pPr>
        <w:pStyle w:val="Heading3"/>
        <w:rPr>
          <w:ins w:id="1607" w:author="Andrew Instone-Cowie" w:date="2025-05-07T14:42:00Z" w16du:dateUtc="2025-05-07T13:42:00Z"/>
        </w:rPr>
      </w:pPr>
      <w:bookmarkStart w:id="1608" w:name="_Toc202965725"/>
      <w:ins w:id="1609" w:author="Andrew Instone-Cowie" w:date="2025-05-07T14:42:00Z" w16du:dateUtc="2025-05-07T13:42:00Z">
        <w:r>
          <w:t>Sensor Device Choice</w:t>
        </w:r>
        <w:bookmarkEnd w:id="1608"/>
      </w:ins>
    </w:p>
    <w:p w14:paraId="280CD920" w14:textId="0F5ED957" w:rsidR="00E26FEB" w:rsidRDefault="00E26FEB" w:rsidP="00E26FEB">
      <w:pPr>
        <w:rPr>
          <w:ins w:id="1610" w:author="Andrew Instone-Cowie" w:date="2025-05-07T14:42:00Z" w16du:dateUtc="2025-05-07T13:42:00Z"/>
        </w:rPr>
      </w:pPr>
      <w:ins w:id="1611" w:author="Andrew Instone-Cowie" w:date="2025-05-07T14:42:00Z" w16du:dateUtc="2025-05-07T13:42:00Z">
        <w:r>
          <w:t xml:space="preserve">Each magnetic sensor PCB supports either one </w:t>
        </w:r>
      </w:ins>
      <w:ins w:id="1612" w:author="Andrew Instone-Cowie" w:date="2025-05-07T15:03:00Z" w16du:dateUtc="2025-05-07T14:03:00Z">
        <w:r w:rsidR="009426AF">
          <w:t xml:space="preserve">Honeywell </w:t>
        </w:r>
      </w:ins>
      <w:ins w:id="1613" w:author="Andrew Instone-Cowie" w:date="2025-05-07T14:42:00Z" w16du:dateUtc="2025-05-07T13:42:00Z">
        <w:r>
          <w:t xml:space="preserve">2SS52M or one </w:t>
        </w:r>
      </w:ins>
      <w:ins w:id="1614" w:author="Andrew Instone-Cowie" w:date="2025-05-07T15:03:00Z" w16du:dateUtc="2025-05-07T14:03:00Z">
        <w:r w:rsidR="009426AF">
          <w:t xml:space="preserve">Allegro Microsystems </w:t>
        </w:r>
      </w:ins>
      <w:ins w:id="1615" w:author="Andrew Instone-Cowie" w:date="2025-05-07T14:42:00Z" w16du:dateUtc="2025-05-07T13:42:00Z">
        <w:r>
          <w:t>A1120EUA-T device, using a common PCB.</w:t>
        </w:r>
      </w:ins>
    </w:p>
    <w:p w14:paraId="0FF26FC1" w14:textId="13B83432" w:rsidR="00E26FEB" w:rsidRDefault="00E26FEB">
      <w:pPr>
        <w:pStyle w:val="ListParagraph"/>
        <w:numPr>
          <w:ilvl w:val="0"/>
          <w:numId w:val="36"/>
        </w:numPr>
        <w:rPr>
          <w:ins w:id="1616" w:author="Andrew Instone-Cowie" w:date="2025-05-07T14:42:00Z" w16du:dateUtc="2025-05-07T13:42:00Z"/>
        </w:rPr>
        <w:pPrChange w:id="1617" w:author="Andrew Instone-Cowie" w:date="2025-05-07T15:05:00Z" w16du:dateUtc="2025-05-07T14:05:00Z">
          <w:pPr/>
        </w:pPrChange>
      </w:pPr>
      <w:ins w:id="1618" w:author="Andrew Instone-Cowie" w:date="2025-05-07T14:42:00Z" w16du:dateUtc="2025-05-07T13:42:00Z">
        <w:r>
          <w:t>The main advantage of the A1120</w:t>
        </w:r>
      </w:ins>
      <w:ins w:id="1619" w:author="Andrew Instone-Cowie" w:date="2025-05-07T15:03:00Z" w16du:dateUtc="2025-05-07T14:03:00Z">
        <w:r w:rsidR="009426AF">
          <w:t>EUA-T</w:t>
        </w:r>
      </w:ins>
      <w:ins w:id="1620" w:author="Andrew Instone-Cowie" w:date="2025-05-07T14:42:00Z" w16du:dateUtc="2025-05-07T13:42:00Z">
        <w:r>
          <w:t xml:space="preserve"> device over the 2SS52M is significantly reduced cost. </w:t>
        </w:r>
      </w:ins>
      <w:ins w:id="1621" w:author="Andrew Instone-Cowie" w:date="2025-05-07T15:04:00Z" w16du:dateUtc="2025-05-07T14:04:00Z">
        <w:r w:rsidR="00B619A3">
          <w:t xml:space="preserve">The </w:t>
        </w:r>
        <w:r w:rsidR="00B619A3" w:rsidRPr="00B619A3">
          <w:rPr>
            <w:b/>
            <w:bCs/>
            <w:i/>
            <w:iCs/>
            <w:rPrChange w:id="1622" w:author="Andrew Instone-Cowie" w:date="2025-05-07T15:05:00Z" w16du:dateUtc="2025-05-07T14:05:00Z">
              <w:rPr/>
            </w:rPrChange>
          </w:rPr>
          <w:t>Cost Estimation Tool</w:t>
        </w:r>
        <w:r w:rsidR="00B619A3">
          <w:t xml:space="preserve"> spreadsheet can be used to </w:t>
        </w:r>
      </w:ins>
      <w:ins w:id="1623" w:author="Andrew Instone-Cowie" w:date="2025-05-07T15:05:00Z" w16du:dateUtc="2025-05-07T14:05:00Z">
        <w:r w:rsidR="00B619A3">
          <w:t>estimate the impact.</w:t>
        </w:r>
      </w:ins>
    </w:p>
    <w:p w14:paraId="3ECA9E38" w14:textId="77777777" w:rsidR="00B619A3" w:rsidRDefault="00E26FEB" w:rsidP="00B619A3">
      <w:pPr>
        <w:pStyle w:val="ListParagraph"/>
        <w:numPr>
          <w:ilvl w:val="0"/>
          <w:numId w:val="36"/>
        </w:numPr>
        <w:rPr>
          <w:ins w:id="1624" w:author="Andrew Instone-Cowie" w:date="2025-05-07T15:05:00Z" w16du:dateUtc="2025-05-07T14:05:00Z"/>
        </w:rPr>
      </w:pPr>
      <w:ins w:id="1625" w:author="Andrew Instone-Cowie" w:date="2025-05-07T14:42:00Z" w16du:dateUtc="2025-05-07T13:42:00Z">
        <w:r>
          <w:t>The main disadvantages of the A1120</w:t>
        </w:r>
      </w:ins>
      <w:ins w:id="1626" w:author="Andrew Instone-Cowie" w:date="2025-05-07T15:05:00Z" w16du:dateUtc="2025-05-07T14:05:00Z">
        <w:r w:rsidR="00B619A3">
          <w:t>EUA-T</w:t>
        </w:r>
      </w:ins>
      <w:ins w:id="1627" w:author="Andrew Instone-Cowie" w:date="2025-05-07T14:42:00Z" w16du:dateUtc="2025-05-07T13:42:00Z">
        <w:r>
          <w:t xml:space="preserve"> are that it is slightly less sensitive than the 2SS52M, and that it requires a specific magnet polarity. </w:t>
        </w:r>
      </w:ins>
    </w:p>
    <w:p w14:paraId="62B5EB65" w14:textId="11D8B942" w:rsidR="00E26FEB" w:rsidRDefault="00E26FEB">
      <w:pPr>
        <w:pStyle w:val="ListParagraph"/>
        <w:numPr>
          <w:ilvl w:val="0"/>
          <w:numId w:val="36"/>
        </w:numPr>
        <w:rPr>
          <w:ins w:id="1628" w:author="Andrew Instone-Cowie" w:date="2025-05-07T14:42:00Z" w16du:dateUtc="2025-05-07T13:42:00Z"/>
        </w:rPr>
        <w:pPrChange w:id="1629" w:author="Andrew Instone-Cowie" w:date="2025-05-07T15:05:00Z" w16du:dateUtc="2025-05-07T14:05:00Z">
          <w:pPr/>
        </w:pPrChange>
      </w:pPr>
      <w:ins w:id="1630" w:author="Andrew Instone-Cowie" w:date="2025-05-07T14:42:00Z" w16du:dateUtc="2025-05-07T13:42:00Z">
        <w:r>
          <w:t xml:space="preserve">The A1120 device is not a direct drop-in replacement for the 2SS52M (the pinout and axis of </w:t>
        </w:r>
      </w:ins>
      <w:ins w:id="1631" w:author="Andrew Instone-Cowie" w:date="2025-05-07T15:06:00Z" w16du:dateUtc="2025-05-07T14:06:00Z">
        <w:r w:rsidR="00B619A3">
          <w:t xml:space="preserve">magnetic </w:t>
        </w:r>
      </w:ins>
      <w:ins w:id="1632" w:author="Andrew Instone-Cowie" w:date="2025-05-07T14:42:00Z" w16du:dateUtc="2025-05-07T13:42:00Z">
        <w:r>
          <w:t>sensitivity are different), so different PCB locations are provided for each type of device. In all other respects the sensor circuitry is similar, and A1120 sensors will interoperate with 2SS52M sensors should that be required.</w:t>
        </w:r>
      </w:ins>
    </w:p>
    <w:p w14:paraId="781468F1" w14:textId="5F1C496A" w:rsidR="00E26FEB" w:rsidRDefault="00E26FEB">
      <w:pPr>
        <w:pStyle w:val="ListParagraph"/>
        <w:numPr>
          <w:ilvl w:val="0"/>
          <w:numId w:val="36"/>
        </w:numPr>
        <w:rPr>
          <w:ins w:id="1633" w:author="Andrew Instone-Cowie" w:date="2025-05-07T14:42:00Z" w16du:dateUtc="2025-05-07T13:42:00Z"/>
        </w:rPr>
        <w:pPrChange w:id="1634" w:author="Andrew Instone-Cowie" w:date="2025-05-07T15:06:00Z" w16du:dateUtc="2025-05-07T14:06:00Z">
          <w:pPr/>
        </w:pPrChange>
      </w:pPr>
      <w:ins w:id="1635" w:author="Andrew Instone-Cowie" w:date="2025-05-07T14:42:00Z" w16du:dateUtc="2025-05-07T13:42:00Z">
        <w:r>
          <w:t>In bench tests, the A1120</w:t>
        </w:r>
      </w:ins>
      <w:ins w:id="1636" w:author="Andrew Instone-Cowie" w:date="2025-05-07T15:06:00Z" w16du:dateUtc="2025-05-07T14:06:00Z">
        <w:r w:rsidR="00B619A3">
          <w:t>EAU-T</w:t>
        </w:r>
      </w:ins>
      <w:ins w:id="1637" w:author="Andrew Instone-Cowie" w:date="2025-05-07T14:42:00Z" w16du:dateUtc="2025-05-07T13:42:00Z">
        <w:r>
          <w:t xml:space="preserve"> maximum activation distance was approximately 47mm, and the release distance 56mm, coaxial with a 20x10mm N52 magnet, versus approximately 55-60mm for the 2SS52M sensor with the same magnet.</w:t>
        </w:r>
      </w:ins>
    </w:p>
    <w:p w14:paraId="420ACAEE" w14:textId="73790F6C" w:rsidR="00E26FEB" w:rsidRDefault="00E26FEB">
      <w:pPr>
        <w:pStyle w:val="ListParagraph"/>
        <w:numPr>
          <w:ilvl w:val="0"/>
          <w:numId w:val="36"/>
        </w:numPr>
        <w:rPr>
          <w:ins w:id="1638" w:author="Andrew Instone-Cowie" w:date="2025-05-07T14:42:00Z" w16du:dateUtc="2025-05-07T13:42:00Z"/>
        </w:rPr>
        <w:pPrChange w:id="1639" w:author="Andrew Instone-Cowie" w:date="2025-05-07T15:08:00Z" w16du:dateUtc="2025-05-07T14:08:00Z">
          <w:pPr/>
        </w:pPrChange>
      </w:pPr>
      <w:ins w:id="1640" w:author="Andrew Instone-Cowie" w:date="2025-05-07T14:42:00Z" w16du:dateUtc="2025-05-07T13:42:00Z">
        <w:r>
          <w:t>Unlike the 2SS52M, the A1120</w:t>
        </w:r>
      </w:ins>
      <w:ins w:id="1641" w:author="Andrew Instone-Cowie" w:date="2025-05-07T15:08:00Z" w16du:dateUtc="2025-05-07T14:08:00Z">
        <w:r w:rsidR="00B619A3">
          <w:t>EUA-T</w:t>
        </w:r>
      </w:ins>
      <w:ins w:id="1642" w:author="Andrew Instone-Cowie" w:date="2025-05-07T14:42:00Z" w16du:dateUtc="2025-05-07T13:42:00Z">
        <w:r>
          <w:t xml:space="preserve"> is sensitive to magnet polarity (a magnetic South pole activates the sensor), and the field axis is perpendicular to the face of the package. The 2SS52M is polarity insensitive, with the field axis parallel to the package leads.</w:t>
        </w:r>
      </w:ins>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643" w:name="_Toc202965726"/>
      <w:r>
        <w:lastRenderedPageBreak/>
        <w:t xml:space="preserve">Infra-Red </w:t>
      </w:r>
      <w:r w:rsidR="008E418D">
        <w:t xml:space="preserve">&amp; Other </w:t>
      </w:r>
      <w:r>
        <w:t>Sensor</w:t>
      </w:r>
      <w:r w:rsidR="004E19AE">
        <w:t xml:space="preserve"> Modules</w:t>
      </w:r>
      <w:bookmarkEnd w:id="1643"/>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22"/>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644" w:name="_Toc202965727"/>
      <w:r>
        <w:t>Parts List</w:t>
      </w:r>
      <w:bookmarkEnd w:id="1644"/>
    </w:p>
    <w:p w14:paraId="614248F8" w14:textId="6DF490FE" w:rsidR="008E418D" w:rsidRPr="00393B25" w:rsidRDefault="008E418D" w:rsidP="008E418D">
      <w:pPr>
        <w:pStyle w:val="Caption"/>
        <w:keepNext/>
      </w:pPr>
      <w:bookmarkStart w:id="1645" w:name="_Toc20296586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32C4">
        <w:rPr>
          <w:noProof/>
        </w:rPr>
        <w:t>5</w:t>
      </w:r>
      <w:r w:rsidR="00D15F53">
        <w:rPr>
          <w:noProof/>
        </w:rPr>
        <w:fldChar w:fldCharType="end"/>
      </w:r>
      <w:r>
        <w:t xml:space="preserve"> – </w:t>
      </w:r>
      <w:r w:rsidR="002B774F">
        <w:t xml:space="preserve">Generic </w:t>
      </w:r>
      <w:r>
        <w:t xml:space="preserve">Sensor </w:t>
      </w:r>
      <w:r w:rsidR="004E19AE">
        <w:t xml:space="preserve">Module </w:t>
      </w:r>
      <w:r>
        <w:t>Parts List</w:t>
      </w:r>
      <w:bookmarkEnd w:id="16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013D7C15" w:rsidR="004B4F9B" w:rsidRPr="00212D29" w:rsidRDefault="00514A81" w:rsidP="00C16666">
            <w:pPr>
              <w:contextualSpacing/>
            </w:pPr>
            <w:r>
              <w:t>Farnell 1462888</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3"/>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4"/>
            </w:r>
            <w:r w:rsidRPr="00212D29">
              <w:br/>
              <w:t>4tronix</w:t>
            </w:r>
            <w:r w:rsidR="005E14A6" w:rsidRPr="00212D29">
              <w:rPr>
                <w:rStyle w:val="FootnoteReference"/>
              </w:rPr>
              <w:footnoteReference w:id="25"/>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646" w:name="_Toc202965728"/>
      <w:r>
        <w:lastRenderedPageBreak/>
        <w:t>Schematic</w:t>
      </w:r>
      <w:bookmarkEnd w:id="1646"/>
    </w:p>
    <w:p w14:paraId="1610B388" w14:textId="07B6D964" w:rsidR="008E418D" w:rsidRPr="00E21E80" w:rsidRDefault="0066272B" w:rsidP="008E418D">
      <w:pPr>
        <w:jc w:val="center"/>
      </w:pPr>
      <w:r>
        <w:rPr>
          <w:noProof/>
        </w:rPr>
        <w:drawing>
          <wp:inline distT="0" distB="0" distL="0" distR="0" wp14:anchorId="2CBD62A0" wp14:editId="6AC601AF">
            <wp:extent cx="7869600" cy="5400000"/>
            <wp:effectExtent l="0" t="0" r="0" b="0"/>
            <wp:docPr id="186511519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5198" name="Picture 2" descr="A computer screen 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647" w:name="_Toc202965729"/>
      <w:r>
        <w:lastRenderedPageBreak/>
        <w:t>PCB Layout</w:t>
      </w:r>
      <w:bookmarkEnd w:id="1647"/>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0C170125" w:rsidR="008E418D" w:rsidRDefault="00AB2AFB" w:rsidP="008E418D">
      <w:pPr>
        <w:keepNext/>
        <w:jc w:val="center"/>
      </w:pPr>
      <w:r>
        <w:rPr>
          <w:noProof/>
        </w:rPr>
        <w:drawing>
          <wp:inline distT="0" distB="0" distL="0" distR="0" wp14:anchorId="3EBBA417" wp14:editId="00496546">
            <wp:extent cx="2880000" cy="1893600"/>
            <wp:effectExtent l="0" t="0" r="0" b="0"/>
            <wp:docPr id="245020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012" name="Picture 2450200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1893600"/>
                    </a:xfrm>
                    <a:prstGeom prst="rect">
                      <a:avLst/>
                    </a:prstGeom>
                  </pic:spPr>
                </pic:pic>
              </a:graphicData>
            </a:graphic>
          </wp:inline>
        </w:drawing>
      </w:r>
    </w:p>
    <w:p w14:paraId="702F69E5" w14:textId="65FA8C21" w:rsidR="008E418D" w:rsidRDefault="008E418D" w:rsidP="008E418D">
      <w:pPr>
        <w:pStyle w:val="Caption"/>
        <w:jc w:val="center"/>
      </w:pPr>
      <w:bookmarkStart w:id="1648" w:name="_Toc20296580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49" w:author="Andrew Instone-Cowie" w:date="2025-07-09T15:54:00Z" w16du:dateUtc="2025-07-09T14:54:00Z">
        <w:r w:rsidR="00DF32C4">
          <w:rPr>
            <w:noProof/>
          </w:rPr>
          <w:t>28</w:t>
        </w:r>
      </w:ins>
      <w:del w:id="1650" w:author="Andrew Instone-Cowie" w:date="2025-05-07T15:28:00Z" w16du:dateUtc="2025-05-07T14:28:00Z">
        <w:r w:rsidR="00424FD2" w:rsidDel="009A052D">
          <w:rPr>
            <w:noProof/>
          </w:rPr>
          <w:delText>27</w:delText>
        </w:r>
      </w:del>
      <w:r w:rsidR="00D15F53">
        <w:rPr>
          <w:noProof/>
        </w:rPr>
        <w:fldChar w:fldCharType="end"/>
      </w:r>
      <w:r>
        <w:t xml:space="preserve"> – </w:t>
      </w:r>
      <w:r w:rsidR="00AB2AFB">
        <w:t xml:space="preserve">Generic </w:t>
      </w:r>
      <w:r>
        <w:t>Sensor Board Layout</w:t>
      </w:r>
      <w:bookmarkEnd w:id="1648"/>
    </w:p>
    <w:p w14:paraId="65FE5A4B" w14:textId="77777777" w:rsidR="008E418D" w:rsidRDefault="008E418D" w:rsidP="008E418D">
      <w:pPr>
        <w:pStyle w:val="Heading3"/>
      </w:pPr>
      <w:bookmarkStart w:id="1651" w:name="_Toc202965730"/>
      <w:r>
        <w:t>Construction</w:t>
      </w:r>
      <w:bookmarkEnd w:id="1651"/>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53">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715AE8E5" w:rsidR="008E418D" w:rsidRDefault="008E418D" w:rsidP="008E418D">
      <w:pPr>
        <w:pStyle w:val="Caption"/>
        <w:jc w:val="center"/>
      </w:pPr>
      <w:bookmarkStart w:id="1652" w:name="_Toc20296580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3" w:author="Andrew Instone-Cowie" w:date="2025-07-09T15:54:00Z" w16du:dateUtc="2025-07-09T14:54:00Z">
        <w:r w:rsidR="00DF32C4">
          <w:rPr>
            <w:noProof/>
          </w:rPr>
          <w:t>29</w:t>
        </w:r>
      </w:ins>
      <w:del w:id="1654" w:author="Andrew Instone-Cowie" w:date="2025-05-07T15:28:00Z" w16du:dateUtc="2025-05-07T14:28:00Z">
        <w:r w:rsidR="00424FD2" w:rsidDel="009A052D">
          <w:rPr>
            <w:noProof/>
          </w:rPr>
          <w:delText>28</w:delText>
        </w:r>
      </w:del>
      <w:r w:rsidR="00D15F53">
        <w:rPr>
          <w:noProof/>
        </w:rPr>
        <w:fldChar w:fldCharType="end"/>
      </w:r>
      <w:r>
        <w:t xml:space="preserve"> – Completed </w:t>
      </w:r>
      <w:r w:rsidR="00B62195">
        <w:t xml:space="preserve">Generic </w:t>
      </w:r>
      <w:r>
        <w:t xml:space="preserve">Sensor </w:t>
      </w:r>
      <w:r w:rsidR="004E19AE">
        <w:t xml:space="preserve">Module </w:t>
      </w:r>
      <w:r>
        <w:t>PCB</w:t>
      </w:r>
      <w:bookmarkEnd w:id="1652"/>
      <w:r>
        <w:t xml:space="preserve"> </w:t>
      </w:r>
    </w:p>
    <w:p w14:paraId="4F245809" w14:textId="77777777" w:rsidR="00C2783A" w:rsidRDefault="00C2783A" w:rsidP="00B62195">
      <w:pPr>
        <w:pStyle w:val="Heading3"/>
        <w:pageBreakBefore/>
      </w:pPr>
      <w:bookmarkStart w:id="1655" w:name="_Toc202965731"/>
      <w:r>
        <w:lastRenderedPageBreak/>
        <w:t>Infra-Red Sensor</w:t>
      </w:r>
      <w:bookmarkEnd w:id="1655"/>
    </w:p>
    <w:p w14:paraId="405220D8" w14:textId="0B0F9CD8" w:rsidR="00C2783A" w:rsidRPr="00212D29" w:rsidRDefault="00C2783A" w:rsidP="00C2783A">
      <w:r w:rsidRPr="00212D29">
        <w:t>As an alternative to the magnet</w:t>
      </w:r>
      <w:ins w:id="1656" w:author="Andrew Instone-Cowie" w:date="2025-05-07T14:19:00Z" w16du:dateUtc="2025-05-07T13:19:00Z">
        <w:r w:rsidR="00CF22E8">
          <w:t>ic</w:t>
        </w:r>
      </w:ins>
      <w:del w:id="1657" w:author="Andrew Instone-Cowie" w:date="2025-05-07T14:19:00Z" w16du:dateUtc="2025-05-07T13:19:00Z">
        <w:r w:rsidRPr="00212D29" w:rsidDel="00CF22E8">
          <w:delText>o-resistive</w:delText>
        </w:r>
      </w:del>
      <w:r w:rsidRPr="00212D29">
        <w:t xml:space="preser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52342CF0" w:rsidR="00B62195" w:rsidRDefault="00B62195" w:rsidP="00B62195">
      <w:pPr>
        <w:pStyle w:val="Caption"/>
        <w:ind w:left="360"/>
        <w:jc w:val="center"/>
      </w:pPr>
      <w:bookmarkStart w:id="1658" w:name="_Toc202965810"/>
      <w:r>
        <w:t xml:space="preserve">Figure </w:t>
      </w:r>
      <w:r>
        <w:rPr>
          <w:noProof/>
        </w:rPr>
        <w:fldChar w:fldCharType="begin"/>
      </w:r>
      <w:r>
        <w:rPr>
          <w:noProof/>
        </w:rPr>
        <w:instrText xml:space="preserve"> SEQ Figure \* ARABIC </w:instrText>
      </w:r>
      <w:r>
        <w:rPr>
          <w:noProof/>
        </w:rPr>
        <w:fldChar w:fldCharType="separate"/>
      </w:r>
      <w:ins w:id="1659" w:author="Andrew Instone-Cowie" w:date="2025-07-09T15:54:00Z" w16du:dateUtc="2025-07-09T14:54:00Z">
        <w:r w:rsidR="00DF32C4">
          <w:rPr>
            <w:noProof/>
          </w:rPr>
          <w:t>30</w:t>
        </w:r>
      </w:ins>
      <w:del w:id="1660" w:author="Andrew Instone-Cowie" w:date="2025-05-07T15:28:00Z" w16du:dateUtc="2025-05-07T14:28:00Z">
        <w:r w:rsidR="00424FD2" w:rsidDel="009A052D">
          <w:rPr>
            <w:noProof/>
          </w:rPr>
          <w:delText>29</w:delText>
        </w:r>
      </w:del>
      <w:r>
        <w:rPr>
          <w:noProof/>
        </w:rPr>
        <w:fldChar w:fldCharType="end"/>
      </w:r>
      <w:r>
        <w:t xml:space="preserve"> – Infra-Red Sensor Wiring</w:t>
      </w:r>
      <w:bookmarkEnd w:id="1658"/>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661" w:name="_Toc202965732"/>
      <w:r>
        <w:lastRenderedPageBreak/>
        <w:t>Enc</w:t>
      </w:r>
      <w:r w:rsidRPr="006C2C39">
        <w:rPr>
          <w:rStyle w:val="Heading1Char"/>
        </w:rPr>
        <w:t>l</w:t>
      </w:r>
      <w:r>
        <w:t>osure</w:t>
      </w:r>
      <w:r w:rsidR="00994514">
        <w:t>s</w:t>
      </w:r>
      <w:bookmarkEnd w:id="1661"/>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6"/>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7"/>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662" w:name="_Toc202965733"/>
      <w:r>
        <w:t>Parts List</w:t>
      </w:r>
      <w:bookmarkEnd w:id="1662"/>
    </w:p>
    <w:p w14:paraId="4DAECF3E" w14:textId="26441D57" w:rsidR="009F0812" w:rsidRPr="00393B25" w:rsidRDefault="009F0812" w:rsidP="009F0812">
      <w:pPr>
        <w:pStyle w:val="Caption"/>
        <w:keepNext/>
      </w:pPr>
      <w:bookmarkStart w:id="1663" w:name="_Toc202965867"/>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32C4">
        <w:rPr>
          <w:noProof/>
        </w:rPr>
        <w:t>6</w:t>
      </w:r>
      <w:r w:rsidR="00D15F53">
        <w:rPr>
          <w:noProof/>
        </w:rPr>
        <w:fldChar w:fldCharType="end"/>
      </w:r>
      <w:r>
        <w:t xml:space="preserve"> –</w:t>
      </w:r>
      <w:r w:rsidR="00994514">
        <w:t xml:space="preserve"> </w:t>
      </w:r>
      <w:r>
        <w:t>Enclosure</w:t>
      </w:r>
      <w:r w:rsidR="00994514">
        <w:t>s</w:t>
      </w:r>
      <w:r>
        <w:t xml:space="preserve"> Parts List</w:t>
      </w:r>
      <w:bookmarkEnd w:id="16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0D716021" w:rsidR="00376881" w:rsidRPr="00212D29" w:rsidRDefault="00376881" w:rsidP="00F771CA">
            <w:pPr>
              <w:contextualSpacing/>
            </w:pPr>
            <w:r w:rsidRPr="00212D29">
              <w:t>Magnet</w:t>
            </w:r>
            <w:ins w:id="1664" w:author="Andrew Instone-Cowie" w:date="2025-05-07T14:20:00Z" w16du:dateUtc="2025-05-07T13:20:00Z">
              <w:r w:rsidR="00CF22E8">
                <w:t>ic</w:t>
              </w:r>
            </w:ins>
            <w:del w:id="1665" w:author="Andrew Instone-Cowie" w:date="2025-05-07T14:20:00Z" w16du:dateUtc="2025-05-07T13:20:00Z">
              <w:r w:rsidRPr="00212D29" w:rsidDel="00CF22E8">
                <w:delText>o-Resistive</w:delText>
              </w:r>
            </w:del>
            <w:r w:rsidRPr="00212D29">
              <w:t xml:space="preser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213CC730" w:rsidR="00376881" w:rsidRPr="00212D29" w:rsidRDefault="00376881" w:rsidP="00D1085C">
            <w:pPr>
              <w:contextualSpacing/>
            </w:pPr>
            <w:r w:rsidRPr="00212D29">
              <w:t xml:space="preserve">Screwfix </w:t>
            </w:r>
            <w:r w:rsidR="00514A81">
              <w:t>884VT</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666" w:name="_Toc202965734"/>
      <w:r>
        <w:lastRenderedPageBreak/>
        <w:t xml:space="preserve">Simulator Interface &amp; Power </w:t>
      </w:r>
      <w:r w:rsidR="00AE2D6A">
        <w:t xml:space="preserve">Modules </w:t>
      </w:r>
      <w:r>
        <w:t>Enclosure</w:t>
      </w:r>
      <w:bookmarkEnd w:id="1666"/>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394EF65B" w:rsidR="00133500" w:rsidRDefault="00133500" w:rsidP="00994514">
      <w:pPr>
        <w:pStyle w:val="Caption"/>
        <w:jc w:val="center"/>
      </w:pPr>
      <w:bookmarkStart w:id="1667" w:name="_Toc20296581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8" w:author="Andrew Instone-Cowie" w:date="2025-07-09T15:54:00Z" w16du:dateUtc="2025-07-09T14:54:00Z">
        <w:r w:rsidR="00DF32C4">
          <w:rPr>
            <w:noProof/>
          </w:rPr>
          <w:t>31</w:t>
        </w:r>
      </w:ins>
      <w:del w:id="1669" w:author="Andrew Instone-Cowie" w:date="2025-05-07T15:28:00Z" w16du:dateUtc="2025-05-07T14:28:00Z">
        <w:r w:rsidR="00424FD2" w:rsidDel="009A052D">
          <w:rPr>
            <w:noProof/>
          </w:rPr>
          <w:delText>30</w:delText>
        </w:r>
      </w:del>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667"/>
    </w:p>
    <w:p w14:paraId="0F2344C8" w14:textId="1DA8CD6D" w:rsidR="006B7D4A" w:rsidRDefault="006B7D4A" w:rsidP="00F80CCE">
      <w:pPr>
        <w:pStyle w:val="Heading3"/>
      </w:pPr>
      <w:bookmarkStart w:id="1670" w:name="_Hlk80966407"/>
      <w:bookmarkStart w:id="1671" w:name="_Toc202965735"/>
      <w:r>
        <w:lastRenderedPageBreak/>
        <w:t>D</w:t>
      </w:r>
      <w:r w:rsidR="00E848FD">
        <w:t xml:space="preserve"> Sub </w:t>
      </w:r>
      <w:r>
        <w:t>Serial Connector Alternative Drilling</w:t>
      </w:r>
      <w:bookmarkEnd w:id="1671"/>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45FB4B57" w:rsidR="006B7D4A" w:rsidRPr="00527599" w:rsidRDefault="006B7D4A" w:rsidP="00830835">
      <w:pPr>
        <w:pStyle w:val="Caption"/>
        <w:jc w:val="center"/>
      </w:pPr>
      <w:bookmarkStart w:id="1672" w:name="_Toc202965812"/>
      <w:r>
        <w:t xml:space="preserve">Figure </w:t>
      </w:r>
      <w:fldSimple w:instr=" SEQ Figure \* ARABIC ">
        <w:ins w:id="1673" w:author="Andrew Instone-Cowie" w:date="2025-07-09T15:54:00Z" w16du:dateUtc="2025-07-09T14:54:00Z">
          <w:r w:rsidR="00DF32C4">
            <w:rPr>
              <w:noProof/>
            </w:rPr>
            <w:t>32</w:t>
          </w:r>
        </w:ins>
        <w:del w:id="1674" w:author="Andrew Instone-Cowie" w:date="2025-05-07T15:28:00Z" w16du:dateUtc="2025-05-07T14:28:00Z">
          <w:r w:rsidR="00424FD2" w:rsidDel="009A052D">
            <w:rPr>
              <w:noProof/>
            </w:rPr>
            <w:delText>31</w:delText>
          </w:r>
        </w:del>
      </w:fldSimple>
      <w:r>
        <w:t xml:space="preserve"> – Alternative Drilling Guide for DB9 Connector</w:t>
      </w:r>
      <w:bookmarkEnd w:id="1672"/>
    </w:p>
    <w:p w14:paraId="28F074DD" w14:textId="3C6C6B3E" w:rsidR="00C5143D" w:rsidRDefault="00376881" w:rsidP="00F80CCE">
      <w:pPr>
        <w:pStyle w:val="Heading3"/>
      </w:pPr>
      <w:bookmarkStart w:id="1675" w:name="_Toc202965736"/>
      <w:bookmarkEnd w:id="1670"/>
      <w:r>
        <w:t>Magnet</w:t>
      </w:r>
      <w:ins w:id="1676" w:author="Andrew Instone-Cowie" w:date="2025-05-07T14:20:00Z" w16du:dateUtc="2025-05-07T13:20:00Z">
        <w:r w:rsidR="00CF22E8">
          <w:t>ic</w:t>
        </w:r>
      </w:ins>
      <w:del w:id="1677" w:author="Andrew Instone-Cowie" w:date="2025-05-07T14:20:00Z" w16du:dateUtc="2025-05-07T13:20:00Z">
        <w:r w:rsidDel="00CF22E8">
          <w:delText>o-Resistive</w:delText>
        </w:r>
      </w:del>
      <w:r>
        <w:t xml:space="preserve"> Sensor</w:t>
      </w:r>
      <w:r w:rsidR="00AE2D6A">
        <w:t xml:space="preserve"> Module </w:t>
      </w:r>
      <w:r>
        <w:t>Enclosure</w:t>
      </w:r>
      <w:bookmarkEnd w:id="1675"/>
    </w:p>
    <w:p w14:paraId="2BC010BD" w14:textId="3738A407" w:rsidR="00BA65E4" w:rsidRDefault="00BA65E4" w:rsidP="00BA65E4">
      <w:pPr>
        <w:keepNext/>
        <w:rPr>
          <w:ins w:id="1678" w:author="Andrew Instone-Cowie" w:date="2025-05-07T17:02:00Z" w16du:dateUtc="2025-05-07T16:02:00Z"/>
        </w:rPr>
      </w:pPr>
      <w:r w:rsidRPr="001F4FB7">
        <w:t xml:space="preserve">The following diagram shows the hole required in a 0.07 litre Really Useful </w:t>
      </w:r>
      <w:r w:rsidR="002665B2">
        <w:t xml:space="preserve">Box </w:t>
      </w:r>
      <w:r w:rsidRPr="001F4FB7">
        <w:t>for the Magnet</w:t>
      </w:r>
      <w:ins w:id="1679" w:author="Andrew Instone-Cowie" w:date="2025-05-07T14:20:00Z" w16du:dateUtc="2025-05-07T13:20:00Z">
        <w:r w:rsidR="00CF22E8">
          <w:t>ic</w:t>
        </w:r>
      </w:ins>
      <w:del w:id="1680" w:author="Andrew Instone-Cowie" w:date="2025-05-07T14:20:00Z" w16du:dateUtc="2025-05-07T13:20:00Z">
        <w:r w:rsidRPr="001F4FB7" w:rsidDel="00CF22E8">
          <w:delText>o-Resistive</w:delText>
        </w:r>
      </w:del>
      <w:r w:rsidRPr="001F4FB7">
        <w:t xml:space="preserve"> Sensor Board. The hole will catch the overhanging lip of the box slightly; this does not matter.</w:t>
      </w:r>
      <w:r w:rsidR="00A13BF5" w:rsidRPr="001F4FB7">
        <w:t xml:space="preserve"> There is no difference between right-hand and left-hand sensors.</w:t>
      </w:r>
    </w:p>
    <w:p w14:paraId="7A090679" w14:textId="4D56131C" w:rsidR="00AC1996" w:rsidRPr="001F4FB7" w:rsidRDefault="00AC1996" w:rsidP="00BA65E4">
      <w:pPr>
        <w:keepNext/>
      </w:pPr>
      <w:ins w:id="1681" w:author="Andrew Instone-Cowie" w:date="2025-05-07T17:05:00Z" w16du:dateUtc="2025-05-07T16:05:00Z">
        <w:r>
          <w:rPr>
            <w:noProof/>
          </w:rPr>
          <w:drawing>
            <wp:inline distT="0" distB="0" distL="0" distR="0" wp14:anchorId="7A27F136" wp14:editId="4E33A430">
              <wp:extent cx="5731510" cy="2078990"/>
              <wp:effectExtent l="19050" t="19050" r="21590" b="16510"/>
              <wp:docPr id="315123560" name="Picture 2" descr="A diagram of a magnetic sensor enclo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3560" name="Picture 2" descr="A diagram of a magnetic sensor enclosing&#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a:ln w="12700">
                        <a:solidFill>
                          <a:schemeClr val="tx1"/>
                        </a:solidFill>
                      </a:ln>
                    </pic:spPr>
                  </pic:pic>
                </a:graphicData>
              </a:graphic>
            </wp:inline>
          </w:drawing>
        </w:r>
      </w:ins>
    </w:p>
    <w:p w14:paraId="024EDCF5" w14:textId="1AA76096" w:rsidR="00994514" w:rsidDel="00AC1996" w:rsidRDefault="00994514">
      <w:pPr>
        <w:rPr>
          <w:del w:id="1682" w:author="Andrew Instone-Cowie" w:date="2025-05-07T17:06:00Z" w16du:dateUtc="2025-05-07T16:06:00Z"/>
        </w:rPr>
        <w:pPrChange w:id="1683" w:author="Andrew Instone-Cowie" w:date="2025-05-07T17:05:00Z" w16du:dateUtc="2025-05-07T16:05:00Z">
          <w:pPr>
            <w:jc w:val="center"/>
          </w:pPr>
        </w:pPrChange>
      </w:pPr>
      <w:del w:id="1684" w:author="Andrew Instone-Cowie" w:date="2025-05-07T17:05:00Z" w16du:dateUtc="2025-05-07T16:05:00Z">
        <w:r w:rsidDel="00AC1996">
          <w:rPr>
            <w:noProof/>
            <w:lang w:eastAsia="en-GB"/>
          </w:rPr>
          <w:drawing>
            <wp:inline distT="0" distB="0" distL="0" distR="0" wp14:anchorId="427DE932" wp14:editId="4CF4E9DC">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del>
    </w:p>
    <w:p w14:paraId="267F629F" w14:textId="27BC0A9A" w:rsidR="00994514" w:rsidRPr="00133500" w:rsidRDefault="00994514" w:rsidP="00994514">
      <w:pPr>
        <w:pStyle w:val="Caption"/>
        <w:jc w:val="center"/>
      </w:pPr>
      <w:bookmarkStart w:id="1685" w:name="_Toc20296581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6" w:author="Andrew Instone-Cowie" w:date="2025-07-09T15:54:00Z" w16du:dateUtc="2025-07-09T14:54:00Z">
        <w:r w:rsidR="00DF32C4">
          <w:rPr>
            <w:noProof/>
          </w:rPr>
          <w:t>33</w:t>
        </w:r>
      </w:ins>
      <w:del w:id="1687" w:author="Andrew Instone-Cowie" w:date="2025-05-07T15:28:00Z" w16du:dateUtc="2025-05-07T14:28:00Z">
        <w:r w:rsidR="00424FD2" w:rsidDel="009A052D">
          <w:rPr>
            <w:noProof/>
          </w:rPr>
          <w:delText>32</w:delText>
        </w:r>
      </w:del>
      <w:r w:rsidR="00D15F53">
        <w:rPr>
          <w:noProof/>
        </w:rPr>
        <w:fldChar w:fldCharType="end"/>
      </w:r>
      <w:r>
        <w:t xml:space="preserve"> – </w:t>
      </w:r>
      <w:r w:rsidR="00376881">
        <w:t>Magnet</w:t>
      </w:r>
      <w:ins w:id="1688" w:author="Andrew Instone-Cowie" w:date="2025-05-07T14:20:00Z" w16du:dateUtc="2025-05-07T13:20:00Z">
        <w:r w:rsidR="00CF22E8">
          <w:t>ic</w:t>
        </w:r>
      </w:ins>
      <w:del w:id="1689" w:author="Andrew Instone-Cowie" w:date="2025-05-07T14:20:00Z" w16du:dateUtc="2025-05-07T13:20:00Z">
        <w:r w:rsidR="00376881" w:rsidDel="00CF22E8">
          <w:delText>o-Resistive</w:delText>
        </w:r>
      </w:del>
      <w:r w:rsidR="00376881">
        <w:t xml:space="preserve"> Sensor</w:t>
      </w:r>
      <w:r w:rsidR="00AE2D6A">
        <w:t xml:space="preserve"> Module</w:t>
      </w:r>
      <w:r w:rsidR="00376881">
        <w:t xml:space="preserve"> Enclosure Drilling Guide</w:t>
      </w:r>
      <w:bookmarkEnd w:id="1685"/>
    </w:p>
    <w:p w14:paraId="7FF72967" w14:textId="63A2B8CA" w:rsidR="00994514" w:rsidRDefault="00376881" w:rsidP="00F80CCE">
      <w:pPr>
        <w:pStyle w:val="Heading3"/>
      </w:pPr>
      <w:bookmarkStart w:id="1690" w:name="_Toc202965737"/>
      <w:r>
        <w:lastRenderedPageBreak/>
        <w:t>Infra-Red Sensor</w:t>
      </w:r>
      <w:r w:rsidR="00AE2D6A">
        <w:t xml:space="preserve"> Module</w:t>
      </w:r>
      <w:r>
        <w:t xml:space="preserve"> Enclosure</w:t>
      </w:r>
      <w:bookmarkEnd w:id="1690"/>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52B70AB1" w:rsidR="00133500" w:rsidRPr="00133500" w:rsidRDefault="004776A2" w:rsidP="004776A2">
      <w:pPr>
        <w:pStyle w:val="Caption"/>
        <w:jc w:val="center"/>
      </w:pPr>
      <w:bookmarkStart w:id="1691" w:name="_Toc20296581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92" w:author="Andrew Instone-Cowie" w:date="2025-07-09T15:54:00Z" w16du:dateUtc="2025-07-09T14:54:00Z">
        <w:r w:rsidR="00DF32C4">
          <w:rPr>
            <w:noProof/>
          </w:rPr>
          <w:t>34</w:t>
        </w:r>
      </w:ins>
      <w:del w:id="1693" w:author="Andrew Instone-Cowie" w:date="2025-05-07T15:28:00Z" w16du:dateUtc="2025-05-07T14:28:00Z">
        <w:r w:rsidR="00424FD2" w:rsidDel="009A052D">
          <w:rPr>
            <w:noProof/>
          </w:rPr>
          <w:delText>33</w:delText>
        </w:r>
      </w:del>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691"/>
    </w:p>
    <w:p w14:paraId="75909CC5" w14:textId="15974F2A" w:rsidR="004E19AE" w:rsidRDefault="004E19AE" w:rsidP="00F80CCE">
      <w:pPr>
        <w:pStyle w:val="Heading3"/>
      </w:pPr>
      <w:bookmarkStart w:id="1694" w:name="_Toc202965738"/>
      <w:r>
        <w:t>PCB Mounting Hardware</w:t>
      </w:r>
      <w:bookmarkEnd w:id="1694"/>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60">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6E36EB1F" w:rsidR="004E19AE" w:rsidRDefault="004E19AE" w:rsidP="00166FBD">
      <w:pPr>
        <w:pStyle w:val="Caption"/>
        <w:jc w:val="center"/>
      </w:pPr>
      <w:bookmarkStart w:id="1695" w:name="_Toc202965815"/>
      <w:r>
        <w:t xml:space="preserve">Figure </w:t>
      </w:r>
      <w:fldSimple w:instr=" SEQ Figure \* ARABIC ">
        <w:ins w:id="1696" w:author="Andrew Instone-Cowie" w:date="2025-07-09T15:54:00Z" w16du:dateUtc="2025-07-09T14:54:00Z">
          <w:r w:rsidR="00DF32C4">
            <w:rPr>
              <w:noProof/>
            </w:rPr>
            <w:t>35</w:t>
          </w:r>
        </w:ins>
        <w:del w:id="1697" w:author="Andrew Instone-Cowie" w:date="2025-05-07T15:28:00Z" w16du:dateUtc="2025-05-07T14:28:00Z">
          <w:r w:rsidR="00424FD2" w:rsidDel="009A052D">
            <w:rPr>
              <w:noProof/>
            </w:rPr>
            <w:delText>34</w:delText>
          </w:r>
        </w:del>
      </w:fldSimple>
      <w:r>
        <w:t xml:space="preserve"> </w:t>
      </w:r>
      <w:r w:rsidR="00AE2D6A">
        <w:t>–</w:t>
      </w:r>
      <w:r>
        <w:t xml:space="preserve"> PCB Mounting Hardware</w:t>
      </w:r>
      <w:bookmarkEnd w:id="1695"/>
    </w:p>
    <w:p w14:paraId="2922B1C0" w14:textId="47DB31D8" w:rsidR="00C5143D" w:rsidRDefault="00376881" w:rsidP="00166FBD">
      <w:pPr>
        <w:pStyle w:val="Heading3"/>
        <w:pageBreakBefore/>
      </w:pPr>
      <w:bookmarkStart w:id="1698" w:name="_Toc202965739"/>
      <w:r>
        <w:lastRenderedPageBreak/>
        <w:t>Grommets</w:t>
      </w:r>
      <w:bookmarkEnd w:id="1698"/>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61">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3462B2A5" w:rsidR="00733A4D" w:rsidRDefault="00733A4D" w:rsidP="00733A4D">
      <w:pPr>
        <w:pStyle w:val="Caption"/>
        <w:jc w:val="center"/>
      </w:pPr>
      <w:bookmarkStart w:id="1699" w:name="_Toc20296581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00" w:author="Andrew Instone-Cowie" w:date="2025-07-09T15:54:00Z" w16du:dateUtc="2025-07-09T14:54:00Z">
        <w:r w:rsidR="00DF32C4">
          <w:rPr>
            <w:noProof/>
          </w:rPr>
          <w:t>36</w:t>
        </w:r>
      </w:ins>
      <w:del w:id="1701" w:author="Andrew Instone-Cowie" w:date="2025-05-07T15:28:00Z" w16du:dateUtc="2025-05-07T14:28:00Z">
        <w:r w:rsidR="00424FD2" w:rsidDel="009A052D">
          <w:rPr>
            <w:noProof/>
          </w:rPr>
          <w:delText>35</w:delText>
        </w:r>
      </w:del>
      <w:r w:rsidR="00D15F53">
        <w:rPr>
          <w:noProof/>
        </w:rPr>
        <w:fldChar w:fldCharType="end"/>
      </w:r>
      <w:r>
        <w:t xml:space="preserve"> – </w:t>
      </w:r>
      <w:r w:rsidR="00A13BF5">
        <w:t>Grommets Drilled &amp; Cut</w:t>
      </w:r>
      <w:bookmarkEnd w:id="1699"/>
    </w:p>
    <w:p w14:paraId="511E8A7C" w14:textId="77777777" w:rsidR="00F80CCE" w:rsidRDefault="00A13BF5" w:rsidP="00A13BF5">
      <w:pPr>
        <w:pStyle w:val="Heading2"/>
        <w:pageBreakBefore/>
      </w:pPr>
      <w:bookmarkStart w:id="1702" w:name="_Toc202965740"/>
      <w:r>
        <w:lastRenderedPageBreak/>
        <w:t>Completed Assemblies</w:t>
      </w:r>
      <w:bookmarkEnd w:id="1702"/>
    </w:p>
    <w:p w14:paraId="1BB38C78" w14:textId="206CBA1F" w:rsidR="00A13BF5" w:rsidRPr="00A13BF5" w:rsidRDefault="00A13BF5" w:rsidP="00A13BF5">
      <w:pPr>
        <w:pStyle w:val="Heading3"/>
      </w:pPr>
      <w:bookmarkStart w:id="1703" w:name="_Toc202965741"/>
      <w:r w:rsidRPr="00A13BF5">
        <w:t>Simulator Interface</w:t>
      </w:r>
      <w:r w:rsidR="004E19AE">
        <w:t xml:space="preserve"> Module</w:t>
      </w:r>
      <w:bookmarkEnd w:id="1703"/>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62">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37584B57" w:rsidR="002930DA" w:rsidRDefault="002930DA" w:rsidP="002930DA">
      <w:pPr>
        <w:pStyle w:val="Caption"/>
        <w:jc w:val="center"/>
      </w:pPr>
      <w:bookmarkStart w:id="1704" w:name="_Toc20296581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05" w:author="Andrew Instone-Cowie" w:date="2025-07-09T15:54:00Z" w16du:dateUtc="2025-07-09T14:54:00Z">
        <w:r w:rsidR="00DF32C4">
          <w:rPr>
            <w:noProof/>
          </w:rPr>
          <w:t>37</w:t>
        </w:r>
      </w:ins>
      <w:del w:id="1706" w:author="Andrew Instone-Cowie" w:date="2025-05-07T15:28:00Z" w16du:dateUtc="2025-05-07T14:28:00Z">
        <w:r w:rsidR="00424FD2" w:rsidDel="009A052D">
          <w:rPr>
            <w:noProof/>
          </w:rPr>
          <w:delText>36</w:delText>
        </w:r>
      </w:del>
      <w:r w:rsidR="00D15F53">
        <w:rPr>
          <w:noProof/>
        </w:rPr>
        <w:fldChar w:fldCharType="end"/>
      </w:r>
      <w:r>
        <w:t xml:space="preserve"> – </w:t>
      </w:r>
      <w:r w:rsidR="00F002DD">
        <w:t xml:space="preserve">Completed Sensor Interface </w:t>
      </w:r>
      <w:r w:rsidR="00000703">
        <w:t>Module</w:t>
      </w:r>
      <w:bookmarkEnd w:id="1704"/>
    </w:p>
    <w:p w14:paraId="4C074A40" w14:textId="6BBBBE21" w:rsidR="00A13BF5" w:rsidRDefault="00A13BF5" w:rsidP="00A13BF5">
      <w:pPr>
        <w:pStyle w:val="Heading3"/>
      </w:pPr>
      <w:bookmarkStart w:id="1707" w:name="_Toc202965742"/>
      <w:r>
        <w:t xml:space="preserve">Power </w:t>
      </w:r>
      <w:r w:rsidR="00000703">
        <w:t>Module</w:t>
      </w:r>
      <w:bookmarkEnd w:id="1707"/>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63">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5D784738" w:rsidR="00376881" w:rsidRDefault="00376881" w:rsidP="00376881">
      <w:pPr>
        <w:pStyle w:val="Caption"/>
        <w:jc w:val="center"/>
      </w:pPr>
      <w:bookmarkStart w:id="1708" w:name="_Toc20296581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09" w:author="Andrew Instone-Cowie" w:date="2025-07-09T15:54:00Z" w16du:dateUtc="2025-07-09T14:54:00Z">
        <w:r w:rsidR="00DF32C4">
          <w:rPr>
            <w:noProof/>
          </w:rPr>
          <w:t>38</w:t>
        </w:r>
      </w:ins>
      <w:del w:id="1710" w:author="Andrew Instone-Cowie" w:date="2025-05-07T15:28:00Z" w16du:dateUtc="2025-05-07T14:28:00Z">
        <w:r w:rsidR="00424FD2" w:rsidDel="009A052D">
          <w:rPr>
            <w:noProof/>
          </w:rPr>
          <w:delText>37</w:delText>
        </w:r>
      </w:del>
      <w:r w:rsidR="00D15F53">
        <w:rPr>
          <w:noProof/>
        </w:rPr>
        <w:fldChar w:fldCharType="end"/>
      </w:r>
      <w:r>
        <w:t xml:space="preserve"> – </w:t>
      </w:r>
      <w:r w:rsidR="00F002DD">
        <w:t>Completed Power Board</w:t>
      </w:r>
      <w:bookmarkEnd w:id="1708"/>
    </w:p>
    <w:p w14:paraId="1ABA751E" w14:textId="670E0704" w:rsidR="00A13BF5" w:rsidRDefault="00A13BF5" w:rsidP="00A13BF5">
      <w:pPr>
        <w:pStyle w:val="Heading3"/>
      </w:pPr>
      <w:bookmarkStart w:id="1711" w:name="_Toc202965743"/>
      <w:r>
        <w:lastRenderedPageBreak/>
        <w:t>Magnet</w:t>
      </w:r>
      <w:ins w:id="1712" w:author="Andrew Instone-Cowie" w:date="2025-05-07T14:20:00Z" w16du:dateUtc="2025-05-07T13:20:00Z">
        <w:r w:rsidR="00CF22E8">
          <w:t>i</w:t>
        </w:r>
      </w:ins>
      <w:ins w:id="1713" w:author="Andrew Instone-Cowie" w:date="2025-05-07T14:21:00Z" w16du:dateUtc="2025-05-07T13:21:00Z">
        <w:r w:rsidR="00CF22E8">
          <w:t>c</w:t>
        </w:r>
      </w:ins>
      <w:del w:id="1714" w:author="Andrew Instone-Cowie" w:date="2025-05-07T14:21:00Z" w16du:dateUtc="2025-05-07T13:21:00Z">
        <w:r w:rsidDel="00CF22E8">
          <w:delText>o-Resistive</w:delText>
        </w:r>
      </w:del>
      <w:r>
        <w:t xml:space="preserve"> Sensor</w:t>
      </w:r>
      <w:r w:rsidR="00000703">
        <w:t xml:space="preserve"> Module</w:t>
      </w:r>
      <w:bookmarkEnd w:id="1711"/>
    </w:p>
    <w:p w14:paraId="7E2BBB77" w14:textId="3AA66616" w:rsidR="00C16666" w:rsidRPr="001F4FB7" w:rsidRDefault="00C16666" w:rsidP="00C16666">
      <w:pPr>
        <w:keepNext/>
      </w:pPr>
      <w:r w:rsidRPr="001F4FB7">
        <w:t>The following photograph shows a completed Magnet</w:t>
      </w:r>
      <w:ins w:id="1715" w:author="Andrew Instone-Cowie" w:date="2025-05-07T14:21:00Z" w16du:dateUtc="2025-05-07T13:21:00Z">
        <w:r w:rsidR="00CF22E8">
          <w:t>ic</w:t>
        </w:r>
      </w:ins>
      <w:del w:id="1716" w:author="Andrew Instone-Cowie" w:date="2025-05-07T14:21:00Z" w16du:dateUtc="2025-05-07T13:21:00Z">
        <w:r w:rsidRPr="001F4FB7" w:rsidDel="00CF22E8">
          <w:delText>o-Resistive</w:delText>
        </w:r>
      </w:del>
      <w:r w:rsidRPr="001F4FB7">
        <w:t xml:space="preserve"> Sensor</w:t>
      </w:r>
      <w:r w:rsidR="00000703">
        <w:t xml:space="preserve"> module</w:t>
      </w:r>
      <w:ins w:id="1717" w:author="Andrew Instone-Cowie" w:date="2025-05-07T14:21:00Z" w16du:dateUtc="2025-05-07T13:21:00Z">
        <w:r w:rsidR="00CF22E8">
          <w:t xml:space="preserve"> with a 2SS52M magneto-resistive sensor</w:t>
        </w:r>
      </w:ins>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18FFAE77" w:rsidR="00733A4D" w:rsidRDefault="00733A4D" w:rsidP="00733A4D">
      <w:pPr>
        <w:pStyle w:val="Caption"/>
        <w:jc w:val="center"/>
      </w:pPr>
      <w:bookmarkStart w:id="1718" w:name="_Toc20296581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19" w:author="Andrew Instone-Cowie" w:date="2025-07-09T15:54:00Z" w16du:dateUtc="2025-07-09T14:54:00Z">
        <w:r w:rsidR="00DF32C4">
          <w:rPr>
            <w:noProof/>
          </w:rPr>
          <w:t>39</w:t>
        </w:r>
      </w:ins>
      <w:del w:id="1720" w:author="Andrew Instone-Cowie" w:date="2025-05-07T15:28:00Z" w16du:dateUtc="2025-05-07T14:28:00Z">
        <w:r w:rsidR="00424FD2" w:rsidDel="009A052D">
          <w:rPr>
            <w:noProof/>
          </w:rPr>
          <w:delText>38</w:delText>
        </w:r>
      </w:del>
      <w:r w:rsidR="00D15F53">
        <w:rPr>
          <w:noProof/>
        </w:rPr>
        <w:fldChar w:fldCharType="end"/>
      </w:r>
      <w:r>
        <w:t xml:space="preserve"> – </w:t>
      </w:r>
      <w:r w:rsidR="00F002DD">
        <w:t>Completed Magnet</w:t>
      </w:r>
      <w:ins w:id="1721" w:author="Andrew Instone-Cowie" w:date="2025-05-07T14:21:00Z" w16du:dateUtc="2025-05-07T13:21:00Z">
        <w:r w:rsidR="00CF22E8">
          <w:t>ic</w:t>
        </w:r>
      </w:ins>
      <w:del w:id="1722" w:author="Andrew Instone-Cowie" w:date="2025-05-07T14:21:00Z" w16du:dateUtc="2025-05-07T13:21:00Z">
        <w:r w:rsidR="00F002DD" w:rsidDel="00CF22E8">
          <w:delText>o-Resistive</w:delText>
        </w:r>
      </w:del>
      <w:r>
        <w:t xml:space="preserve"> </w:t>
      </w:r>
      <w:r w:rsidR="00F002DD">
        <w:t>Sensor</w:t>
      </w:r>
      <w:r w:rsidR="00000703">
        <w:t xml:space="preserve"> Module</w:t>
      </w:r>
      <w:bookmarkEnd w:id="1718"/>
    </w:p>
    <w:p w14:paraId="2D825231" w14:textId="629DCC43" w:rsidR="00A13BF5" w:rsidRDefault="00A13BF5" w:rsidP="00A13BF5">
      <w:pPr>
        <w:pStyle w:val="Heading3"/>
      </w:pPr>
      <w:bookmarkStart w:id="1723" w:name="_Toc202965744"/>
      <w:r>
        <w:t>Infra-Red Sensor</w:t>
      </w:r>
      <w:r w:rsidR="00000703">
        <w:t xml:space="preserve"> Module</w:t>
      </w:r>
      <w:bookmarkEnd w:id="1723"/>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65">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185F21EF" w:rsidR="00F002DD" w:rsidRDefault="00F002DD" w:rsidP="00F002DD">
      <w:pPr>
        <w:pStyle w:val="Caption"/>
        <w:jc w:val="center"/>
      </w:pPr>
      <w:bookmarkStart w:id="1724" w:name="_Toc20296582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25" w:author="Andrew Instone-Cowie" w:date="2025-07-09T15:54:00Z" w16du:dateUtc="2025-07-09T14:54:00Z">
        <w:r w:rsidR="00DF32C4">
          <w:rPr>
            <w:noProof/>
          </w:rPr>
          <w:t>40</w:t>
        </w:r>
      </w:ins>
      <w:del w:id="1726" w:author="Andrew Instone-Cowie" w:date="2025-05-07T15:28:00Z" w16du:dateUtc="2025-05-07T14:28:00Z">
        <w:r w:rsidR="00424FD2" w:rsidDel="009A052D">
          <w:rPr>
            <w:noProof/>
          </w:rPr>
          <w:delText>39</w:delText>
        </w:r>
      </w:del>
      <w:r w:rsidR="00D15F53">
        <w:rPr>
          <w:noProof/>
        </w:rPr>
        <w:fldChar w:fldCharType="end"/>
      </w:r>
      <w:r>
        <w:t xml:space="preserve"> – Completed Infra-Red Sensor</w:t>
      </w:r>
      <w:r w:rsidR="00000703">
        <w:t xml:space="preserve"> Module</w:t>
      </w:r>
      <w:bookmarkEnd w:id="1724"/>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727" w:name="_Toc202965745"/>
      <w:r>
        <w:lastRenderedPageBreak/>
        <w:t>Firmware</w:t>
      </w:r>
      <w:r w:rsidR="001E1F78">
        <w:t xml:space="preserve"> Upload</w:t>
      </w:r>
      <w:bookmarkEnd w:id="1727"/>
    </w:p>
    <w:p w14:paraId="44E7F0C4" w14:textId="77777777" w:rsidR="00A13BF5" w:rsidRPr="001F4FB7" w:rsidRDefault="00A13BF5" w:rsidP="00A13BF5">
      <w:pPr>
        <w:rPr>
          <w:b/>
        </w:rPr>
      </w:pPr>
      <w:r w:rsidRPr="001F4FB7">
        <w:rPr>
          <w:b/>
        </w:rPr>
        <w:t xml:space="preserve">Note: If you </w:t>
      </w:r>
      <w:bookmarkStart w:id="1728"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728"/>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4232FB98" w:rsidR="008000C0" w:rsidRPr="009030AD" w:rsidRDefault="00852E7A" w:rsidP="006C4A3A">
      <w:pPr>
        <w:pStyle w:val="ListParagraph"/>
        <w:numPr>
          <w:ilvl w:val="0"/>
          <w:numId w:val="3"/>
        </w:numPr>
        <w:rPr>
          <w:rStyle w:val="Hyperlink"/>
          <w:color w:val="auto"/>
          <w:u w:val="none"/>
        </w:rPr>
      </w:pPr>
      <w:r>
        <w:fldChar w:fldCharType="begin"/>
      </w:r>
      <w:r>
        <w:instrText>HYPERLINK "https://github.com/Simulators/simulator-type2"</w:instrText>
      </w:r>
      <w:ins w:id="1729" w:author="Andrew Instone-Cowie" w:date="2025-07-09T15:01:00Z" w16du:dateUtc="2025-07-09T14:01:00Z"/>
      <w:r>
        <w:fldChar w:fldCharType="separate"/>
      </w:r>
      <w:r>
        <w:rPr>
          <w:rStyle w:val="Hyperlink"/>
        </w:rPr>
        <w:t>https://github.com/Simulators/simulator-type2</w:t>
      </w:r>
      <w: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8"/>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9"/>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30"/>
      </w:r>
      <w:r w:rsidR="00083948" w:rsidRPr="001F4FB7">
        <w:t>.</w:t>
      </w:r>
    </w:p>
    <w:p w14:paraId="59812EBC" w14:textId="0B0A45B4" w:rsidR="00A7651F" w:rsidRDefault="00A7651F" w:rsidP="00FE5199">
      <w:pPr>
        <w:pStyle w:val="Heading2"/>
      </w:pPr>
      <w:bookmarkStart w:id="1730" w:name="_Toc202965746"/>
      <w:r>
        <w:lastRenderedPageBreak/>
        <w:t>Hardware Programmer</w:t>
      </w:r>
      <w:r w:rsidR="00961938">
        <w:t xml:space="preserve"> Options</w:t>
      </w:r>
      <w:bookmarkEnd w:id="1730"/>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6">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79ADEF3D" w:rsidR="001B2C16" w:rsidRDefault="001B2C16" w:rsidP="001B2C16">
      <w:pPr>
        <w:pStyle w:val="Caption"/>
        <w:jc w:val="center"/>
      </w:pPr>
      <w:bookmarkStart w:id="1731" w:name="_Toc202965821"/>
      <w:r>
        <w:t xml:space="preserve">Figure </w:t>
      </w:r>
      <w:r>
        <w:rPr>
          <w:noProof/>
        </w:rPr>
        <w:fldChar w:fldCharType="begin"/>
      </w:r>
      <w:r>
        <w:rPr>
          <w:noProof/>
        </w:rPr>
        <w:instrText xml:space="preserve"> SEQ Figure \* ARABIC </w:instrText>
      </w:r>
      <w:r>
        <w:rPr>
          <w:noProof/>
        </w:rPr>
        <w:fldChar w:fldCharType="separate"/>
      </w:r>
      <w:ins w:id="1732" w:author="Andrew Instone-Cowie" w:date="2025-07-09T15:54:00Z" w16du:dateUtc="2025-07-09T14:54:00Z">
        <w:r w:rsidR="00DF32C4">
          <w:rPr>
            <w:noProof/>
          </w:rPr>
          <w:t>41</w:t>
        </w:r>
      </w:ins>
      <w:del w:id="1733" w:author="Andrew Instone-Cowie" w:date="2025-05-07T15:28:00Z" w16du:dateUtc="2025-05-07T14:28:00Z">
        <w:r w:rsidR="00424FD2" w:rsidDel="009A052D">
          <w:rPr>
            <w:noProof/>
          </w:rPr>
          <w:delText>40</w:delText>
        </w:r>
      </w:del>
      <w:r>
        <w:rPr>
          <w:noProof/>
        </w:rPr>
        <w:fldChar w:fldCharType="end"/>
      </w:r>
      <w:r>
        <w:t xml:space="preserve"> – </w:t>
      </w:r>
      <w:r w:rsidR="000E4BC6">
        <w:t xml:space="preserve">Examples of </w:t>
      </w:r>
      <w:r w:rsidR="00961938">
        <w:t>Hardware Programmers</w:t>
      </w:r>
      <w:bookmarkEnd w:id="1731"/>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734" w:name="_Toc202965747"/>
      <w:r>
        <w:lastRenderedPageBreak/>
        <w:t>Pr</w:t>
      </w:r>
      <w:r w:rsidR="003D5EC0">
        <w:t>eparing the Environment</w:t>
      </w:r>
      <w:bookmarkEnd w:id="1734"/>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31"/>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7">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4EFF0DF5" w:rsidR="005F77C3" w:rsidRDefault="00BD116B" w:rsidP="00BD116B">
      <w:pPr>
        <w:pStyle w:val="Caption"/>
        <w:ind w:left="720"/>
        <w:jc w:val="center"/>
        <w:rPr>
          <w:color w:val="00B050"/>
        </w:rPr>
      </w:pPr>
      <w:bookmarkStart w:id="1735" w:name="_Toc20296582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36" w:author="Andrew Instone-Cowie" w:date="2025-07-09T15:54:00Z" w16du:dateUtc="2025-07-09T14:54:00Z">
        <w:r w:rsidR="00DF32C4">
          <w:rPr>
            <w:noProof/>
          </w:rPr>
          <w:t>42</w:t>
        </w:r>
      </w:ins>
      <w:del w:id="1737" w:author="Andrew Instone-Cowie" w:date="2025-05-07T15:28:00Z" w16du:dateUtc="2025-05-07T14:28:00Z">
        <w:r w:rsidR="00424FD2" w:rsidDel="009A052D">
          <w:rPr>
            <w:noProof/>
          </w:rPr>
          <w:delText>41</w:delText>
        </w:r>
      </w:del>
      <w:r w:rsidR="00D15F53">
        <w:rPr>
          <w:noProof/>
        </w:rPr>
        <w:fldChar w:fldCharType="end"/>
      </w:r>
      <w:r>
        <w:t xml:space="preserve"> – Arduino IDE Preferences Menu</w:t>
      </w:r>
      <w:bookmarkEnd w:id="1735"/>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8">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08686714" w:rsidR="00BD116B" w:rsidRPr="00DA5E27" w:rsidRDefault="00BD116B" w:rsidP="00BD116B">
      <w:pPr>
        <w:pStyle w:val="Caption"/>
        <w:ind w:left="720"/>
        <w:jc w:val="center"/>
        <w:rPr>
          <w:color w:val="00B050"/>
          <w:highlight w:val="yellow"/>
        </w:rPr>
      </w:pPr>
      <w:bookmarkStart w:id="1738" w:name="_Toc20296582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39" w:author="Andrew Instone-Cowie" w:date="2025-07-09T15:54:00Z" w16du:dateUtc="2025-07-09T14:54:00Z">
        <w:r w:rsidR="00DF32C4">
          <w:rPr>
            <w:noProof/>
          </w:rPr>
          <w:t>43</w:t>
        </w:r>
      </w:ins>
      <w:del w:id="1740" w:author="Andrew Instone-Cowie" w:date="2025-05-07T15:28:00Z" w16du:dateUtc="2025-05-07T14:28:00Z">
        <w:r w:rsidR="00424FD2" w:rsidDel="009A052D">
          <w:rPr>
            <w:noProof/>
          </w:rPr>
          <w:delText>42</w:delText>
        </w:r>
      </w:del>
      <w:r w:rsidR="00D15F53">
        <w:rPr>
          <w:noProof/>
        </w:rPr>
        <w:fldChar w:fldCharType="end"/>
      </w:r>
      <w:r>
        <w:t xml:space="preserve"> – Arduino IDE Sketchbook Location</w:t>
      </w:r>
      <w:bookmarkEnd w:id="1738"/>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9">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4D1A77E2" w:rsidR="00614224" w:rsidRPr="00DA5E27" w:rsidRDefault="00614224" w:rsidP="00614224">
      <w:pPr>
        <w:pStyle w:val="Caption"/>
        <w:ind w:left="720"/>
        <w:jc w:val="center"/>
        <w:rPr>
          <w:color w:val="00B050"/>
          <w:highlight w:val="yellow"/>
        </w:rPr>
      </w:pPr>
      <w:bookmarkStart w:id="1741" w:name="_Toc20296582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42" w:author="Andrew Instone-Cowie" w:date="2025-07-09T15:54:00Z" w16du:dateUtc="2025-07-09T14:54:00Z">
        <w:r w:rsidR="00DF32C4">
          <w:rPr>
            <w:noProof/>
          </w:rPr>
          <w:t>44</w:t>
        </w:r>
      </w:ins>
      <w:del w:id="1743" w:author="Andrew Instone-Cowie" w:date="2025-05-07T15:28:00Z" w16du:dateUtc="2025-05-07T14:28:00Z">
        <w:r w:rsidR="00424FD2" w:rsidDel="009A052D">
          <w:rPr>
            <w:noProof/>
          </w:rPr>
          <w:delText>43</w:delText>
        </w:r>
      </w:del>
      <w:r w:rsidR="00D15F53">
        <w:rPr>
          <w:noProof/>
        </w:rPr>
        <w:fldChar w:fldCharType="end"/>
      </w:r>
      <w:r>
        <w:t xml:space="preserve"> – Arduino IDE Boards Manager Menu</w:t>
      </w:r>
      <w:bookmarkEnd w:id="1741"/>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70">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4C0A67D0" w:rsidR="00614224" w:rsidRPr="00DA5E27" w:rsidRDefault="00614224" w:rsidP="00614224">
      <w:pPr>
        <w:pStyle w:val="Caption"/>
        <w:ind w:left="720"/>
        <w:jc w:val="center"/>
        <w:rPr>
          <w:color w:val="00B050"/>
          <w:highlight w:val="yellow"/>
        </w:rPr>
      </w:pPr>
      <w:bookmarkStart w:id="1744" w:name="_Toc20296582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45" w:author="Andrew Instone-Cowie" w:date="2025-07-09T15:54:00Z" w16du:dateUtc="2025-07-09T14:54:00Z">
        <w:r w:rsidR="00DF32C4">
          <w:rPr>
            <w:noProof/>
          </w:rPr>
          <w:t>45</w:t>
        </w:r>
      </w:ins>
      <w:del w:id="1746" w:author="Andrew Instone-Cowie" w:date="2025-05-07T15:28:00Z" w16du:dateUtc="2025-05-07T14:28:00Z">
        <w:r w:rsidR="00424FD2" w:rsidDel="009A052D">
          <w:rPr>
            <w:noProof/>
          </w:rPr>
          <w:delText>44</w:delText>
        </w:r>
      </w:del>
      <w:r w:rsidR="00D15F53">
        <w:rPr>
          <w:noProof/>
        </w:rPr>
        <w:fldChar w:fldCharType="end"/>
      </w:r>
      <w:r>
        <w:t xml:space="preserve"> – Arduino IDE Board Manager</w:t>
      </w:r>
      <w:bookmarkEnd w:id="1744"/>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747" w:name="_Toc202965748"/>
      <w:r>
        <w:t>Preparing the Programmer</w:t>
      </w:r>
      <w:bookmarkEnd w:id="1747"/>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71">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5F92D9F8" w:rsidR="00C03C6E" w:rsidRPr="006B15EE" w:rsidRDefault="00C03C6E" w:rsidP="00C03C6E">
      <w:pPr>
        <w:pStyle w:val="Caption"/>
        <w:jc w:val="center"/>
      </w:pPr>
      <w:bookmarkStart w:id="1748" w:name="_Toc202965826"/>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ins w:id="1749" w:author="Andrew Instone-Cowie" w:date="2025-07-09T15:54:00Z" w16du:dateUtc="2025-07-09T14:54:00Z">
        <w:r w:rsidR="00DF32C4">
          <w:rPr>
            <w:noProof/>
          </w:rPr>
          <w:t>46</w:t>
        </w:r>
      </w:ins>
      <w:del w:id="1750" w:author="Andrew Instone-Cowie" w:date="2025-05-07T15:28:00Z" w16du:dateUtc="2025-05-07T14:28:00Z">
        <w:r w:rsidR="00424FD2" w:rsidDel="009A052D">
          <w:rPr>
            <w:noProof/>
          </w:rPr>
          <w:delText>45</w:delText>
        </w:r>
      </w:del>
      <w:r w:rsidR="00D15F53">
        <w:rPr>
          <w:noProof/>
        </w:rPr>
        <w:fldChar w:fldCharType="end"/>
      </w:r>
      <w:r w:rsidRPr="006B15EE">
        <w:t xml:space="preserve"> </w:t>
      </w:r>
      <w:r w:rsidR="003A2793">
        <w:t>–</w:t>
      </w:r>
      <w:r w:rsidRPr="006B15EE">
        <w:t xml:space="preserve"> Arduino USB Cable</w:t>
      </w:r>
      <w:bookmarkEnd w:id="1748"/>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72">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314FD2A4" w:rsidR="00BD116B" w:rsidRPr="00BD116B" w:rsidRDefault="00BD116B" w:rsidP="00BD116B">
      <w:pPr>
        <w:pStyle w:val="Caption"/>
        <w:ind w:left="360"/>
        <w:jc w:val="center"/>
        <w:rPr>
          <w:color w:val="00B050"/>
        </w:rPr>
      </w:pPr>
      <w:bookmarkStart w:id="1751" w:name="_Toc20296582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52" w:author="Andrew Instone-Cowie" w:date="2025-07-09T15:54:00Z" w16du:dateUtc="2025-07-09T14:54:00Z">
        <w:r w:rsidR="00DF32C4">
          <w:rPr>
            <w:noProof/>
          </w:rPr>
          <w:t>47</w:t>
        </w:r>
      </w:ins>
      <w:del w:id="1753" w:author="Andrew Instone-Cowie" w:date="2025-05-07T15:28:00Z" w16du:dateUtc="2025-05-07T14:28:00Z">
        <w:r w:rsidR="00424FD2" w:rsidDel="009A052D">
          <w:rPr>
            <w:noProof/>
          </w:rPr>
          <w:delText>46</w:delText>
        </w:r>
      </w:del>
      <w:r w:rsidR="00D15F53">
        <w:rPr>
          <w:noProof/>
        </w:rPr>
        <w:fldChar w:fldCharType="end"/>
      </w:r>
      <w:r>
        <w:t xml:space="preserve"> </w:t>
      </w:r>
      <w:r w:rsidR="003A2793">
        <w:t>–</w:t>
      </w:r>
      <w:r>
        <w:t xml:space="preserve"> Arduino IDE ISP Sketch Loading</w:t>
      </w:r>
      <w:bookmarkEnd w:id="1751"/>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73">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770309E5" w:rsidR="00FA21D8" w:rsidRDefault="00FA21D8" w:rsidP="00FA21D8">
      <w:pPr>
        <w:pStyle w:val="Caption"/>
        <w:ind w:left="720"/>
        <w:jc w:val="center"/>
        <w:rPr>
          <w:color w:val="00B050"/>
        </w:rPr>
      </w:pPr>
      <w:bookmarkStart w:id="1754" w:name="_Toc20296582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55" w:author="Andrew Instone-Cowie" w:date="2025-07-09T15:54:00Z" w16du:dateUtc="2025-07-09T14:54:00Z">
        <w:r w:rsidR="00DF32C4">
          <w:rPr>
            <w:noProof/>
          </w:rPr>
          <w:t>48</w:t>
        </w:r>
      </w:ins>
      <w:del w:id="1756" w:author="Andrew Instone-Cowie" w:date="2025-05-07T15:28:00Z" w16du:dateUtc="2025-05-07T14:28:00Z">
        <w:r w:rsidR="00424FD2" w:rsidDel="009A052D">
          <w:rPr>
            <w:noProof/>
          </w:rPr>
          <w:delText>47</w:delText>
        </w:r>
      </w:del>
      <w:r w:rsidR="00D15F53">
        <w:rPr>
          <w:noProof/>
        </w:rPr>
        <w:fldChar w:fldCharType="end"/>
      </w:r>
      <w:r>
        <w:t xml:space="preserve"> </w:t>
      </w:r>
      <w:r w:rsidR="003A2793">
        <w:t>–</w:t>
      </w:r>
      <w:r>
        <w:t xml:space="preserve"> Arduino Programmer Board Selection</w:t>
      </w:r>
      <w:bookmarkEnd w:id="1754"/>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74">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5CEC64E2" w:rsidR="00FA21D8" w:rsidRDefault="00FA21D8" w:rsidP="00FA21D8">
      <w:pPr>
        <w:pStyle w:val="Caption"/>
        <w:ind w:left="720"/>
        <w:jc w:val="center"/>
        <w:rPr>
          <w:color w:val="00B050"/>
        </w:rPr>
      </w:pPr>
      <w:bookmarkStart w:id="1757" w:name="_Toc20296582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58" w:author="Andrew Instone-Cowie" w:date="2025-07-09T15:54:00Z" w16du:dateUtc="2025-07-09T14:54:00Z">
        <w:r w:rsidR="00DF32C4">
          <w:rPr>
            <w:noProof/>
          </w:rPr>
          <w:t>49</w:t>
        </w:r>
      </w:ins>
      <w:del w:id="1759" w:author="Andrew Instone-Cowie" w:date="2025-05-07T15:28:00Z" w16du:dateUtc="2025-05-07T14:28:00Z">
        <w:r w:rsidR="00424FD2" w:rsidDel="009A052D">
          <w:rPr>
            <w:noProof/>
          </w:rPr>
          <w:delText>48</w:delText>
        </w:r>
      </w:del>
      <w:r w:rsidR="00D15F53">
        <w:rPr>
          <w:noProof/>
        </w:rPr>
        <w:fldChar w:fldCharType="end"/>
      </w:r>
      <w:r>
        <w:t xml:space="preserve"> </w:t>
      </w:r>
      <w:r w:rsidR="003A2793">
        <w:t>–</w:t>
      </w:r>
      <w:r>
        <w:t xml:space="preserve"> Arduino Programmer Port Selection</w:t>
      </w:r>
      <w:bookmarkEnd w:id="1757"/>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243A6BC5" w:rsidR="00FA21D8" w:rsidRPr="00DA5E27" w:rsidRDefault="00FA21D8" w:rsidP="00FA21D8">
      <w:pPr>
        <w:pStyle w:val="Caption"/>
        <w:ind w:left="720"/>
        <w:jc w:val="center"/>
        <w:rPr>
          <w:color w:val="00B050"/>
        </w:rPr>
      </w:pPr>
      <w:bookmarkStart w:id="1760" w:name="_Toc20296583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61" w:author="Andrew Instone-Cowie" w:date="2025-07-09T15:54:00Z" w16du:dateUtc="2025-07-09T14:54:00Z">
        <w:r w:rsidR="00DF32C4">
          <w:rPr>
            <w:noProof/>
          </w:rPr>
          <w:t>50</w:t>
        </w:r>
      </w:ins>
      <w:del w:id="1762" w:author="Andrew Instone-Cowie" w:date="2025-05-07T15:28:00Z" w16du:dateUtc="2025-05-07T14:28:00Z">
        <w:r w:rsidR="00424FD2" w:rsidDel="009A052D">
          <w:rPr>
            <w:noProof/>
          </w:rPr>
          <w:delText>49</w:delText>
        </w:r>
      </w:del>
      <w:r w:rsidR="00D15F53">
        <w:rPr>
          <w:noProof/>
        </w:rPr>
        <w:fldChar w:fldCharType="end"/>
      </w:r>
      <w:r>
        <w:t xml:space="preserve"> – Arduino IDE ISP Upload</w:t>
      </w:r>
      <w:bookmarkEnd w:id="1760"/>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1BA1D9D5" w:rsidR="00FA21D8" w:rsidRPr="00DA5E27" w:rsidRDefault="00FA21D8" w:rsidP="00FA21D8">
      <w:pPr>
        <w:pStyle w:val="Caption"/>
        <w:ind w:left="720"/>
        <w:jc w:val="center"/>
        <w:rPr>
          <w:color w:val="00B050"/>
        </w:rPr>
      </w:pPr>
      <w:bookmarkStart w:id="1763" w:name="_Toc20296583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64" w:author="Andrew Instone-Cowie" w:date="2025-07-09T15:54:00Z" w16du:dateUtc="2025-07-09T14:54:00Z">
        <w:r w:rsidR="00DF32C4">
          <w:rPr>
            <w:noProof/>
          </w:rPr>
          <w:t>51</w:t>
        </w:r>
      </w:ins>
      <w:del w:id="1765" w:author="Andrew Instone-Cowie" w:date="2025-05-07T15:28:00Z" w16du:dateUtc="2025-05-07T14:28:00Z">
        <w:r w:rsidR="00424FD2" w:rsidDel="009A052D">
          <w:rPr>
            <w:noProof/>
          </w:rPr>
          <w:delText>50</w:delText>
        </w:r>
      </w:del>
      <w:r w:rsidR="00D15F53">
        <w:rPr>
          <w:noProof/>
        </w:rPr>
        <w:fldChar w:fldCharType="end"/>
      </w:r>
      <w:r>
        <w:t xml:space="preserve"> – Programmer </w:t>
      </w:r>
      <w:r w:rsidR="006B15EE">
        <w:t xml:space="preserve">with </w:t>
      </w:r>
      <w:r>
        <w:t>Capacitor</w:t>
      </w:r>
      <w:bookmarkEnd w:id="1763"/>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766" w:name="_Toc202965749"/>
      <w:r>
        <w:t>Setting the Fuses</w:t>
      </w:r>
      <w:bookmarkEnd w:id="1766"/>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2B4073F2" w:rsidR="00006D96" w:rsidRDefault="00006D96" w:rsidP="00006D96">
      <w:pPr>
        <w:pStyle w:val="Caption"/>
        <w:ind w:left="720"/>
        <w:jc w:val="center"/>
      </w:pPr>
      <w:bookmarkStart w:id="1767" w:name="_Toc20296583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68" w:author="Andrew Instone-Cowie" w:date="2025-07-09T15:54:00Z" w16du:dateUtc="2025-07-09T14:54:00Z">
        <w:r w:rsidR="00DF32C4">
          <w:rPr>
            <w:noProof/>
          </w:rPr>
          <w:t>52</w:t>
        </w:r>
      </w:ins>
      <w:del w:id="1769" w:author="Andrew Instone-Cowie" w:date="2025-05-07T15:28:00Z" w16du:dateUtc="2025-05-07T14:28:00Z">
        <w:r w:rsidR="00424FD2" w:rsidDel="009A052D">
          <w:rPr>
            <w:noProof/>
          </w:rPr>
          <w:delText>51</w:delText>
        </w:r>
      </w:del>
      <w:r w:rsidR="00D15F53">
        <w:rPr>
          <w:noProof/>
        </w:rPr>
        <w:fldChar w:fldCharType="end"/>
      </w:r>
      <w:r>
        <w:t xml:space="preserve"> </w:t>
      </w:r>
      <w:r w:rsidR="003A2793">
        <w:t>–</w:t>
      </w:r>
      <w:r>
        <w:t xml:space="preserve"> Programmer Connections</w:t>
      </w:r>
      <w:bookmarkEnd w:id="1767"/>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61680410">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2A4E2BFE" w:rsidR="00006D96" w:rsidRDefault="00006D96" w:rsidP="00006D96">
      <w:pPr>
        <w:pStyle w:val="Caption"/>
        <w:ind w:left="720"/>
        <w:jc w:val="center"/>
      </w:pPr>
      <w:bookmarkStart w:id="1770" w:name="_Toc20296583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71" w:author="Andrew Instone-Cowie" w:date="2025-07-09T15:54:00Z" w16du:dateUtc="2025-07-09T14:54:00Z">
        <w:r w:rsidR="00DF32C4">
          <w:rPr>
            <w:noProof/>
          </w:rPr>
          <w:t>53</w:t>
        </w:r>
      </w:ins>
      <w:del w:id="1772" w:author="Andrew Instone-Cowie" w:date="2025-05-07T15:28:00Z" w16du:dateUtc="2025-05-07T14:28:00Z">
        <w:r w:rsidR="00424FD2" w:rsidDel="009A052D">
          <w:rPr>
            <w:noProof/>
          </w:rPr>
          <w:delText>52</w:delText>
        </w:r>
      </w:del>
      <w:r w:rsidR="00D15F53">
        <w:rPr>
          <w:noProof/>
        </w:rPr>
        <w:fldChar w:fldCharType="end"/>
      </w:r>
      <w:r>
        <w:t xml:space="preserve"> – Programmer Connected to Interface Board</w:t>
      </w:r>
      <w:bookmarkEnd w:id="1770"/>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32"/>
      </w:r>
      <w:r w:rsidR="00B76F90" w:rsidRPr="00405050">
        <w:rPr>
          <w:i/>
          <w:vertAlign w:val="superscript"/>
        </w:rPr>
        <w:t>,</w:t>
      </w:r>
      <w:r w:rsidR="00B76F90">
        <w:rPr>
          <w:rStyle w:val="FootnoteReference"/>
          <w:i/>
        </w:rPr>
        <w:footnoteReference w:id="33"/>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9">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02541F63" w:rsidR="00006D96" w:rsidRDefault="00D3619F" w:rsidP="007214A0">
      <w:pPr>
        <w:pStyle w:val="Caption"/>
        <w:ind w:left="720"/>
        <w:jc w:val="center"/>
        <w:rPr>
          <w:color w:val="00B050"/>
        </w:rPr>
      </w:pPr>
      <w:bookmarkStart w:id="1773" w:name="_Toc20296583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74" w:author="Andrew Instone-Cowie" w:date="2025-07-09T15:54:00Z" w16du:dateUtc="2025-07-09T14:54:00Z">
        <w:r w:rsidR="00DF32C4">
          <w:rPr>
            <w:noProof/>
          </w:rPr>
          <w:t>54</w:t>
        </w:r>
      </w:ins>
      <w:del w:id="1775" w:author="Andrew Instone-Cowie" w:date="2025-05-07T15:28:00Z" w16du:dateUtc="2025-05-07T14:28:00Z">
        <w:r w:rsidR="00424FD2" w:rsidDel="009A052D">
          <w:rPr>
            <w:noProof/>
          </w:rPr>
          <w:delText>53</w:delText>
        </w:r>
      </w:del>
      <w:r w:rsidR="00D15F53">
        <w:rPr>
          <w:noProof/>
        </w:rPr>
        <w:fldChar w:fldCharType="end"/>
      </w:r>
      <w:r>
        <w:t xml:space="preserve"> – Arduino IDE Target Board Selection</w:t>
      </w:r>
      <w:bookmarkEnd w:id="1773"/>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80">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6F711DD5" w:rsidR="00D3619F" w:rsidRDefault="00D3619F" w:rsidP="007214A0">
      <w:pPr>
        <w:pStyle w:val="Caption"/>
        <w:ind w:left="720"/>
        <w:jc w:val="center"/>
        <w:rPr>
          <w:color w:val="00B050"/>
        </w:rPr>
      </w:pPr>
      <w:bookmarkStart w:id="1776" w:name="_Toc20296583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77" w:author="Andrew Instone-Cowie" w:date="2025-07-09T15:54:00Z" w16du:dateUtc="2025-07-09T14:54:00Z">
        <w:r w:rsidR="00DF32C4">
          <w:rPr>
            <w:noProof/>
          </w:rPr>
          <w:t>55</w:t>
        </w:r>
      </w:ins>
      <w:del w:id="1778" w:author="Andrew Instone-Cowie" w:date="2025-05-07T15:28:00Z" w16du:dateUtc="2025-05-07T14:28:00Z">
        <w:r w:rsidR="00424FD2" w:rsidDel="009A052D">
          <w:rPr>
            <w:noProof/>
          </w:rPr>
          <w:delText>54</w:delText>
        </w:r>
      </w:del>
      <w:r w:rsidR="00D15F53">
        <w:rPr>
          <w:noProof/>
        </w:rPr>
        <w:fldChar w:fldCharType="end"/>
      </w:r>
      <w:r>
        <w:t xml:space="preserve"> – Arduino IDE </w:t>
      </w:r>
      <w:r w:rsidR="008B621C">
        <w:t>Programmer</w:t>
      </w:r>
      <w:r>
        <w:t xml:space="preserve"> Selection</w:t>
      </w:r>
      <w:bookmarkEnd w:id="1776"/>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0CDF83FC" w:rsidR="00006D96" w:rsidRPr="00D3619F" w:rsidRDefault="00D3619F" w:rsidP="007214A0">
      <w:pPr>
        <w:pStyle w:val="Caption"/>
        <w:ind w:left="720"/>
        <w:jc w:val="center"/>
      </w:pPr>
      <w:bookmarkStart w:id="1779" w:name="_Toc20296583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80" w:author="Andrew Instone-Cowie" w:date="2025-07-09T15:54:00Z" w16du:dateUtc="2025-07-09T14:54:00Z">
        <w:r w:rsidR="00DF32C4">
          <w:rPr>
            <w:noProof/>
          </w:rPr>
          <w:t>56</w:t>
        </w:r>
      </w:ins>
      <w:del w:id="1781" w:author="Andrew Instone-Cowie" w:date="2025-05-07T15:28:00Z" w16du:dateUtc="2025-05-07T14:28:00Z">
        <w:r w:rsidR="00424FD2" w:rsidDel="009A052D">
          <w:rPr>
            <w:noProof/>
          </w:rPr>
          <w:delText>55</w:delText>
        </w:r>
      </w:del>
      <w:r w:rsidR="00D15F53">
        <w:rPr>
          <w:noProof/>
        </w:rPr>
        <w:fldChar w:fldCharType="end"/>
      </w:r>
      <w:r>
        <w:t xml:space="preserve"> – Arduino IDE Burn Bootloader</w:t>
      </w:r>
      <w:bookmarkEnd w:id="1779"/>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782" w:name="_Toc202965750"/>
      <w:r>
        <w:lastRenderedPageBreak/>
        <w:t>Firmware Upload</w:t>
      </w:r>
      <w:bookmarkEnd w:id="1782"/>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4"/>
      </w:r>
      <w:r w:rsidRPr="001F4FB7">
        <w:t xml:space="preserve"> and VTSerial</w:t>
      </w:r>
      <w:r w:rsidRPr="001F4FB7">
        <w:rPr>
          <w:rStyle w:val="FootnoteReference"/>
        </w:rPr>
        <w:footnoteReference w:id="35"/>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82">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32882025" w:rsidR="004F3A7E" w:rsidRDefault="004F3A7E" w:rsidP="004F3A7E">
      <w:pPr>
        <w:pStyle w:val="Caption"/>
        <w:ind w:left="720"/>
        <w:jc w:val="center"/>
        <w:rPr>
          <w:color w:val="00B050"/>
        </w:rPr>
      </w:pPr>
      <w:bookmarkStart w:id="1783" w:name="_Toc20296583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84" w:author="Andrew Instone-Cowie" w:date="2025-07-09T15:54:00Z" w16du:dateUtc="2025-07-09T14:54:00Z">
        <w:r w:rsidR="00DF32C4">
          <w:rPr>
            <w:noProof/>
          </w:rPr>
          <w:t>57</w:t>
        </w:r>
      </w:ins>
      <w:del w:id="1785" w:author="Andrew Instone-Cowie" w:date="2025-05-07T15:28:00Z" w16du:dateUtc="2025-05-07T14:28:00Z">
        <w:r w:rsidR="00424FD2" w:rsidDel="009A052D">
          <w:rPr>
            <w:noProof/>
          </w:rPr>
          <w:delText>56</w:delText>
        </w:r>
      </w:del>
      <w:r w:rsidR="00D15F53">
        <w:rPr>
          <w:noProof/>
        </w:rPr>
        <w:fldChar w:fldCharType="end"/>
      </w:r>
      <w:r>
        <w:t xml:space="preserve"> </w:t>
      </w:r>
      <w:r w:rsidR="003A2793">
        <w:t>–</w:t>
      </w:r>
      <w:r>
        <w:t xml:space="preserve"> Arduino IDE Add Library</w:t>
      </w:r>
      <w:bookmarkEnd w:id="1783"/>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83">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4763E414" w:rsidR="00A02E53" w:rsidRPr="00DA5E27" w:rsidRDefault="00A02E53" w:rsidP="00A02E53">
      <w:pPr>
        <w:pStyle w:val="Caption"/>
        <w:ind w:left="720"/>
        <w:jc w:val="center"/>
        <w:rPr>
          <w:color w:val="00B050"/>
        </w:rPr>
      </w:pPr>
      <w:bookmarkStart w:id="1786" w:name="_Toc20296583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87" w:author="Andrew Instone-Cowie" w:date="2025-07-09T15:54:00Z" w16du:dateUtc="2025-07-09T14:54:00Z">
        <w:r w:rsidR="00DF32C4">
          <w:rPr>
            <w:noProof/>
          </w:rPr>
          <w:t>58</w:t>
        </w:r>
      </w:ins>
      <w:del w:id="1788" w:author="Andrew Instone-Cowie" w:date="2025-05-07T15:28:00Z" w16du:dateUtc="2025-05-07T14:28:00Z">
        <w:r w:rsidR="00424FD2" w:rsidDel="009A052D">
          <w:rPr>
            <w:noProof/>
          </w:rPr>
          <w:delText>57</w:delText>
        </w:r>
      </w:del>
      <w:r w:rsidR="00D15F53">
        <w:rPr>
          <w:noProof/>
        </w:rPr>
        <w:fldChar w:fldCharType="end"/>
      </w:r>
      <w:r>
        <w:t xml:space="preserve"> – Arduino IDE </w:t>
      </w:r>
      <w:r w:rsidR="004F3A7E">
        <w:t>Firmware</w:t>
      </w:r>
      <w:r>
        <w:t xml:space="preserve"> Upload</w:t>
      </w:r>
      <w:bookmarkEnd w:id="1786"/>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1789" w:name="_Toc202965751"/>
      <w:r>
        <w:lastRenderedPageBreak/>
        <w:t xml:space="preserve">Simulator </w:t>
      </w:r>
      <w:r w:rsidR="00F002DD" w:rsidRPr="006C2C39">
        <w:t>Installation</w:t>
      </w:r>
      <w:bookmarkEnd w:id="1789"/>
    </w:p>
    <w:p w14:paraId="413A4A87" w14:textId="0F2AA2BE" w:rsidR="00B46AB5" w:rsidRDefault="00B46AB5" w:rsidP="006B7D4A">
      <w:pPr>
        <w:pStyle w:val="Heading2"/>
      </w:pPr>
      <w:bookmarkStart w:id="1790" w:name="_Toc202965752"/>
      <w:r>
        <w:t>Faculty Jurisdiction Rules</w:t>
      </w:r>
      <w:bookmarkEnd w:id="1790"/>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6"/>
      </w:r>
      <w:r w:rsidR="00612921">
        <w:t>, which covers minor works which can be undertaken with the Archdeacon’s approval</w:t>
      </w:r>
      <w:r w:rsidR="00612921">
        <w:rPr>
          <w:rStyle w:val="FootnoteReference"/>
        </w:rPr>
        <w:footnoteReference w:id="37"/>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8"/>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1793" w:name="_Toc202965753"/>
      <w:r>
        <w:t xml:space="preserve">List B </w:t>
      </w:r>
      <w:r w:rsidR="00612921">
        <w:t>Application</w:t>
      </w:r>
      <w:bookmarkEnd w:id="1793"/>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2DB22327" w:rsidR="00B46AB5" w:rsidRDefault="00D02421" w:rsidP="006B7D4A">
      <w:pPr>
        <w:jc w:val="center"/>
      </w:pPr>
      <w:r>
        <w:fldChar w:fldCharType="begin"/>
      </w:r>
      <w:r>
        <w:instrText>HYPERLINK "https://facultyonline.churchofengland.org/home"</w:instrText>
      </w:r>
      <w:ins w:id="1794" w:author="Andrew Instone-Cowie" w:date="2025-07-09T15:01:00Z" w16du:dateUtc="2025-07-09T14:01:00Z"/>
      <w:r>
        <w:fldChar w:fldCharType="separate"/>
      </w:r>
      <w:r w:rsidRPr="00EE6626">
        <w:rPr>
          <w:rStyle w:val="Hyperlink"/>
        </w:rPr>
        <w:t>https://facultyonline.churchofengland.org/home</w:t>
      </w:r>
      <w:r>
        <w:fldChar w:fldCharType="end"/>
      </w:r>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9"/>
      </w:r>
      <w:r w:rsidR="00612921">
        <w:t>.</w:t>
      </w:r>
    </w:p>
    <w:p w14:paraId="65936B66" w14:textId="17B8DF8F"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ins w:id="1795" w:author="Andrew Instone-Cowie" w:date="2025-07-09T14:48:00Z" w16du:dateUtc="2025-07-09T13:48:00Z">
        <w:r w:rsidR="002346D0">
          <w:t xml:space="preserve"> as long as you include attribution of</w:t>
        </w:r>
      </w:ins>
      <w:ins w:id="1796" w:author="Andrew Instone-Cowie" w:date="2025-07-09T14:49:00Z" w16du:dateUtc="2025-07-09T13:49:00Z">
        <w:r w:rsidR="002346D0">
          <w:t xml:space="preserve"> the source</w:t>
        </w:r>
      </w:ins>
      <w:r>
        <w:t>.</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1797" w:name="_Toc202965754"/>
      <w:r>
        <w:lastRenderedPageBreak/>
        <w:t>Conditions</w:t>
      </w:r>
      <w:bookmarkEnd w:id="1797"/>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1798" w:name="_Toc202965755"/>
      <w:r>
        <w:lastRenderedPageBreak/>
        <w:t xml:space="preserve">Simulator Interface </w:t>
      </w:r>
      <w:r w:rsidR="00000703">
        <w:t>Module</w:t>
      </w:r>
      <w:bookmarkEnd w:id="1798"/>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84">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2BEB472E" w:rsidR="00364667" w:rsidRDefault="00364667" w:rsidP="00364667">
      <w:pPr>
        <w:pStyle w:val="Caption"/>
        <w:jc w:val="center"/>
      </w:pPr>
      <w:bookmarkStart w:id="1799" w:name="_Toc20296583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800" w:author="Andrew Instone-Cowie" w:date="2025-07-09T15:54:00Z" w16du:dateUtc="2025-07-09T14:54:00Z">
        <w:r w:rsidR="00DF32C4">
          <w:rPr>
            <w:noProof/>
          </w:rPr>
          <w:t>59</w:t>
        </w:r>
      </w:ins>
      <w:del w:id="1801" w:author="Andrew Instone-Cowie" w:date="2025-05-07T15:28:00Z" w16du:dateUtc="2025-05-07T14:28:00Z">
        <w:r w:rsidR="00424FD2" w:rsidDel="009A052D">
          <w:rPr>
            <w:noProof/>
          </w:rPr>
          <w:delText>58</w:delText>
        </w:r>
      </w:del>
      <w:r w:rsidR="00D15F53">
        <w:rPr>
          <w:noProof/>
        </w:rPr>
        <w:fldChar w:fldCharType="end"/>
      </w:r>
      <w:r>
        <w:t xml:space="preserve"> – Installed Simulator Interface</w:t>
      </w:r>
      <w:bookmarkEnd w:id="1799"/>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802" w:name="_Toc202965756"/>
      <w:r>
        <w:t xml:space="preserve">Power </w:t>
      </w:r>
      <w:r w:rsidR="00000703">
        <w:t>Module</w:t>
      </w:r>
      <w:bookmarkEnd w:id="1802"/>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803" w:name="_Toc202965757"/>
      <w:r>
        <w:lastRenderedPageBreak/>
        <w:t>Power Supply</w:t>
      </w:r>
      <w:bookmarkEnd w:id="1803"/>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804" w:name="_Toc202965758"/>
      <w:r>
        <w:t xml:space="preserve">Sensor </w:t>
      </w:r>
      <w:r w:rsidR="00000703">
        <w:t xml:space="preserve">Module </w:t>
      </w:r>
      <w:r>
        <w:t>Mounting</w:t>
      </w:r>
      <w:bookmarkEnd w:id="1804"/>
    </w:p>
    <w:p w14:paraId="138BE7C4" w14:textId="7F0A670C" w:rsidR="0074395E" w:rsidRPr="001F4FB7" w:rsidRDefault="00584A9D" w:rsidP="00584A9D">
      <w:pPr>
        <w:keepNext/>
      </w:pPr>
      <w:r w:rsidRPr="001F4FB7">
        <w:t>The magnet</w:t>
      </w:r>
      <w:ins w:id="1805" w:author="Andrew Instone-Cowie" w:date="2025-05-07T14:21:00Z" w16du:dateUtc="2025-05-07T13:21:00Z">
        <w:r w:rsidR="00CF22E8">
          <w:t>ic</w:t>
        </w:r>
      </w:ins>
      <w:del w:id="1806" w:author="Andrew Instone-Cowie" w:date="2025-05-07T14:21:00Z" w16du:dateUtc="2025-05-07T13:21:00Z">
        <w:r w:rsidRPr="001F4FB7" w:rsidDel="00CF22E8">
          <w:delText>o-resistive</w:delText>
        </w:r>
      </w:del>
      <w:r w:rsidRPr="001F4FB7">
        <w:t xml:space="preser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26B9FEE" w:rsidR="00F80CCE" w:rsidRPr="001F4FB7" w:rsidRDefault="0074395E" w:rsidP="00584A9D">
      <w:pPr>
        <w:keepNext/>
      </w:pPr>
      <w:r w:rsidRPr="001F4FB7">
        <w:t>The following photographs show magnet</w:t>
      </w:r>
      <w:ins w:id="1807" w:author="Andrew Instone-Cowie" w:date="2025-05-07T14:22:00Z" w16du:dateUtc="2025-05-07T13:22:00Z">
        <w:r w:rsidR="002360DC">
          <w:t>ic</w:t>
        </w:r>
      </w:ins>
      <w:del w:id="1808" w:author="Andrew Instone-Cowie" w:date="2025-05-07T14:22:00Z" w16du:dateUtc="2025-05-07T13:22:00Z">
        <w:r w:rsidRPr="001F4FB7" w:rsidDel="002360DC">
          <w:delText>o-resistive</w:delText>
        </w:r>
      </w:del>
      <w:r w:rsidRPr="001F4FB7">
        <w:t xml:space="preser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85">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6A3356A8" w:rsidR="00C01377" w:rsidRDefault="00C01377" w:rsidP="00C01377">
      <w:pPr>
        <w:pStyle w:val="Caption"/>
        <w:jc w:val="center"/>
      </w:pPr>
      <w:bookmarkStart w:id="1809" w:name="_Toc202965840"/>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10" w:author="Andrew Instone-Cowie" w:date="2025-07-09T15:54:00Z" w16du:dateUtc="2025-07-09T14:54:00Z">
        <w:r w:rsidR="00DF32C4">
          <w:rPr>
            <w:noProof/>
          </w:rPr>
          <w:t>60</w:t>
        </w:r>
      </w:ins>
      <w:del w:id="1811" w:author="Andrew Instone-Cowie" w:date="2025-05-07T15:28:00Z" w16du:dateUtc="2025-05-07T14:28:00Z">
        <w:r w:rsidR="00424FD2" w:rsidDel="009A052D">
          <w:rPr>
            <w:noProof/>
          </w:rPr>
          <w:delText>59</w:delText>
        </w:r>
      </w:del>
      <w:r w:rsidR="00DC03A1">
        <w:rPr>
          <w:noProof/>
        </w:rPr>
        <w:fldChar w:fldCharType="end"/>
      </w:r>
      <w:r>
        <w:t xml:space="preserve"> – Installed Sensor (Lois Weedon</w:t>
      </w:r>
      <w:r w:rsidR="0074395E">
        <w:t xml:space="preserve"> 4</w:t>
      </w:r>
      <w:r w:rsidR="0074395E" w:rsidRPr="0074395E">
        <w:rPr>
          <w:vertAlign w:val="superscript"/>
        </w:rPr>
        <w:t>th</w:t>
      </w:r>
      <w:r>
        <w:t>)</w:t>
      </w:r>
      <w:bookmarkEnd w:id="1809"/>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6">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1A8E47D9" w:rsidR="00C01377" w:rsidRDefault="00C01377" w:rsidP="00C01377">
      <w:pPr>
        <w:pStyle w:val="Caption"/>
        <w:jc w:val="center"/>
      </w:pPr>
      <w:bookmarkStart w:id="1812" w:name="_Toc202965841"/>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13" w:author="Andrew Instone-Cowie" w:date="2025-07-09T15:54:00Z" w16du:dateUtc="2025-07-09T14:54:00Z">
        <w:r w:rsidR="00DF32C4">
          <w:rPr>
            <w:noProof/>
          </w:rPr>
          <w:t>61</w:t>
        </w:r>
      </w:ins>
      <w:del w:id="1814" w:author="Andrew Instone-Cowie" w:date="2025-05-07T15:28:00Z" w16du:dateUtc="2025-05-07T14:28:00Z">
        <w:r w:rsidR="00424FD2" w:rsidDel="009A052D">
          <w:rPr>
            <w:noProof/>
          </w:rPr>
          <w:delText>60</w:delText>
        </w:r>
      </w:del>
      <w:r w:rsidR="00DC03A1">
        <w:rPr>
          <w:noProof/>
        </w:rPr>
        <w:fldChar w:fldCharType="end"/>
      </w:r>
      <w:r>
        <w:t xml:space="preserve"> – Installed Sensor (Lois Weedon</w:t>
      </w:r>
      <w:r w:rsidR="0074395E">
        <w:t xml:space="preserve"> 6</w:t>
      </w:r>
      <w:r w:rsidR="0074395E" w:rsidRPr="0074395E">
        <w:rPr>
          <w:vertAlign w:val="superscript"/>
        </w:rPr>
        <w:t>th</w:t>
      </w:r>
      <w:r>
        <w:t>)</w:t>
      </w:r>
      <w:bookmarkEnd w:id="1812"/>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7">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09E84EB3" w:rsidR="00C01377" w:rsidRDefault="00C01377" w:rsidP="00C01377">
      <w:pPr>
        <w:pStyle w:val="Caption"/>
        <w:jc w:val="center"/>
      </w:pPr>
      <w:bookmarkStart w:id="1815" w:name="_Toc202965842"/>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16" w:author="Andrew Instone-Cowie" w:date="2025-07-09T15:54:00Z" w16du:dateUtc="2025-07-09T14:54:00Z">
        <w:r w:rsidR="00DF32C4">
          <w:rPr>
            <w:noProof/>
          </w:rPr>
          <w:t>62</w:t>
        </w:r>
      </w:ins>
      <w:del w:id="1817" w:author="Andrew Instone-Cowie" w:date="2025-05-07T15:28:00Z" w16du:dateUtc="2025-05-07T14:28:00Z">
        <w:r w:rsidR="00424FD2" w:rsidDel="009A052D">
          <w:rPr>
            <w:noProof/>
          </w:rPr>
          <w:delText>61</w:delText>
        </w:r>
      </w:del>
      <w:r w:rsidR="00DC03A1">
        <w:rPr>
          <w:noProof/>
        </w:rPr>
        <w:fldChar w:fldCharType="end"/>
      </w:r>
      <w:r>
        <w:t xml:space="preserve"> – Installed </w:t>
      </w:r>
      <w:r w:rsidR="0074395E">
        <w:t>Sensor (Chirk</w:t>
      </w:r>
      <w:r w:rsidR="008F3A7A">
        <w:t>, Type 1</w:t>
      </w:r>
      <w:r w:rsidR="0074395E">
        <w:t>)</w:t>
      </w:r>
      <w:bookmarkEnd w:id="1815"/>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818" w:name="_Toc472626733"/>
      <w:bookmarkStart w:id="1819" w:name="_Toc202965759"/>
      <w:r>
        <w:lastRenderedPageBreak/>
        <w:t>Magnet Mounting</w:t>
      </w:r>
      <w:bookmarkEnd w:id="1818"/>
      <w:bookmarkEnd w:id="1819"/>
    </w:p>
    <w:p w14:paraId="1323FEEF" w14:textId="10C22B03" w:rsidR="00CA2E9E" w:rsidRPr="001F4FB7" w:rsidRDefault="00CA2E9E" w:rsidP="00CA2E9E">
      <w:r w:rsidRPr="001F4FB7">
        <w:t>The magnet</w:t>
      </w:r>
      <w:ins w:id="1820" w:author="Andrew Instone-Cowie" w:date="2025-05-07T14:22:00Z" w16du:dateUtc="2025-05-07T13:22:00Z">
        <w:r w:rsidR="002360DC">
          <w:t>ic</w:t>
        </w:r>
      </w:ins>
      <w:del w:id="1821" w:author="Andrew Instone-Cowie" w:date="2025-05-07T14:22:00Z" w16du:dateUtc="2025-05-07T13:22:00Z">
        <w:r w:rsidRPr="001F4FB7" w:rsidDel="002360DC">
          <w:delText>o-resistive</w:delText>
        </w:r>
      </w:del>
      <w:r w:rsidRPr="001F4FB7">
        <w:t xml:space="preserve"> sensor is triggered by a small rare-earth magnet mounted on the shroud of the wheel, such that the magnet is opposite the centre of the Sensor Head (i.e., co-axial with the 2SS52M sensor IC</w:t>
      </w:r>
      <w:ins w:id="1822" w:author="Andrew Instone-Cowie" w:date="2025-05-07T15:12:00Z" w16du:dateUtc="2025-05-07T14:12:00Z">
        <w:r w:rsidR="007420BC">
          <w:t xml:space="preserve">, or directly opposite the </w:t>
        </w:r>
      </w:ins>
      <w:ins w:id="1823" w:author="Andrew Instone-Cowie" w:date="2025-05-07T15:15:00Z" w16du:dateUtc="2025-05-07T14:15:00Z">
        <w:r w:rsidR="00583F09">
          <w:t xml:space="preserve">chamfered </w:t>
        </w:r>
      </w:ins>
      <w:ins w:id="1824" w:author="Andrew Instone-Cowie" w:date="2025-05-07T15:12:00Z" w16du:dateUtc="2025-05-07T14:12:00Z">
        <w:r w:rsidR="007420BC">
          <w:t>face of the A1120EUA-T</w:t>
        </w:r>
      </w:ins>
      <w:r w:rsidRPr="001F4FB7">
        <w:t>)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107DF654" w:rsidR="00CA2E9E" w:rsidRDefault="00CA2E9E" w:rsidP="00CA2E9E">
      <w:pPr>
        <w:pStyle w:val="Caption"/>
        <w:jc w:val="center"/>
      </w:pPr>
      <w:bookmarkStart w:id="1825" w:name="_Toc472626768"/>
      <w:bookmarkStart w:id="1826" w:name="_Toc20296584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827" w:author="Andrew Instone-Cowie" w:date="2025-07-09T15:54:00Z" w16du:dateUtc="2025-07-09T14:54:00Z">
        <w:r w:rsidR="00DF32C4">
          <w:rPr>
            <w:noProof/>
          </w:rPr>
          <w:t>63</w:t>
        </w:r>
      </w:ins>
      <w:del w:id="1828" w:author="Andrew Instone-Cowie" w:date="2025-05-07T15:28:00Z" w16du:dateUtc="2025-05-07T14:28:00Z">
        <w:r w:rsidR="00424FD2" w:rsidDel="009A052D">
          <w:rPr>
            <w:noProof/>
          </w:rPr>
          <w:delText>62</w:delText>
        </w:r>
      </w:del>
      <w:r w:rsidR="00D15F53">
        <w:rPr>
          <w:noProof/>
        </w:rPr>
        <w:fldChar w:fldCharType="end"/>
      </w:r>
      <w:r>
        <w:t xml:space="preserve"> – Magnet Mounting Dimensions</w:t>
      </w:r>
      <w:bookmarkEnd w:id="1825"/>
      <w:bookmarkEnd w:id="1826"/>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Default="00CA2E9E" w:rsidP="006C4A3A">
      <w:pPr>
        <w:pStyle w:val="ListParagraph"/>
        <w:keepLines/>
        <w:numPr>
          <w:ilvl w:val="0"/>
          <w:numId w:val="14"/>
        </w:numPr>
        <w:ind w:left="714" w:hanging="357"/>
        <w:rPr>
          <w:ins w:id="1829" w:author="Andrew Instone-Cowie" w:date="2025-05-07T15:10:00Z" w16du:dateUtc="2025-05-07T14:10:00Z"/>
        </w:rPr>
      </w:pPr>
      <w:r w:rsidRPr="001F4FB7">
        <w:t>The mounting is then cut and sanded to shape, and the remains of the template removed. Do not sand the inside of the central hole.</w:t>
      </w:r>
    </w:p>
    <w:p w14:paraId="20BC7717" w14:textId="4BF4860F" w:rsidR="007420BC" w:rsidRPr="001F4FB7" w:rsidRDefault="007420BC">
      <w:pPr>
        <w:pStyle w:val="ListParagraph"/>
        <w:keepLines/>
        <w:ind w:left="714"/>
        <w:pPrChange w:id="1830" w:author="Andrew Instone-Cowie" w:date="2025-05-07T15:12:00Z" w16du:dateUtc="2025-05-07T14:12:00Z">
          <w:pPr>
            <w:pStyle w:val="ListParagraph"/>
            <w:keepLines/>
            <w:numPr>
              <w:numId w:val="14"/>
            </w:numPr>
            <w:ind w:left="714" w:hanging="357"/>
          </w:pPr>
        </w:pPrChange>
      </w:pPr>
      <w:ins w:id="1831" w:author="Andrew Instone-Cowie" w:date="2025-05-07T15:10:00Z" w16du:dateUtc="2025-05-07T14:10:00Z">
        <w:r>
          <w:t xml:space="preserve"> </w:t>
        </w:r>
      </w:ins>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9">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3EB0B71C" w:rsidR="00CA2E9E" w:rsidRDefault="00CA2E9E" w:rsidP="00CA2E9E">
      <w:pPr>
        <w:pStyle w:val="Caption"/>
        <w:jc w:val="center"/>
      </w:pPr>
      <w:bookmarkStart w:id="1832" w:name="_Toc472626769"/>
      <w:bookmarkStart w:id="1833" w:name="_Toc20296584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834" w:author="Andrew Instone-Cowie" w:date="2025-07-09T15:54:00Z" w16du:dateUtc="2025-07-09T14:54:00Z">
        <w:r w:rsidR="00DF32C4">
          <w:rPr>
            <w:noProof/>
          </w:rPr>
          <w:t>64</w:t>
        </w:r>
      </w:ins>
      <w:del w:id="1835" w:author="Andrew Instone-Cowie" w:date="2025-05-07T15:28:00Z" w16du:dateUtc="2025-05-07T14:28:00Z">
        <w:r w:rsidR="00424FD2" w:rsidDel="009A052D">
          <w:rPr>
            <w:noProof/>
          </w:rPr>
          <w:delText>63</w:delText>
        </w:r>
      </w:del>
      <w:r w:rsidR="00D15F53">
        <w:rPr>
          <w:noProof/>
        </w:rPr>
        <w:fldChar w:fldCharType="end"/>
      </w:r>
      <w:r>
        <w:t xml:space="preserve"> – Magnet Mounting Construction</w:t>
      </w:r>
      <w:bookmarkEnd w:id="1832"/>
      <w:bookmarkEnd w:id="1833"/>
    </w:p>
    <w:p w14:paraId="0A9B5088" w14:textId="77777777" w:rsidR="00CA2E9E" w:rsidRDefault="00CA2E9E" w:rsidP="00CA2E9E">
      <w:pPr>
        <w:rPr>
          <w:ins w:id="1836" w:author="Andrew Instone-Cowie" w:date="2025-05-07T15:12:00Z" w16du:dateUtc="2025-05-07T14:12:00Z"/>
        </w:rPr>
      </w:pPr>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522804E" w14:textId="1ACF39BF" w:rsidR="00071547" w:rsidRPr="001F4FB7" w:rsidRDefault="00071547" w:rsidP="00CA2E9E">
      <w:ins w:id="1837" w:author="Andrew Instone-Cowie" w:date="2025-05-07T15:12:00Z" w16du:dateUtc="2025-05-07T14:12:00Z">
        <w:r>
          <w:t>If using the A1120EUA-T device, be sure to mount the magnet the right way round. The A1120EUA-T requires the magnet’s South pole to be facing the device. The South pole of the magnet can be identified with a compass; the South pole will attract the North-seeking end of the compass needle</w:t>
        </w:r>
      </w:ins>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90">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0933F0AF" w:rsidR="00CA2E9E" w:rsidRDefault="00CA2E9E" w:rsidP="00CA2E9E">
      <w:pPr>
        <w:pStyle w:val="Caption"/>
        <w:jc w:val="center"/>
      </w:pPr>
      <w:bookmarkStart w:id="1838" w:name="_Toc472626770"/>
      <w:bookmarkStart w:id="1839" w:name="_Toc20296584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840" w:author="Andrew Instone-Cowie" w:date="2025-07-09T15:54:00Z" w16du:dateUtc="2025-07-09T14:54:00Z">
        <w:r w:rsidR="00DF32C4">
          <w:rPr>
            <w:noProof/>
          </w:rPr>
          <w:t>65</w:t>
        </w:r>
      </w:ins>
      <w:del w:id="1841" w:author="Andrew Instone-Cowie" w:date="2025-05-07T15:28:00Z" w16du:dateUtc="2025-05-07T14:28:00Z">
        <w:r w:rsidR="00424FD2" w:rsidDel="009A052D">
          <w:rPr>
            <w:noProof/>
          </w:rPr>
          <w:delText>64</w:delText>
        </w:r>
      </w:del>
      <w:r w:rsidR="00D15F53">
        <w:rPr>
          <w:noProof/>
        </w:rPr>
        <w:fldChar w:fldCharType="end"/>
      </w:r>
      <w:r>
        <w:t xml:space="preserve"> – Completed Magnet Mounting</w:t>
      </w:r>
      <w:bookmarkEnd w:id="1838"/>
      <w:bookmarkEnd w:id="1839"/>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lastRenderedPageBreak/>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842" w:name="_Toc202965760"/>
      <w:r>
        <w:t>Infra-Red Sensors</w:t>
      </w:r>
      <w:bookmarkEnd w:id="1842"/>
    </w:p>
    <w:p w14:paraId="67594EAC" w14:textId="63BBA241" w:rsidR="0074395E" w:rsidRPr="001F4FB7" w:rsidRDefault="0074395E" w:rsidP="0074395E">
      <w:pPr>
        <w:keepNext/>
      </w:pPr>
      <w:r w:rsidRPr="001F4FB7">
        <w:t>The sensor is attached to the bell frame in a similar way to a magnet</w:t>
      </w:r>
      <w:ins w:id="1843" w:author="Andrew Instone-Cowie" w:date="2025-05-07T14:22:00Z" w16du:dateUtc="2025-05-07T13:22:00Z">
        <w:r w:rsidR="002360DC">
          <w:t>ic</w:t>
        </w:r>
      </w:ins>
      <w:del w:id="1844" w:author="Andrew Instone-Cowie" w:date="2025-05-07T14:22:00Z" w16du:dateUtc="2025-05-07T13:22:00Z">
        <w:r w:rsidRPr="001F4FB7" w:rsidDel="002360DC">
          <w:delText>o-resistive</w:delText>
        </w:r>
      </w:del>
      <w:r w:rsidRPr="001F4FB7">
        <w:t xml:space="preserve"> sensor, such that the sensor masking tube is perpendicular to the face of the shroud of the wheel. </w:t>
      </w:r>
    </w:p>
    <w:p w14:paraId="682BFBCB" w14:textId="77777777" w:rsidR="0074395E" w:rsidRDefault="0074395E" w:rsidP="0074395E">
      <w:pPr>
        <w:pStyle w:val="Heading3"/>
      </w:pPr>
      <w:bookmarkStart w:id="1845" w:name="_Toc202965761"/>
      <w:r>
        <w:t>Reflector</w:t>
      </w:r>
      <w:bookmarkEnd w:id="1845"/>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846" w:name="_Toc472626720"/>
      <w:bookmarkStart w:id="1847" w:name="_Toc202965762"/>
      <w:r>
        <w:t>Calibration</w:t>
      </w:r>
      <w:bookmarkEnd w:id="1846"/>
      <w:bookmarkEnd w:id="1847"/>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848" w:name="_Toc202965763"/>
      <w:r>
        <w:lastRenderedPageBreak/>
        <w:t>Cabling</w:t>
      </w:r>
      <w:bookmarkEnd w:id="1848"/>
    </w:p>
    <w:p w14:paraId="1FD96ED5" w14:textId="77777777" w:rsidR="00AD09B7" w:rsidRDefault="00AD09B7" w:rsidP="00AD09B7">
      <w:pPr>
        <w:pStyle w:val="Heading3"/>
      </w:pPr>
      <w:bookmarkStart w:id="1849" w:name="_Toc202965764"/>
      <w:r>
        <w:t>Power/Data Cable</w:t>
      </w:r>
      <w:bookmarkEnd w:id="1849"/>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67B9EBD" w:rsidR="00AD09B7" w:rsidRPr="001F4FB7" w:rsidRDefault="00F17589" w:rsidP="006C4A3A">
      <w:pPr>
        <w:pStyle w:val="ListParagraph"/>
        <w:numPr>
          <w:ilvl w:val="0"/>
          <w:numId w:val="17"/>
        </w:numPr>
      </w:pPr>
      <w:r>
        <w:t>E</w:t>
      </w:r>
      <w:r w:rsidR="00AD09B7" w:rsidRPr="001F4FB7">
        <w:t>xample</w:t>
      </w:r>
      <w:r>
        <w:t>s</w:t>
      </w:r>
      <w:r w:rsidR="00AD09B7" w:rsidRPr="001F4FB7">
        <w:t xml:space="preserve"> of a 25m cable </w:t>
      </w:r>
      <w:r>
        <w:t>are</w:t>
      </w:r>
      <w:r w:rsidR="00AD09B7" w:rsidRPr="001F4FB7">
        <w:t xml:space="preserve"> Farnell </w:t>
      </w:r>
      <w:r w:rsidR="007E1723">
        <w:t xml:space="preserve">part number </w:t>
      </w:r>
      <w:r w:rsidR="00AD09B7" w:rsidRPr="001F4FB7">
        <w:t>2575533</w:t>
      </w:r>
      <w:r>
        <w:t xml:space="preserve"> or CPC CS24970</w:t>
      </w:r>
      <w:r w:rsidR="00AD09B7" w:rsidRPr="001F4FB7">
        <w:t>.</w:t>
      </w:r>
    </w:p>
    <w:p w14:paraId="461EED93" w14:textId="77777777" w:rsidR="00AD09B7" w:rsidRPr="00D2043A" w:rsidRDefault="00AD09B7" w:rsidP="00D2043A">
      <w:pPr>
        <w:pStyle w:val="Heading3"/>
      </w:pPr>
      <w:bookmarkStart w:id="1850" w:name="_Toc202965765"/>
      <w:r w:rsidRPr="00D2043A">
        <w:t>Sensor Cables</w:t>
      </w:r>
      <w:bookmarkEnd w:id="1850"/>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7F8EE9FC" w:rsidR="00584A9D" w:rsidRPr="001F4FB7" w:rsidRDefault="00F17589" w:rsidP="006C4A3A">
      <w:pPr>
        <w:pStyle w:val="ListParagraph"/>
        <w:numPr>
          <w:ilvl w:val="0"/>
          <w:numId w:val="17"/>
        </w:numPr>
      </w:pPr>
      <w:r>
        <w:t>E</w:t>
      </w:r>
      <w:r w:rsidR="00D2043A" w:rsidRPr="001F4FB7">
        <w:t>xample</w:t>
      </w:r>
      <w:r>
        <w:t>s</w:t>
      </w:r>
      <w:r w:rsidR="00D2043A" w:rsidRPr="001F4FB7">
        <w:t xml:space="preserve"> of a 5m cable </w:t>
      </w:r>
      <w:r>
        <w:t>are</w:t>
      </w:r>
      <w:r w:rsidR="00D2043A" w:rsidRPr="001F4FB7">
        <w:t xml:space="preserve"> </w:t>
      </w:r>
      <w:r w:rsidR="00AD09B7" w:rsidRPr="001F4FB7">
        <w:t xml:space="preserve">Farnell </w:t>
      </w:r>
      <w:r w:rsidR="007E1723">
        <w:t xml:space="preserve">part number </w:t>
      </w:r>
      <w:r w:rsidR="00AD09B7" w:rsidRPr="001F4FB7">
        <w:t>1734948</w:t>
      </w:r>
      <w:r>
        <w:t xml:space="preserve"> or CPC CS17415</w:t>
      </w:r>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4F978310" w:rsidR="00D2043A" w:rsidRDefault="00D2043A" w:rsidP="00D2043A">
      <w:pPr>
        <w:pStyle w:val="Caption"/>
        <w:jc w:val="center"/>
      </w:pPr>
      <w:bookmarkStart w:id="1851" w:name="_Toc202965846"/>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52" w:author="Andrew Instone-Cowie" w:date="2025-07-09T15:54:00Z" w16du:dateUtc="2025-07-09T14:54:00Z">
        <w:r w:rsidR="00DF32C4">
          <w:rPr>
            <w:noProof/>
          </w:rPr>
          <w:t>66</w:t>
        </w:r>
      </w:ins>
      <w:del w:id="1853" w:author="Andrew Instone-Cowie" w:date="2025-05-07T15:28:00Z" w16du:dateUtc="2025-05-07T14:28:00Z">
        <w:r w:rsidR="00424FD2" w:rsidDel="009A052D">
          <w:rPr>
            <w:noProof/>
          </w:rPr>
          <w:delText>65</w:delText>
        </w:r>
      </w:del>
      <w:r w:rsidR="00DC03A1">
        <w:rPr>
          <w:noProof/>
        </w:rPr>
        <w:fldChar w:fldCharType="end"/>
      </w:r>
      <w:r>
        <w:t xml:space="preserve"> – Sensor Daisy Chain</w:t>
      </w:r>
      <w:bookmarkEnd w:id="1851"/>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854" w:name="_Toc202965766"/>
      <w:r>
        <w:lastRenderedPageBreak/>
        <w:t>Computer Connection</w:t>
      </w:r>
      <w:bookmarkEnd w:id="1854"/>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4D3C2A3C" w:rsidR="007E1723" w:rsidRDefault="007E1723" w:rsidP="007E1723">
      <w:pPr>
        <w:pStyle w:val="Caption"/>
        <w:jc w:val="center"/>
      </w:pPr>
      <w:bookmarkStart w:id="1855" w:name="_Toc202965847"/>
      <w:r>
        <w:t xml:space="preserve">Figure </w:t>
      </w:r>
      <w:r>
        <w:rPr>
          <w:noProof/>
        </w:rPr>
        <w:fldChar w:fldCharType="begin"/>
      </w:r>
      <w:r>
        <w:rPr>
          <w:noProof/>
        </w:rPr>
        <w:instrText xml:space="preserve"> SEQ Figure \* ARABIC </w:instrText>
      </w:r>
      <w:r>
        <w:rPr>
          <w:noProof/>
        </w:rPr>
        <w:fldChar w:fldCharType="separate"/>
      </w:r>
      <w:ins w:id="1856" w:author="Andrew Instone-Cowie" w:date="2025-07-09T15:54:00Z" w16du:dateUtc="2025-07-09T14:54:00Z">
        <w:r w:rsidR="00DF32C4">
          <w:rPr>
            <w:noProof/>
          </w:rPr>
          <w:t>67</w:t>
        </w:r>
      </w:ins>
      <w:del w:id="1857" w:author="Andrew Instone-Cowie" w:date="2025-05-07T15:28:00Z" w16du:dateUtc="2025-05-07T14:28:00Z">
        <w:r w:rsidR="00424FD2" w:rsidDel="009A052D">
          <w:rPr>
            <w:noProof/>
          </w:rPr>
          <w:delText>66</w:delText>
        </w:r>
      </w:del>
      <w:r>
        <w:rPr>
          <w:noProof/>
        </w:rPr>
        <w:fldChar w:fldCharType="end"/>
      </w:r>
      <w:r>
        <w:t xml:space="preserve"> – 9-Pin Serial Port</w:t>
      </w:r>
      <w:bookmarkEnd w:id="1855"/>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40"/>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93">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6716EBFD" w:rsidR="00AA6BF6" w:rsidRDefault="00AA6BF6" w:rsidP="00AA6BF6">
      <w:pPr>
        <w:pStyle w:val="Caption"/>
        <w:jc w:val="center"/>
      </w:pPr>
      <w:bookmarkStart w:id="1858" w:name="_Toc202965848"/>
      <w:r>
        <w:t xml:space="preserve">Figure </w:t>
      </w:r>
      <w:r>
        <w:rPr>
          <w:noProof/>
        </w:rPr>
        <w:fldChar w:fldCharType="begin"/>
      </w:r>
      <w:r>
        <w:rPr>
          <w:noProof/>
        </w:rPr>
        <w:instrText xml:space="preserve"> SEQ Figure \* ARABIC </w:instrText>
      </w:r>
      <w:r>
        <w:rPr>
          <w:noProof/>
        </w:rPr>
        <w:fldChar w:fldCharType="separate"/>
      </w:r>
      <w:ins w:id="1859" w:author="Andrew Instone-Cowie" w:date="2025-07-09T15:54:00Z" w16du:dateUtc="2025-07-09T14:54:00Z">
        <w:r w:rsidR="00DF32C4">
          <w:rPr>
            <w:noProof/>
          </w:rPr>
          <w:t>68</w:t>
        </w:r>
      </w:ins>
      <w:del w:id="1860" w:author="Andrew Instone-Cowie" w:date="2025-05-07T15:28:00Z" w16du:dateUtc="2025-05-07T14:28:00Z">
        <w:r w:rsidR="00424FD2" w:rsidDel="009A052D">
          <w:rPr>
            <w:noProof/>
          </w:rPr>
          <w:delText>67</w:delText>
        </w:r>
      </w:del>
      <w:r>
        <w:rPr>
          <w:noProof/>
        </w:rPr>
        <w:fldChar w:fldCharType="end"/>
      </w:r>
      <w:r>
        <w:t xml:space="preserve"> – 9-Pin Serial Cable</w:t>
      </w:r>
      <w:bookmarkEnd w:id="1858"/>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3349FA10" w:rsidR="007E1723" w:rsidRDefault="007E1723" w:rsidP="007E1723">
      <w:pPr>
        <w:pStyle w:val="Caption"/>
        <w:jc w:val="center"/>
      </w:pPr>
      <w:bookmarkStart w:id="1861" w:name="_Toc202965849"/>
      <w:r>
        <w:t xml:space="preserve">Figure </w:t>
      </w:r>
      <w:r>
        <w:rPr>
          <w:noProof/>
        </w:rPr>
        <w:fldChar w:fldCharType="begin"/>
      </w:r>
      <w:r>
        <w:rPr>
          <w:noProof/>
        </w:rPr>
        <w:instrText xml:space="preserve"> SEQ Figure \* ARABIC </w:instrText>
      </w:r>
      <w:r>
        <w:rPr>
          <w:noProof/>
        </w:rPr>
        <w:fldChar w:fldCharType="separate"/>
      </w:r>
      <w:ins w:id="1862" w:author="Andrew Instone-Cowie" w:date="2025-07-09T15:54:00Z" w16du:dateUtc="2025-07-09T14:54:00Z">
        <w:r w:rsidR="00DF32C4">
          <w:rPr>
            <w:noProof/>
          </w:rPr>
          <w:t>69</w:t>
        </w:r>
      </w:ins>
      <w:del w:id="1863" w:author="Andrew Instone-Cowie" w:date="2025-05-07T15:28:00Z" w16du:dateUtc="2025-05-07T14:28:00Z">
        <w:r w:rsidR="00424FD2" w:rsidDel="009A052D">
          <w:rPr>
            <w:noProof/>
          </w:rPr>
          <w:delText>68</w:delText>
        </w:r>
      </w:del>
      <w:r>
        <w:rPr>
          <w:noProof/>
        </w:rPr>
        <w:fldChar w:fldCharType="end"/>
      </w:r>
      <w:r>
        <w:t xml:space="preserve"> – PC USB Ports</w:t>
      </w:r>
      <w:bookmarkEnd w:id="1861"/>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B0BBCF6" w:rsidR="002B7A19" w:rsidRDefault="002B7A19" w:rsidP="002B7A19">
      <w:pPr>
        <w:keepNext/>
      </w:pPr>
      <w:r>
        <w:t>A</w:t>
      </w:r>
      <w:r w:rsidR="001661AB">
        <w:t>n example of a typical USB-Serial adapter is</w:t>
      </w:r>
      <w:r w:rsidR="009E4E3F">
        <w:t xml:space="preserve"> </w:t>
      </w:r>
      <w:r>
        <w:t>illustrated in the following photograph</w:t>
      </w:r>
      <w:r w:rsidR="009E4E3F">
        <w:rPr>
          <w:rStyle w:val="FootnoteReference"/>
        </w:rPr>
        <w:footnoteReference w:id="41"/>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95">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036CF674" w:rsidR="00AA6BF6" w:rsidRDefault="00AA6BF6" w:rsidP="00AA6BF6">
      <w:pPr>
        <w:pStyle w:val="Caption"/>
        <w:jc w:val="center"/>
      </w:pPr>
      <w:bookmarkStart w:id="1867" w:name="_Toc202965850"/>
      <w:r>
        <w:t xml:space="preserve">Figure </w:t>
      </w:r>
      <w:r>
        <w:rPr>
          <w:noProof/>
        </w:rPr>
        <w:fldChar w:fldCharType="begin"/>
      </w:r>
      <w:r>
        <w:rPr>
          <w:noProof/>
        </w:rPr>
        <w:instrText xml:space="preserve"> SEQ Figure \* ARABIC </w:instrText>
      </w:r>
      <w:r>
        <w:rPr>
          <w:noProof/>
        </w:rPr>
        <w:fldChar w:fldCharType="separate"/>
      </w:r>
      <w:ins w:id="1868" w:author="Andrew Instone-Cowie" w:date="2025-07-09T15:54:00Z" w16du:dateUtc="2025-07-09T14:54:00Z">
        <w:r w:rsidR="00DF32C4">
          <w:rPr>
            <w:noProof/>
          </w:rPr>
          <w:t>70</w:t>
        </w:r>
      </w:ins>
      <w:del w:id="1869" w:author="Andrew Instone-Cowie" w:date="2025-05-07T15:28:00Z" w16du:dateUtc="2025-05-07T14:28:00Z">
        <w:r w:rsidR="00424FD2" w:rsidDel="009A052D">
          <w:rPr>
            <w:noProof/>
          </w:rPr>
          <w:delText>69</w:delText>
        </w:r>
      </w:del>
      <w:r>
        <w:rPr>
          <w:noProof/>
        </w:rPr>
        <w:fldChar w:fldCharType="end"/>
      </w:r>
      <w:r>
        <w:t xml:space="preserve"> – USB to Serial Adapter</w:t>
      </w:r>
      <w:bookmarkEnd w:id="1867"/>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870" w:name="_Toc202965767"/>
      <w:r>
        <w:lastRenderedPageBreak/>
        <w:t xml:space="preserve">Interface </w:t>
      </w:r>
      <w:r w:rsidR="00000703">
        <w:t xml:space="preserve">Module </w:t>
      </w:r>
      <w:r w:rsidR="00DC03A1">
        <w:t>Set</w:t>
      </w:r>
      <w:r w:rsidR="00C30F94">
        <w:t>up</w:t>
      </w:r>
      <w:bookmarkEnd w:id="1870"/>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871" w:name="_Toc202965768"/>
      <w:r>
        <w:t>Connecting to the Interface</w:t>
      </w:r>
      <w:r w:rsidR="00000703">
        <w:t xml:space="preserve"> Module</w:t>
      </w:r>
      <w:bookmarkEnd w:id="1871"/>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42"/>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6">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7">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4B510869" w:rsidR="008458D2" w:rsidRDefault="008458D2" w:rsidP="008458D2">
      <w:pPr>
        <w:pStyle w:val="Caption"/>
        <w:ind w:left="714"/>
        <w:jc w:val="center"/>
      </w:pPr>
      <w:bookmarkStart w:id="1872" w:name="_Toc415420604"/>
      <w:bookmarkStart w:id="1873" w:name="_Toc472625853"/>
      <w:bookmarkStart w:id="1874" w:name="_Toc202965851"/>
      <w:r>
        <w:t xml:space="preserve">Figure </w:t>
      </w:r>
      <w:r w:rsidR="00263CEE">
        <w:rPr>
          <w:noProof/>
        </w:rPr>
        <w:fldChar w:fldCharType="begin"/>
      </w:r>
      <w:r w:rsidR="00263CEE">
        <w:rPr>
          <w:noProof/>
        </w:rPr>
        <w:instrText xml:space="preserve"> SEQ Figure \* ARABIC </w:instrText>
      </w:r>
      <w:r w:rsidR="00263CEE">
        <w:rPr>
          <w:noProof/>
        </w:rPr>
        <w:fldChar w:fldCharType="separate"/>
      </w:r>
      <w:ins w:id="1875" w:author="Andrew Instone-Cowie" w:date="2025-07-09T15:54:00Z" w16du:dateUtc="2025-07-09T14:54:00Z">
        <w:r w:rsidR="00DF32C4">
          <w:rPr>
            <w:noProof/>
          </w:rPr>
          <w:t>71</w:t>
        </w:r>
      </w:ins>
      <w:del w:id="1876" w:author="Andrew Instone-Cowie" w:date="2025-05-07T15:28:00Z" w16du:dateUtc="2025-05-07T14:28:00Z">
        <w:r w:rsidR="00424FD2" w:rsidDel="009A052D">
          <w:rPr>
            <w:noProof/>
          </w:rPr>
          <w:delText>70</w:delText>
        </w:r>
      </w:del>
      <w:r w:rsidR="00263CEE">
        <w:rPr>
          <w:noProof/>
        </w:rPr>
        <w:fldChar w:fldCharType="end"/>
      </w:r>
      <w:r>
        <w:t xml:space="preserve"> – PuTTY Configuration Dialogue</w:t>
      </w:r>
      <w:bookmarkEnd w:id="1872"/>
      <w:bookmarkEnd w:id="1873"/>
      <w:bookmarkEnd w:id="1874"/>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3"/>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693055AB" w:rsidR="00F56FA9" w:rsidRDefault="00F56FA9" w:rsidP="00F56FA9">
      <w:pPr>
        <w:pStyle w:val="Caption"/>
        <w:jc w:val="center"/>
      </w:pPr>
      <w:bookmarkStart w:id="1877" w:name="_Toc202965852"/>
      <w:r>
        <w:t xml:space="preserve">Figure </w:t>
      </w:r>
      <w:r>
        <w:rPr>
          <w:noProof/>
        </w:rPr>
        <w:fldChar w:fldCharType="begin"/>
      </w:r>
      <w:r>
        <w:rPr>
          <w:noProof/>
        </w:rPr>
        <w:instrText xml:space="preserve"> SEQ Figure \* ARABIC </w:instrText>
      </w:r>
      <w:r>
        <w:rPr>
          <w:noProof/>
        </w:rPr>
        <w:fldChar w:fldCharType="separate"/>
      </w:r>
      <w:ins w:id="1878" w:author="Andrew Instone-Cowie" w:date="2025-07-09T15:54:00Z" w16du:dateUtc="2025-07-09T14:54:00Z">
        <w:r w:rsidR="00DF32C4">
          <w:rPr>
            <w:noProof/>
          </w:rPr>
          <w:t>72</w:t>
        </w:r>
      </w:ins>
      <w:del w:id="1879" w:author="Andrew Instone-Cowie" w:date="2025-05-07T15:28:00Z" w16du:dateUtc="2025-05-07T14:28:00Z">
        <w:r w:rsidR="00424FD2" w:rsidDel="009A052D">
          <w:rPr>
            <w:noProof/>
          </w:rPr>
          <w:delText>71</w:delText>
        </w:r>
      </w:del>
      <w:r>
        <w:rPr>
          <w:noProof/>
        </w:rPr>
        <w:fldChar w:fldCharType="end"/>
      </w:r>
      <w:r>
        <w:t xml:space="preserve"> – Display Interface Settings</w:t>
      </w:r>
      <w:bookmarkEnd w:id="1877"/>
    </w:p>
    <w:p w14:paraId="3F1E5693" w14:textId="77777777" w:rsidR="00F80CCE" w:rsidRPr="00F80CCE" w:rsidRDefault="00F80CCE" w:rsidP="005B6B50">
      <w:pPr>
        <w:pStyle w:val="Heading2"/>
      </w:pPr>
      <w:bookmarkStart w:id="1880" w:name="_Toc202965769"/>
      <w:r>
        <w:t>Worked Example</w:t>
      </w:r>
      <w:bookmarkEnd w:id="1880"/>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881" w:name="_Toc202965770"/>
      <w:r>
        <w:t>Sensor Channels</w:t>
      </w:r>
      <w:bookmarkEnd w:id="1881"/>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48D1BCAB" w:rsidR="00EA451C" w:rsidRDefault="00EA451C" w:rsidP="00EA451C">
      <w:pPr>
        <w:pStyle w:val="Caption"/>
        <w:jc w:val="center"/>
      </w:pPr>
      <w:bookmarkStart w:id="1882" w:name="_Toc202965853"/>
      <w:r>
        <w:t xml:space="preserve">Figure </w:t>
      </w:r>
      <w:r>
        <w:rPr>
          <w:noProof/>
        </w:rPr>
        <w:fldChar w:fldCharType="begin"/>
      </w:r>
      <w:r>
        <w:rPr>
          <w:noProof/>
        </w:rPr>
        <w:instrText xml:space="preserve"> SEQ Figure \* ARABIC </w:instrText>
      </w:r>
      <w:r>
        <w:rPr>
          <w:noProof/>
        </w:rPr>
        <w:fldChar w:fldCharType="separate"/>
      </w:r>
      <w:ins w:id="1883" w:author="Andrew Instone-Cowie" w:date="2025-07-09T15:54:00Z" w16du:dateUtc="2025-07-09T14:54:00Z">
        <w:r w:rsidR="00DF32C4">
          <w:rPr>
            <w:noProof/>
          </w:rPr>
          <w:t>73</w:t>
        </w:r>
      </w:ins>
      <w:del w:id="1884" w:author="Andrew Instone-Cowie" w:date="2025-05-07T15:28:00Z" w16du:dateUtc="2025-05-07T14:28:00Z">
        <w:r w:rsidR="00424FD2" w:rsidDel="009A052D">
          <w:rPr>
            <w:noProof/>
          </w:rPr>
          <w:delText>72</w:delText>
        </w:r>
      </w:del>
      <w:r>
        <w:rPr>
          <w:noProof/>
        </w:rPr>
        <w:fldChar w:fldCharType="end"/>
      </w:r>
      <w:r>
        <w:t xml:space="preserve"> – Interface Channel </w:t>
      </w:r>
      <w:r w:rsidR="00BA093F">
        <w:t>Numbers</w:t>
      </w:r>
      <w:bookmarkEnd w:id="1882"/>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885" w:name="_Toc202965771"/>
      <w:r>
        <w:lastRenderedPageBreak/>
        <w:t>Example Installation</w:t>
      </w:r>
      <w:bookmarkEnd w:id="1885"/>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454E2180">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2D5405CF" w:rsidR="00D2043A" w:rsidRDefault="00D2043A" w:rsidP="00D2043A">
      <w:pPr>
        <w:pStyle w:val="Caption"/>
        <w:jc w:val="center"/>
      </w:pPr>
      <w:bookmarkStart w:id="1886" w:name="_Toc202965854"/>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87" w:author="Andrew Instone-Cowie" w:date="2025-07-09T15:54:00Z" w16du:dateUtc="2025-07-09T14:54:00Z">
        <w:r w:rsidR="00DF32C4">
          <w:rPr>
            <w:noProof/>
          </w:rPr>
          <w:t>74</w:t>
        </w:r>
      </w:ins>
      <w:del w:id="1888" w:author="Andrew Instone-Cowie" w:date="2025-05-07T15:28:00Z" w16du:dateUtc="2025-05-07T14:28:00Z">
        <w:r w:rsidR="00424FD2" w:rsidDel="009A052D">
          <w:rPr>
            <w:noProof/>
          </w:rPr>
          <w:delText>73</w:delText>
        </w:r>
      </w:del>
      <w:r w:rsidR="00DC03A1">
        <w:rPr>
          <w:noProof/>
        </w:rPr>
        <w:fldChar w:fldCharType="end"/>
      </w:r>
      <w:r>
        <w:t xml:space="preserve"> – </w:t>
      </w:r>
      <w:r w:rsidR="00DA4419">
        <w:t>Example Sensor Cabling</w:t>
      </w:r>
      <w:bookmarkEnd w:id="1886"/>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34F20F9F">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5C61DD62" w:rsidR="00D2043A" w:rsidRDefault="00D2043A" w:rsidP="00D2043A">
      <w:pPr>
        <w:pStyle w:val="Caption"/>
        <w:jc w:val="center"/>
      </w:pPr>
      <w:bookmarkStart w:id="1889" w:name="_Toc202965855"/>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890" w:author="Andrew Instone-Cowie" w:date="2025-07-09T15:54:00Z" w16du:dateUtc="2025-07-09T14:54:00Z">
        <w:r w:rsidR="00DF32C4">
          <w:rPr>
            <w:noProof/>
          </w:rPr>
          <w:t>75</w:t>
        </w:r>
      </w:ins>
      <w:del w:id="1891" w:author="Andrew Instone-Cowie" w:date="2025-05-07T15:28:00Z" w16du:dateUtc="2025-05-07T14:28:00Z">
        <w:r w:rsidR="00424FD2" w:rsidDel="009A052D">
          <w:rPr>
            <w:noProof/>
          </w:rPr>
          <w:delText>74</w:delText>
        </w:r>
      </w:del>
      <w:r w:rsidR="00DC03A1">
        <w:rPr>
          <w:noProof/>
        </w:rPr>
        <w:fldChar w:fldCharType="end"/>
      </w:r>
      <w:r>
        <w:t xml:space="preserve"> – </w:t>
      </w:r>
      <w:r w:rsidR="00DA4419">
        <w:t>Example Channel Connections</w:t>
      </w:r>
      <w:bookmarkEnd w:id="1889"/>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6CBCC648" w:rsidR="00DC03A1" w:rsidRDefault="00DC03A1" w:rsidP="00DC03A1">
      <w:pPr>
        <w:pStyle w:val="Caption"/>
        <w:jc w:val="center"/>
      </w:pPr>
      <w:bookmarkStart w:id="1892" w:name="_Toc202965856"/>
      <w:r>
        <w:t xml:space="preserve">Figure </w:t>
      </w:r>
      <w:r>
        <w:rPr>
          <w:noProof/>
        </w:rPr>
        <w:fldChar w:fldCharType="begin"/>
      </w:r>
      <w:r>
        <w:rPr>
          <w:noProof/>
        </w:rPr>
        <w:instrText xml:space="preserve"> SEQ Figure \* ARABIC </w:instrText>
      </w:r>
      <w:r>
        <w:rPr>
          <w:noProof/>
        </w:rPr>
        <w:fldChar w:fldCharType="separate"/>
      </w:r>
      <w:ins w:id="1893" w:author="Andrew Instone-Cowie" w:date="2025-07-09T15:54:00Z" w16du:dateUtc="2025-07-09T14:54:00Z">
        <w:r w:rsidR="00DF32C4">
          <w:rPr>
            <w:noProof/>
          </w:rPr>
          <w:t>76</w:t>
        </w:r>
      </w:ins>
      <w:del w:id="1894" w:author="Andrew Instone-Cowie" w:date="2025-05-07T15:28:00Z" w16du:dateUtc="2025-05-07T14:28:00Z">
        <w:r w:rsidR="00424FD2" w:rsidDel="009A052D">
          <w:rPr>
            <w:noProof/>
          </w:rPr>
          <w:delText>75</w:delText>
        </w:r>
      </w:del>
      <w:r>
        <w:rPr>
          <w:noProof/>
        </w:rPr>
        <w:fldChar w:fldCharType="end"/>
      </w:r>
      <w:r>
        <w:t xml:space="preserve"> –</w:t>
      </w:r>
      <w:r w:rsidR="00BA093F">
        <w:t xml:space="preserve"> Disabled </w:t>
      </w:r>
      <w:r>
        <w:t>Channels</w:t>
      </w:r>
      <w:bookmarkEnd w:id="1892"/>
    </w:p>
    <w:p w14:paraId="7EAFE74B" w14:textId="490F4606" w:rsidR="00DC03A1" w:rsidRDefault="00BA093F" w:rsidP="00BA093F">
      <w:pPr>
        <w:pStyle w:val="Heading3"/>
      </w:pPr>
      <w:bookmarkStart w:id="1895" w:name="_Toc202965772"/>
      <w:r>
        <w:t>D</w:t>
      </w:r>
      <w:r w:rsidR="00C30F94">
        <w:t>efault Settings</w:t>
      </w:r>
      <w:bookmarkEnd w:id="1895"/>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1D8D3317" w:rsidR="00DC03A1" w:rsidRDefault="00DC03A1" w:rsidP="00DC03A1">
      <w:pPr>
        <w:pStyle w:val="Caption"/>
        <w:jc w:val="center"/>
      </w:pPr>
      <w:bookmarkStart w:id="1896" w:name="_Toc202965857"/>
      <w:r>
        <w:t xml:space="preserve">Figure </w:t>
      </w:r>
      <w:r>
        <w:rPr>
          <w:noProof/>
        </w:rPr>
        <w:fldChar w:fldCharType="begin"/>
      </w:r>
      <w:r>
        <w:rPr>
          <w:noProof/>
        </w:rPr>
        <w:instrText xml:space="preserve"> SEQ Figure \* ARABIC </w:instrText>
      </w:r>
      <w:r>
        <w:rPr>
          <w:noProof/>
        </w:rPr>
        <w:fldChar w:fldCharType="separate"/>
      </w:r>
      <w:ins w:id="1897" w:author="Andrew Instone-Cowie" w:date="2025-07-09T15:54:00Z" w16du:dateUtc="2025-07-09T14:54:00Z">
        <w:r w:rsidR="00DF32C4">
          <w:rPr>
            <w:noProof/>
          </w:rPr>
          <w:t>77</w:t>
        </w:r>
      </w:ins>
      <w:del w:id="1898" w:author="Andrew Instone-Cowie" w:date="2025-05-07T15:28:00Z" w16du:dateUtc="2025-05-07T14:28:00Z">
        <w:r w:rsidR="00424FD2" w:rsidDel="009A052D">
          <w:rPr>
            <w:noProof/>
          </w:rPr>
          <w:delText>76</w:delText>
        </w:r>
      </w:del>
      <w:r>
        <w:rPr>
          <w:noProof/>
        </w:rPr>
        <w:fldChar w:fldCharType="end"/>
      </w:r>
      <w:r>
        <w:t xml:space="preserve"> – </w:t>
      </w:r>
      <w:r w:rsidR="00BA093F">
        <w:t>Default Setting</w:t>
      </w:r>
      <w:r>
        <w:t>s</w:t>
      </w:r>
      <w:bookmarkEnd w:id="1896"/>
    </w:p>
    <w:p w14:paraId="56BB0A68" w14:textId="399499B5" w:rsidR="00DC03A1" w:rsidRDefault="00DC03A1" w:rsidP="00DC03A1">
      <w:pPr>
        <w:pStyle w:val="Heading3"/>
      </w:pPr>
      <w:bookmarkStart w:id="1899" w:name="_Toc202965773"/>
      <w:r>
        <w:lastRenderedPageBreak/>
        <w:t>Disable Unused Channels</w:t>
      </w:r>
      <w:bookmarkEnd w:id="1899"/>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103">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0AC62B69" w:rsidR="00DC03A1" w:rsidRDefault="00DC03A1" w:rsidP="00DC03A1">
      <w:pPr>
        <w:pStyle w:val="Caption"/>
        <w:jc w:val="center"/>
      </w:pPr>
      <w:bookmarkStart w:id="1900" w:name="_Toc202965858"/>
      <w:r>
        <w:t xml:space="preserve">Figure </w:t>
      </w:r>
      <w:r>
        <w:rPr>
          <w:noProof/>
        </w:rPr>
        <w:fldChar w:fldCharType="begin"/>
      </w:r>
      <w:r>
        <w:rPr>
          <w:noProof/>
        </w:rPr>
        <w:instrText xml:space="preserve"> SEQ Figure \* ARABIC </w:instrText>
      </w:r>
      <w:r>
        <w:rPr>
          <w:noProof/>
        </w:rPr>
        <w:fldChar w:fldCharType="separate"/>
      </w:r>
      <w:ins w:id="1901" w:author="Andrew Instone-Cowie" w:date="2025-07-09T15:54:00Z" w16du:dateUtc="2025-07-09T14:54:00Z">
        <w:r w:rsidR="00DF32C4">
          <w:rPr>
            <w:noProof/>
          </w:rPr>
          <w:t>78</w:t>
        </w:r>
      </w:ins>
      <w:del w:id="1902" w:author="Andrew Instone-Cowie" w:date="2025-05-07T15:28:00Z" w16du:dateUtc="2025-05-07T14:28:00Z">
        <w:r w:rsidR="00424FD2" w:rsidDel="009A052D">
          <w:rPr>
            <w:noProof/>
          </w:rPr>
          <w:delText>77</w:delText>
        </w:r>
      </w:del>
      <w:r>
        <w:rPr>
          <w:noProof/>
        </w:rPr>
        <w:fldChar w:fldCharType="end"/>
      </w:r>
      <w:r>
        <w:t xml:space="preserve"> – </w:t>
      </w:r>
      <w:r w:rsidR="00BA093F">
        <w:t xml:space="preserve">Disabling </w:t>
      </w:r>
      <w:r>
        <w:t>Channels</w:t>
      </w:r>
      <w:r w:rsidR="00D30D7C">
        <w:t xml:space="preserve"> Example</w:t>
      </w:r>
      <w:bookmarkEnd w:id="1900"/>
    </w:p>
    <w:p w14:paraId="303B4C4B" w14:textId="36ADB9EF" w:rsidR="00DC03A1" w:rsidRDefault="00BA093F" w:rsidP="006173D7">
      <w:pPr>
        <w:pStyle w:val="Heading3"/>
        <w:pageBreakBefore/>
      </w:pPr>
      <w:bookmarkStart w:id="1903" w:name="_Toc202965774"/>
      <w:r>
        <w:lastRenderedPageBreak/>
        <w:t>Re-</w:t>
      </w:r>
      <w:r w:rsidR="00DC03A1">
        <w:t xml:space="preserve">Map </w:t>
      </w:r>
      <w:r>
        <w:t xml:space="preserve">Channels </w:t>
      </w:r>
      <w:r w:rsidR="00DC03A1">
        <w:t>to Bells</w:t>
      </w:r>
      <w:bookmarkEnd w:id="1903"/>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34C780C0" w:rsidR="00D30D7C" w:rsidRDefault="00D30D7C" w:rsidP="00D30D7C">
      <w:pPr>
        <w:pStyle w:val="Caption"/>
        <w:keepNext/>
      </w:pPr>
      <w:bookmarkStart w:id="1904" w:name="_Toc202965868"/>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F32C4">
        <w:rPr>
          <w:noProof/>
        </w:rPr>
        <w:t>7</w:t>
      </w:r>
      <w:r w:rsidR="00FE5199">
        <w:rPr>
          <w:noProof/>
        </w:rPr>
        <w:fldChar w:fldCharType="end"/>
      </w:r>
      <w:r>
        <w:t xml:space="preserve"> – Example Channel Mapping</w:t>
      </w:r>
      <w:bookmarkEnd w:id="1904"/>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24F59D44" w:rsidR="00D30D7C" w:rsidRDefault="00D30D7C" w:rsidP="00D30D7C">
      <w:pPr>
        <w:pStyle w:val="Caption"/>
        <w:keepNext/>
      </w:pPr>
      <w:bookmarkStart w:id="1905" w:name="_Toc202965869"/>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F32C4">
        <w:rPr>
          <w:noProof/>
        </w:rPr>
        <w:t>8</w:t>
      </w:r>
      <w:r w:rsidR="00FE5199">
        <w:rPr>
          <w:noProof/>
        </w:rPr>
        <w:fldChar w:fldCharType="end"/>
      </w:r>
      <w:r>
        <w:t xml:space="preserve"> – Bell Numbers &amp; Letters</w:t>
      </w:r>
      <w:bookmarkEnd w:id="1905"/>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4"/>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104">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0B7A6E6A" w:rsidR="00DC03A1" w:rsidRDefault="00DC03A1" w:rsidP="00DC03A1">
      <w:pPr>
        <w:pStyle w:val="Caption"/>
        <w:jc w:val="center"/>
      </w:pPr>
      <w:bookmarkStart w:id="1906" w:name="_Toc202965859"/>
      <w:r>
        <w:t xml:space="preserve">Figure </w:t>
      </w:r>
      <w:r>
        <w:rPr>
          <w:noProof/>
        </w:rPr>
        <w:fldChar w:fldCharType="begin"/>
      </w:r>
      <w:r>
        <w:rPr>
          <w:noProof/>
        </w:rPr>
        <w:instrText xml:space="preserve"> SEQ Figure \* ARABIC </w:instrText>
      </w:r>
      <w:r>
        <w:rPr>
          <w:noProof/>
        </w:rPr>
        <w:fldChar w:fldCharType="separate"/>
      </w:r>
      <w:ins w:id="1907" w:author="Andrew Instone-Cowie" w:date="2025-07-09T15:54:00Z" w16du:dateUtc="2025-07-09T14:54:00Z">
        <w:r w:rsidR="00DF32C4">
          <w:rPr>
            <w:noProof/>
          </w:rPr>
          <w:t>79</w:t>
        </w:r>
      </w:ins>
      <w:del w:id="1908" w:author="Andrew Instone-Cowie" w:date="2025-05-07T15:28:00Z" w16du:dateUtc="2025-05-07T14:28:00Z">
        <w:r w:rsidR="00424FD2" w:rsidDel="009A052D">
          <w:rPr>
            <w:noProof/>
          </w:rPr>
          <w:delText>78</w:delText>
        </w:r>
      </w:del>
      <w:r>
        <w:rPr>
          <w:noProof/>
        </w:rPr>
        <w:fldChar w:fldCharType="end"/>
      </w:r>
      <w:r>
        <w:t xml:space="preserve"> –</w:t>
      </w:r>
      <w:r w:rsidR="0099187C">
        <w:t xml:space="preserve"> </w:t>
      </w:r>
      <w:r>
        <w:t xml:space="preserve">Channel </w:t>
      </w:r>
      <w:r w:rsidR="006173D7">
        <w:t>Re-Mapping</w:t>
      </w:r>
      <w:r w:rsidR="00D30D7C">
        <w:t xml:space="preserve"> Example</w:t>
      </w:r>
      <w:bookmarkEnd w:id="1906"/>
    </w:p>
    <w:p w14:paraId="6D09090F" w14:textId="77777777" w:rsidR="00DC03A1" w:rsidRDefault="00DC03A1" w:rsidP="00DC03A1">
      <w:pPr>
        <w:pStyle w:val="Heading3"/>
      </w:pPr>
      <w:bookmarkStart w:id="1909" w:name="_Toc202965775"/>
      <w:r>
        <w:t>Save Settings</w:t>
      </w:r>
      <w:bookmarkEnd w:id="1909"/>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05">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597E6810" w:rsidR="00740E9D" w:rsidRDefault="00740E9D" w:rsidP="00740E9D">
      <w:pPr>
        <w:pStyle w:val="Caption"/>
        <w:jc w:val="center"/>
      </w:pPr>
      <w:bookmarkStart w:id="1910" w:name="_Toc202965860"/>
      <w:r>
        <w:t xml:space="preserve">Figure </w:t>
      </w:r>
      <w:r>
        <w:rPr>
          <w:noProof/>
        </w:rPr>
        <w:fldChar w:fldCharType="begin"/>
      </w:r>
      <w:r>
        <w:rPr>
          <w:noProof/>
        </w:rPr>
        <w:instrText xml:space="preserve"> SEQ Figure \* ARABIC </w:instrText>
      </w:r>
      <w:r>
        <w:rPr>
          <w:noProof/>
        </w:rPr>
        <w:fldChar w:fldCharType="separate"/>
      </w:r>
      <w:ins w:id="1911" w:author="Andrew Instone-Cowie" w:date="2025-07-09T15:54:00Z" w16du:dateUtc="2025-07-09T14:54:00Z">
        <w:r w:rsidR="00DF32C4">
          <w:rPr>
            <w:noProof/>
          </w:rPr>
          <w:t>80</w:t>
        </w:r>
      </w:ins>
      <w:del w:id="1912" w:author="Andrew Instone-Cowie" w:date="2025-05-07T15:28:00Z" w16du:dateUtc="2025-05-07T14:28:00Z">
        <w:r w:rsidR="00424FD2" w:rsidDel="009A052D">
          <w:rPr>
            <w:noProof/>
          </w:rPr>
          <w:delText>79</w:delText>
        </w:r>
      </w:del>
      <w:r>
        <w:rPr>
          <w:noProof/>
        </w:rPr>
        <w:fldChar w:fldCharType="end"/>
      </w:r>
      <w:r>
        <w:t xml:space="preserve"> – Example Channel Connections</w:t>
      </w:r>
      <w:bookmarkEnd w:id="1910"/>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1853C7A9" w:rsidR="00DC03A1" w:rsidRDefault="00DC03A1" w:rsidP="00DC03A1">
      <w:pPr>
        <w:pStyle w:val="Caption"/>
        <w:jc w:val="center"/>
      </w:pPr>
      <w:bookmarkStart w:id="1913" w:name="_Toc202965861"/>
      <w:r>
        <w:t xml:space="preserve">Figure </w:t>
      </w:r>
      <w:r>
        <w:rPr>
          <w:noProof/>
        </w:rPr>
        <w:fldChar w:fldCharType="begin"/>
      </w:r>
      <w:r>
        <w:rPr>
          <w:noProof/>
        </w:rPr>
        <w:instrText xml:space="preserve"> SEQ Figure \* ARABIC </w:instrText>
      </w:r>
      <w:r>
        <w:rPr>
          <w:noProof/>
        </w:rPr>
        <w:fldChar w:fldCharType="separate"/>
      </w:r>
      <w:ins w:id="1914" w:author="Andrew Instone-Cowie" w:date="2025-07-09T15:54:00Z" w16du:dateUtc="2025-07-09T14:54:00Z">
        <w:r w:rsidR="00DF32C4">
          <w:rPr>
            <w:noProof/>
          </w:rPr>
          <w:t>81</w:t>
        </w:r>
      </w:ins>
      <w:del w:id="1915" w:author="Andrew Instone-Cowie" w:date="2025-05-07T15:28:00Z" w16du:dateUtc="2025-05-07T14:28:00Z">
        <w:r w:rsidR="00424FD2" w:rsidDel="009A052D">
          <w:rPr>
            <w:noProof/>
          </w:rPr>
          <w:delText>80</w:delText>
        </w:r>
      </w:del>
      <w:r>
        <w:rPr>
          <w:noProof/>
        </w:rPr>
        <w:fldChar w:fldCharType="end"/>
      </w:r>
      <w:r>
        <w:t xml:space="preserve"> – </w:t>
      </w:r>
      <w:r w:rsidR="00740E9D">
        <w:t>Saving Interface Settings</w:t>
      </w:r>
      <w:bookmarkEnd w:id="1913"/>
    </w:p>
    <w:p w14:paraId="3E56403B" w14:textId="77777777" w:rsidR="00F80CCE" w:rsidRDefault="00F80CCE" w:rsidP="00F80CCE">
      <w:pPr>
        <w:pStyle w:val="Heading1"/>
      </w:pPr>
      <w:bookmarkStart w:id="1916" w:name="_Toc202965776"/>
      <w:r>
        <w:t>Next Steps</w:t>
      </w:r>
      <w:bookmarkEnd w:id="1916"/>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917" w:name="_Toc202965777"/>
      <w:r w:rsidRPr="00A35396">
        <w:lastRenderedPageBreak/>
        <w:t>Licensing &amp; Disclaimers</w:t>
      </w:r>
      <w:bookmarkEnd w:id="1917"/>
    </w:p>
    <w:p w14:paraId="42E29D23" w14:textId="77777777" w:rsidR="004E080F" w:rsidRDefault="004E080F" w:rsidP="004E080F">
      <w:pPr>
        <w:pStyle w:val="Heading2"/>
      </w:pPr>
      <w:bookmarkStart w:id="1918" w:name="_Toc202965778"/>
      <w:r>
        <w:t>Documentation</w:t>
      </w:r>
      <w:bookmarkEnd w:id="1918"/>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5"/>
      </w:r>
      <w:r w:rsidRPr="001F4FB7">
        <w:t xml:space="preserve"> are released under the Creative Commons Attribution-ShareAlike 4.0 International License (CC BY-SA),</w:t>
      </w:r>
      <w:r w:rsidRPr="001F4FB7">
        <w:rPr>
          <w:rStyle w:val="FootnoteReference"/>
        </w:rPr>
        <w:footnoteReference w:id="46"/>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919" w:name="_Toc202965779"/>
      <w:r>
        <w:t>Software</w:t>
      </w:r>
      <w:bookmarkEnd w:id="1919"/>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7"/>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920" w:name="_Toc202965780"/>
      <w:r>
        <w:lastRenderedPageBreak/>
        <w:t>Acknowledgements</w:t>
      </w:r>
      <w:bookmarkEnd w:id="1920"/>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Del="0007558C" w:rsidRDefault="00C71FF5" w:rsidP="00C71FF5">
      <w:pPr>
        <w:rPr>
          <w:del w:id="1921" w:author="Andrew Instone-Cowie" w:date="2025-07-09T15:05:00Z" w16du:dateUtc="2025-07-09T14:05:00Z"/>
        </w:rPr>
      </w:pPr>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7"/>
      <w:footerReference w:type="default" r:id="rId108"/>
      <w:headerReference w:type="first" r:id="rId109"/>
      <w:footerReference w:type="first" r:id="rId110"/>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DAFC9" w14:textId="77777777" w:rsidR="006418AD" w:rsidRDefault="006418AD" w:rsidP="00787764">
      <w:pPr>
        <w:spacing w:after="0" w:line="240" w:lineRule="auto"/>
      </w:pPr>
      <w:r>
        <w:separator/>
      </w:r>
    </w:p>
  </w:endnote>
  <w:endnote w:type="continuationSeparator" w:id="0">
    <w:p w14:paraId="3816E309" w14:textId="77777777" w:rsidR="006418AD" w:rsidRDefault="006418AD"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9055D" w14:textId="77777777" w:rsidR="006418AD" w:rsidRDefault="006418AD" w:rsidP="00787764">
      <w:pPr>
        <w:spacing w:after="0" w:line="240" w:lineRule="auto"/>
      </w:pPr>
      <w:r>
        <w:separator/>
      </w:r>
    </w:p>
  </w:footnote>
  <w:footnote w:type="continuationSeparator" w:id="0">
    <w:p w14:paraId="32E9B594" w14:textId="77777777" w:rsidR="006418AD" w:rsidRDefault="006418AD"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4AAE307E" w:rsidR="006B7D4A" w:rsidRDefault="006B7D4A">
      <w:pPr>
        <w:pStyle w:val="FootnoteText"/>
      </w:pPr>
      <w:r>
        <w:rPr>
          <w:rStyle w:val="FootnoteReference"/>
        </w:rPr>
        <w:footnoteRef/>
      </w:r>
      <w:r>
        <w:t xml:space="preserve"> This price is for HASL finish leaded solder PCBs, other finishes have higher costs.</w:t>
      </w:r>
    </w:p>
  </w:footnote>
  <w:footnote w:id="7">
    <w:p w14:paraId="0DF75AC5" w14:textId="437DDA07" w:rsidR="00C73139" w:rsidRDefault="00C73139">
      <w:pPr>
        <w:pStyle w:val="FootnoteText"/>
      </w:pPr>
      <w:r>
        <w:rPr>
          <w:rStyle w:val="FootnoteReference"/>
        </w:rPr>
        <w:footnoteRef/>
      </w:r>
      <w:r>
        <w:t xml:space="preserve"> Panelized boards pricing is slightly more complex, but handled automatically by the fabrication service.</w:t>
      </w:r>
    </w:p>
  </w:footnote>
  <w:footnote w:id="8">
    <w:p w14:paraId="27D4264C" w14:textId="3FB1A140" w:rsidR="006B7D4A" w:rsidRDefault="006B7D4A">
      <w:pPr>
        <w:pStyle w:val="FootnoteText"/>
      </w:pPr>
      <w:r>
        <w:rPr>
          <w:rStyle w:val="FootnoteReference"/>
        </w:rPr>
        <w:footnoteRef/>
      </w:r>
      <w:r>
        <w:t xml:space="preserve"> </w:t>
      </w:r>
      <w:r w:rsidR="009601CF">
        <w:t xml:space="preserve">A single set of </w:t>
      </w:r>
      <w:r>
        <w:t>Gerber files</w:t>
      </w:r>
      <w:r w:rsidR="009601CF">
        <w:t xml:space="preserve"> is provided, which should be suitable for all the manufacturers mentioned</w:t>
      </w:r>
      <w:r>
        <w:t>.</w:t>
      </w:r>
    </w:p>
  </w:footnote>
  <w:footnote w:id="9">
    <w:p w14:paraId="3DE79339" w14:textId="421528DD" w:rsidR="00CB307A" w:rsidRDefault="00CB307A">
      <w:pPr>
        <w:pStyle w:val="FootnoteText"/>
      </w:pPr>
      <w:r>
        <w:rPr>
          <w:rStyle w:val="FootnoteReference"/>
        </w:rPr>
        <w:footnoteRef/>
      </w:r>
      <w:r>
        <w:t xml:space="preserve"> If you require lead-free boards for commercial reasons, specify Lead-Free HASL or ENIG. There is an additional cost for these finishes. </w:t>
      </w:r>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6">
    <w:p w14:paraId="7A880595" w14:textId="07CA5BA6" w:rsidR="006B7D4A" w:rsidDel="002360DC" w:rsidRDefault="006B7D4A" w:rsidP="00DC3C21">
      <w:pPr>
        <w:pStyle w:val="FootnoteText"/>
        <w:rPr>
          <w:del w:id="1437" w:author="Andrew Instone-Cowie" w:date="2025-05-07T14:23:00Z" w16du:dateUtc="2025-05-07T13:23:00Z"/>
        </w:rPr>
      </w:pPr>
      <w:del w:id="1438" w:author="Andrew Instone-Cowie" w:date="2025-05-07T14:23:00Z" w16du:dateUtc="2025-05-07T13:23:00Z">
        <w:r w:rsidDel="002360DC">
          <w:rPr>
            <w:rStyle w:val="FootnoteReference"/>
          </w:rPr>
          <w:footnoteRef/>
        </w:r>
        <w:r w:rsidDel="002360DC">
          <w:delText xml:space="preserve"> </w:delText>
        </w:r>
        <w:r w:rsidDel="002360DC">
          <w:fldChar w:fldCharType="begin"/>
        </w:r>
        <w:r w:rsidDel="002360DC">
          <w:delInstrText>HYPERLINK "http://www.gremlyn.plus.com/ahme/mag_sen.html"</w:delInstrText>
        </w:r>
        <w:r w:rsidDel="002360DC">
          <w:fldChar w:fldCharType="separate"/>
        </w:r>
        <w:r w:rsidRPr="00AC513D" w:rsidDel="002360DC">
          <w:rPr>
            <w:rStyle w:val="Hyperlink"/>
          </w:rPr>
          <w:delText>http://www.gremlyn.plus.com/ahme/mag_sen.html</w:delText>
        </w:r>
        <w:r w:rsidDel="002360DC">
          <w:fldChar w:fldCharType="end"/>
        </w:r>
        <w:r w:rsidDel="002360DC">
          <w:delText xml:space="preserve"> </w:delText>
        </w:r>
      </w:del>
    </w:p>
  </w:footnote>
  <w:footnote w:id="17">
    <w:p w14:paraId="7F03A577" w14:textId="77777777" w:rsidR="002360DC" w:rsidRDefault="002360DC" w:rsidP="002360DC">
      <w:pPr>
        <w:pStyle w:val="FootnoteText"/>
        <w:rPr>
          <w:ins w:id="1440" w:author="Andrew Instone-Cowie" w:date="2025-05-07T14:23:00Z" w16du:dateUtc="2025-05-07T13:23:00Z"/>
        </w:rPr>
      </w:pPr>
      <w:ins w:id="1441" w:author="Andrew Instone-Cowie" w:date="2025-05-07T14:23:00Z" w16du:dateUtc="2025-05-07T13:23:00Z">
        <w:r>
          <w:rPr>
            <w:rStyle w:val="FootnoteReference"/>
          </w:rPr>
          <w:footnoteRef/>
        </w:r>
        <w:r>
          <w:t xml:space="preserve"> </w:t>
        </w:r>
        <w:r>
          <w:fldChar w:fldCharType="begin"/>
        </w:r>
        <w:r>
          <w:instrText>HYPERLINK "http://www.gremlyn.plus.com/ahme/mag_sen.html"</w:instrText>
        </w:r>
        <w:r>
          <w:fldChar w:fldCharType="separate"/>
        </w:r>
        <w:r w:rsidRPr="00AC513D">
          <w:rPr>
            <w:rStyle w:val="Hyperlink"/>
          </w:rPr>
          <w:t>http://www.gremlyn.plus.com/ahme/mag_sen.html</w:t>
        </w:r>
        <w:r>
          <w:fldChar w:fldCharType="end"/>
        </w:r>
        <w:r>
          <w:t xml:space="preserve"> </w:t>
        </w:r>
      </w:ins>
    </w:p>
  </w:footnote>
  <w:footnote w:id="18">
    <w:p w14:paraId="4F4B18F8" w14:textId="6C2C4873" w:rsidR="006B7D4A" w:rsidRDefault="006B7D4A" w:rsidP="00DC3C21">
      <w:pPr>
        <w:pStyle w:val="FootnoteText"/>
      </w:pPr>
      <w:r>
        <w:rPr>
          <w:rStyle w:val="FootnoteReference"/>
        </w:rPr>
        <w:footnoteRef/>
      </w:r>
      <w:r>
        <w:t xml:space="preserve"> </w:t>
      </w:r>
      <w:hyperlink r:id="rId5"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9">
    <w:p w14:paraId="78508CB9" w14:textId="12F8E560" w:rsidR="00E26FEB" w:rsidRDefault="00E26FEB">
      <w:pPr>
        <w:pStyle w:val="FootnoteText"/>
      </w:pPr>
      <w:ins w:id="1449" w:author="Andrew Instone-Cowie" w:date="2025-05-07T14:33:00Z" w16du:dateUtc="2025-05-07T13:33:00Z">
        <w:r>
          <w:rPr>
            <w:rStyle w:val="FootnoteReference"/>
          </w:rPr>
          <w:footnoteRef/>
        </w:r>
        <w:r>
          <w:t xml:space="preserve"> </w:t>
        </w:r>
        <w:r>
          <w:fldChar w:fldCharType="begin"/>
        </w:r>
        <w:r>
          <w:instrText>HYPERLINK "</w:instrText>
        </w:r>
        <w:r w:rsidRPr="00E26FEB">
          <w:instrText>https://www.allegromicro.com/en/products/sense/switches-and-latches/three-wire-hall-effect-switches/a1120-1-2-5</w:instrText>
        </w:r>
        <w:r>
          <w:instrText>"</w:instrText>
        </w:r>
        <w:r>
          <w:fldChar w:fldCharType="separate"/>
        </w:r>
        <w:r w:rsidRPr="0041250C">
          <w:rPr>
            <w:rStyle w:val="Hyperlink"/>
          </w:rPr>
          <w:t>https://www.allegromicro.com/en/products/sense/switches-and-latches/three-wire-hall-effect-switches/a1120-1-2-5</w:t>
        </w:r>
        <w:r>
          <w:fldChar w:fldCharType="end"/>
        </w:r>
        <w:r>
          <w:t xml:space="preserve"> </w:t>
        </w:r>
      </w:ins>
    </w:p>
  </w:footnote>
  <w:footnote w:id="20">
    <w:p w14:paraId="62B670EA" w14:textId="2213D498" w:rsidR="00481B18" w:rsidRDefault="00481B18">
      <w:pPr>
        <w:pStyle w:val="FootnoteText"/>
      </w:pPr>
      <w:ins w:id="1495" w:author="Andrew Instone-Cowie" w:date="2025-05-07T14:44:00Z" w16du:dateUtc="2025-05-07T13:44:00Z">
        <w:r>
          <w:rPr>
            <w:rStyle w:val="FootnoteReference"/>
          </w:rPr>
          <w:footnoteRef/>
        </w:r>
        <w:r>
          <w:t xml:space="preserve"> PCB </w:t>
        </w:r>
      </w:ins>
      <w:ins w:id="1496" w:author="Andrew Instone-Cowie" w:date="2025-05-07T14:45:00Z" w16du:dateUtc="2025-05-07T13:45:00Z">
        <w:r>
          <w:t>Revision E or later is required for the A1120EUA-T Hall Effect device</w:t>
        </w:r>
      </w:ins>
      <w:ins w:id="1497" w:author="Andrew Instone-Cowie" w:date="2025-05-07T15:32:00Z" w16du:dateUtc="2025-05-07T14:32:00Z">
        <w:r w:rsidR="006C2A4F">
          <w:t xml:space="preserve"> option</w:t>
        </w:r>
      </w:ins>
      <w:ins w:id="1498" w:author="Andrew Instone-Cowie" w:date="2025-05-07T14:45:00Z" w16du:dateUtc="2025-05-07T13:45:00Z">
        <w:r>
          <w:t>. Earlier revisions support the 2SS52M device only.</w:t>
        </w:r>
      </w:ins>
    </w:p>
  </w:footnote>
  <w:footnote w:id="21">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2">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3">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4">
    <w:p w14:paraId="02731D66" w14:textId="4D1F2755" w:rsidR="006B7D4A" w:rsidRDefault="006B7D4A">
      <w:pPr>
        <w:pStyle w:val="FootnoteText"/>
      </w:pPr>
      <w:r>
        <w:rPr>
          <w:rStyle w:val="FootnoteReference"/>
        </w:rPr>
        <w:footnoteRef/>
      </w:r>
      <w:r>
        <w:t xml:space="preserve"> </w:t>
      </w:r>
      <w:hyperlink r:id="rId6" w:history="1">
        <w:r w:rsidR="00693D16">
          <w:rPr>
            <w:rStyle w:val="Hyperlink"/>
          </w:rPr>
          <w:t>https://hobbycomponents.com/sensors/213-ir-infrared-obstacle-avoidance-sensor-e18-d80nk</w:t>
        </w:r>
      </w:hyperlink>
      <w:r>
        <w:t xml:space="preserve"> </w:t>
      </w:r>
    </w:p>
  </w:footnote>
  <w:footnote w:id="25">
    <w:p w14:paraId="153B8097" w14:textId="77777777" w:rsidR="006B7D4A" w:rsidRDefault="006B7D4A">
      <w:pPr>
        <w:pStyle w:val="FootnoteText"/>
      </w:pPr>
      <w:r>
        <w:rPr>
          <w:rStyle w:val="FootnoteReference"/>
        </w:rPr>
        <w:footnoteRef/>
      </w:r>
      <w:r>
        <w:t xml:space="preserve"> </w:t>
      </w:r>
      <w:hyperlink r:id="rId7" w:history="1">
        <w:r w:rsidRPr="006A5CA0">
          <w:rPr>
            <w:rStyle w:val="Hyperlink"/>
          </w:rPr>
          <w:t>https://shop.4tronix.co.uk/collections/sensors/products/ir-infrared-obstacle-sensor</w:t>
        </w:r>
      </w:hyperlink>
      <w:r>
        <w:t xml:space="preserve"> </w:t>
      </w:r>
    </w:p>
  </w:footnote>
  <w:footnote w:id="26">
    <w:p w14:paraId="26C0CC9E" w14:textId="4B2AAF83" w:rsidR="006B7D4A" w:rsidRDefault="006B7D4A">
      <w:pPr>
        <w:pStyle w:val="FootnoteText"/>
      </w:pPr>
      <w:r>
        <w:rPr>
          <w:rStyle w:val="FootnoteReference"/>
        </w:rPr>
        <w:footnoteRef/>
      </w:r>
      <w:r>
        <w:t xml:space="preserve"> </w:t>
      </w:r>
      <w:hyperlink r:id="rId8" w:history="1">
        <w:r w:rsidR="00CA299B">
          <w:rPr>
            <w:rStyle w:val="Hyperlink"/>
          </w:rPr>
          <w:t>https://www.reallyusefulproducts.co.uk/</w:t>
        </w:r>
      </w:hyperlink>
      <w:r>
        <w:t xml:space="preserve"> </w:t>
      </w:r>
    </w:p>
  </w:footnote>
  <w:footnote w:id="27">
    <w:p w14:paraId="3B0D9707" w14:textId="69BFA0F6" w:rsidR="006B7D4A" w:rsidRDefault="006B7D4A">
      <w:pPr>
        <w:pStyle w:val="FootnoteText"/>
      </w:pPr>
      <w:r>
        <w:rPr>
          <w:rStyle w:val="FootnoteReference"/>
        </w:rPr>
        <w:footnoteRef/>
      </w:r>
      <w:r>
        <w:t xml:space="preserve"> Frequently used by electricians.</w:t>
      </w:r>
    </w:p>
  </w:footnote>
  <w:footnote w:id="28">
    <w:p w14:paraId="4D7696E0" w14:textId="1122CF57" w:rsidR="006B7D4A" w:rsidRDefault="006B7D4A">
      <w:pPr>
        <w:pStyle w:val="FootnoteText"/>
      </w:pPr>
      <w:r>
        <w:rPr>
          <w:rStyle w:val="FootnoteReference"/>
        </w:rPr>
        <w:footnoteRef/>
      </w:r>
      <w:r>
        <w:t xml:space="preserve"> </w:t>
      </w:r>
      <w:hyperlink r:id="rId9" w:history="1">
        <w:r>
          <w:rPr>
            <w:rStyle w:val="Hyperlink"/>
          </w:rPr>
          <w:t>https://www.microchip.com/developmenttools/ProductDetails/atatmel-ice</w:t>
        </w:r>
      </w:hyperlink>
      <w:r>
        <w:t xml:space="preserve"> </w:t>
      </w:r>
    </w:p>
  </w:footnote>
  <w:footnote w:id="29">
    <w:p w14:paraId="5986E22B" w14:textId="48AF4CC8" w:rsidR="006B7D4A" w:rsidRDefault="006B7D4A">
      <w:pPr>
        <w:pStyle w:val="FootnoteText"/>
      </w:pPr>
      <w:r>
        <w:rPr>
          <w:rStyle w:val="FootnoteReference"/>
        </w:rPr>
        <w:footnoteRef/>
      </w:r>
      <w:r>
        <w:t xml:space="preserve"> </w:t>
      </w:r>
      <w:hyperlink r:id="rId10" w:history="1">
        <w:r w:rsidR="00CA299B">
          <w:rPr>
            <w:rStyle w:val="Hyperlink"/>
          </w:rPr>
          <w:t>https://www.arduino.cc/en/Main/ArduinoISP</w:t>
        </w:r>
      </w:hyperlink>
      <w:r>
        <w:t xml:space="preserve"> </w:t>
      </w:r>
    </w:p>
  </w:footnote>
  <w:footnote w:id="30">
    <w:p w14:paraId="501D6256" w14:textId="24248970" w:rsidR="006B7D4A" w:rsidRDefault="006B7D4A">
      <w:pPr>
        <w:pStyle w:val="FootnoteText"/>
      </w:pPr>
      <w:r>
        <w:rPr>
          <w:rStyle w:val="FootnoteReference"/>
        </w:rPr>
        <w:footnoteRef/>
      </w:r>
      <w:r>
        <w:t xml:space="preserve"> </w:t>
      </w:r>
      <w:hyperlink r:id="rId11" w:history="1">
        <w:r w:rsidR="00CA299B">
          <w:rPr>
            <w:rStyle w:val="Hyperlink"/>
          </w:rPr>
          <w:t>https://www.arduino.cc/en/Tutorial/ArduinoISP</w:t>
        </w:r>
      </w:hyperlink>
      <w:r>
        <w:t xml:space="preserve"> </w:t>
      </w:r>
    </w:p>
  </w:footnote>
  <w:footnote w:id="31">
    <w:p w14:paraId="12524E9E" w14:textId="345291DA" w:rsidR="006B7D4A" w:rsidRDefault="006B7D4A">
      <w:pPr>
        <w:pStyle w:val="FootnoteText"/>
      </w:pPr>
      <w:r>
        <w:rPr>
          <w:rStyle w:val="FootnoteReference"/>
        </w:rPr>
        <w:footnoteRef/>
      </w:r>
      <w:r>
        <w:t xml:space="preserve"> </w:t>
      </w:r>
      <w:hyperlink r:id="rId12" w:history="1">
        <w:r w:rsidR="00CA299B">
          <w:rPr>
            <w:rStyle w:val="Hyperlink"/>
          </w:rPr>
          <w:t>https://www.arduino.cc/en/Main/Software</w:t>
        </w:r>
      </w:hyperlink>
      <w:r>
        <w:t xml:space="preserve"> </w:t>
      </w:r>
    </w:p>
  </w:footnote>
  <w:footnote w:id="32">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3">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4">
    <w:p w14:paraId="5370F019" w14:textId="77777777" w:rsidR="006B7D4A" w:rsidRDefault="006B7D4A">
      <w:pPr>
        <w:pStyle w:val="FootnoteText"/>
      </w:pPr>
      <w:r>
        <w:rPr>
          <w:rStyle w:val="FootnoteReference"/>
        </w:rPr>
        <w:footnoteRef/>
      </w:r>
      <w:r>
        <w:t xml:space="preserve"> </w:t>
      </w:r>
      <w:hyperlink r:id="rId13" w:history="1">
        <w:r w:rsidRPr="00577478">
          <w:rPr>
            <w:rStyle w:val="Hyperlink"/>
          </w:rPr>
          <w:t>https://github.com/maniacbug/MemoryFree</w:t>
        </w:r>
      </w:hyperlink>
      <w:r>
        <w:t xml:space="preserve"> </w:t>
      </w:r>
    </w:p>
  </w:footnote>
  <w:footnote w:id="35">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6">
    <w:p w14:paraId="1268954A" w14:textId="0B11DFFB" w:rsidR="006B7D4A" w:rsidRDefault="006B7D4A" w:rsidP="002368EA">
      <w:pPr>
        <w:pStyle w:val="FootnoteText"/>
      </w:pPr>
      <w:r>
        <w:rPr>
          <w:rStyle w:val="FootnoteReference"/>
        </w:rPr>
        <w:footnoteRef/>
      </w:r>
      <w:r>
        <w:t xml:space="preserve"> </w:t>
      </w:r>
      <w:r w:rsidRPr="006B7D4A">
        <w:rPr>
          <w:i/>
          <w:iCs/>
        </w:rPr>
        <w:t xml:space="preserve">“[List B] prescribes matters which may, subject to any specified conditions, be undertaken </w:t>
      </w:r>
      <w:del w:id="1791" w:author="Andrew Instone-Cowie" w:date="2025-07-09T14:49:00Z" w16du:dateUtc="2025-07-09T13:49:00Z">
        <w:r w:rsidRPr="006B7D4A" w:rsidDel="002346D0">
          <w:rPr>
            <w:i/>
            <w:iCs/>
          </w:rPr>
          <w:delText>without  a</w:delText>
        </w:r>
      </w:del>
      <w:ins w:id="1792" w:author="Andrew Instone-Cowie" w:date="2025-07-09T14:49:00Z" w16du:dateUtc="2025-07-09T13:49:00Z">
        <w:r w:rsidR="002346D0" w:rsidRPr="006B7D4A">
          <w:rPr>
            <w:i/>
            <w:iCs/>
          </w:rPr>
          <w:t>without a</w:t>
        </w:r>
      </w:ins>
      <w:r w:rsidRPr="006B7D4A">
        <w:rPr>
          <w:i/>
          <w:iCs/>
        </w:rPr>
        <w:t xml:space="preserve">  faculty  if  the  archdeacon  has  been  consulted  on  the  proposal  to  undertake  the matter  and  has  given  notice  in  writing  that  the  matter  may  be  undertaken  without  a  faculty. The archdeacon may impose additional conditions in the written notice.”</w:t>
      </w:r>
    </w:p>
  </w:footnote>
  <w:footnote w:id="37">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8">
    <w:p w14:paraId="66D12ADA" w14:textId="1130A335" w:rsidR="006B7D4A" w:rsidRDefault="006B7D4A" w:rsidP="006B7D4A">
      <w:pPr>
        <w:spacing w:after="0"/>
      </w:pPr>
      <w:r>
        <w:rPr>
          <w:rStyle w:val="FootnoteReference"/>
        </w:rPr>
        <w:footnoteRef/>
      </w:r>
      <w:r>
        <w:t xml:space="preserve"> </w:t>
      </w:r>
      <w:hyperlink r:id="rId14" w:history="1">
        <w:r w:rsidR="00203CD1">
          <w:rPr>
            <w:rStyle w:val="Hyperlink"/>
            <w:sz w:val="20"/>
            <w:szCs w:val="20"/>
          </w:rPr>
          <w:t>https://www.churchofengland.org/sites/default/files/2022-06/FJR_2022_ListA_ListB.pdf</w:t>
        </w:r>
      </w:hyperlink>
    </w:p>
  </w:footnote>
  <w:footnote w:id="39">
    <w:p w14:paraId="58F87430" w14:textId="6F61B2C9" w:rsidR="006B7D4A" w:rsidRDefault="006B7D4A" w:rsidP="006B7D4A">
      <w:r>
        <w:rPr>
          <w:rStyle w:val="FootnoteReference"/>
        </w:rPr>
        <w:footnoteRef/>
      </w:r>
      <w:r>
        <w:t xml:space="preserve"> </w:t>
      </w:r>
      <w:hyperlink r:id="rId15" w:history="1">
        <w:r w:rsidR="00203CD1">
          <w:rPr>
            <w:rStyle w:val="Hyperlink"/>
            <w:sz w:val="20"/>
            <w:szCs w:val="20"/>
          </w:rPr>
          <w:t>https://facultyonline.churchofengland.org/Data/Sites/1/media/user-manuals/2022/parish_user_manual_2022.pdf</w:t>
        </w:r>
      </w:hyperlink>
    </w:p>
  </w:footnote>
  <w:footnote w:id="40">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41">
    <w:p w14:paraId="3391B4C0" w14:textId="35CB0901" w:rsidR="006B7D4A" w:rsidRDefault="006B7D4A">
      <w:pPr>
        <w:pStyle w:val="FootnoteText"/>
      </w:pPr>
      <w:r>
        <w:rPr>
          <w:rStyle w:val="FootnoteReference"/>
        </w:rPr>
        <w:footnoteRef/>
      </w:r>
      <w:r>
        <w:t xml:space="preserve"> If your computer has only “USB-C” </w:t>
      </w:r>
      <w:del w:id="1864" w:author="Andrew Instone-Cowie" w:date="2025-07-09T14:50:00Z" w16du:dateUtc="2025-07-09T13:50:00Z">
        <w:r w:rsidDel="002346D0">
          <w:delText xml:space="preserve">or “USB 3” </w:delText>
        </w:r>
      </w:del>
      <w:r>
        <w:t xml:space="preserve">ports then you </w:t>
      </w:r>
      <w:ins w:id="1865" w:author="Andrew Instone-Cowie" w:date="2025-07-09T14:50:00Z" w16du:dateUtc="2025-07-09T13:50:00Z">
        <w:r w:rsidR="002346D0">
          <w:t xml:space="preserve">will </w:t>
        </w:r>
      </w:ins>
      <w:del w:id="1866" w:author="Andrew Instone-Cowie" w:date="2025-07-09T14:50:00Z" w16du:dateUtc="2025-07-09T13:50:00Z">
        <w:r w:rsidDel="002346D0">
          <w:delText xml:space="preserve">may </w:delText>
        </w:r>
      </w:del>
      <w:r>
        <w:t xml:space="preserve">require a different adapter. </w:t>
      </w:r>
    </w:p>
  </w:footnote>
  <w:footnote w:id="42">
    <w:p w14:paraId="199349D9" w14:textId="64FBF51A" w:rsidR="006B7D4A" w:rsidRDefault="006B7D4A" w:rsidP="008458D2">
      <w:pPr>
        <w:pStyle w:val="FootnoteText"/>
      </w:pPr>
      <w:r>
        <w:rPr>
          <w:rStyle w:val="FootnoteReference"/>
        </w:rPr>
        <w:footnoteRef/>
      </w:r>
      <w:r>
        <w:t xml:space="preserve"> </w:t>
      </w:r>
      <w:hyperlink r:id="rId16" w:history="1">
        <w:r w:rsidR="00E8519D">
          <w:rPr>
            <w:rStyle w:val="Hyperlink"/>
          </w:rPr>
          <w:t>https://www.chiark.greenend.org.uk/~sgtatham/putty/</w:t>
        </w:r>
      </w:hyperlink>
      <w:r>
        <w:rPr>
          <w:rStyle w:val="Hyperlink"/>
        </w:rPr>
        <w:t xml:space="preserve"> </w:t>
      </w:r>
    </w:p>
  </w:footnote>
  <w:footnote w:id="43">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4">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5">
    <w:p w14:paraId="5BAC7704" w14:textId="0A8DA28E" w:rsidR="006B7D4A" w:rsidRDefault="006B7D4A" w:rsidP="004E080F">
      <w:pPr>
        <w:pStyle w:val="FootnoteText"/>
      </w:pPr>
      <w:r>
        <w:rPr>
          <w:rStyle w:val="FootnoteReference"/>
        </w:rPr>
        <w:footnoteRef/>
      </w:r>
      <w:r>
        <w:t xml:space="preserve"> </w:t>
      </w:r>
      <w:hyperlink r:id="rId17" w:history="1">
        <w:r w:rsidR="00E8519D">
          <w:rPr>
            <w:rStyle w:val="Hyperlink"/>
          </w:rPr>
          <w:t>https://www.simulators.org.uk/</w:t>
        </w:r>
      </w:hyperlink>
      <w:r>
        <w:t xml:space="preserve"> </w:t>
      </w:r>
    </w:p>
  </w:footnote>
  <w:footnote w:id="46">
    <w:p w14:paraId="025EC7D9" w14:textId="224A57EC" w:rsidR="006B7D4A" w:rsidRDefault="006B7D4A" w:rsidP="004E080F">
      <w:pPr>
        <w:pStyle w:val="FootnoteText"/>
      </w:pPr>
      <w:r>
        <w:rPr>
          <w:rStyle w:val="FootnoteReference"/>
        </w:rPr>
        <w:footnoteRef/>
      </w:r>
      <w:r>
        <w:t xml:space="preserve"> </w:t>
      </w:r>
      <w:hyperlink r:id="rId18" w:history="1">
        <w:r w:rsidR="00E8519D">
          <w:rPr>
            <w:rStyle w:val="Hyperlink"/>
          </w:rPr>
          <w:t>https://creativecommons.org/licenses/by-sa/4.0/</w:t>
        </w:r>
      </w:hyperlink>
      <w:r>
        <w:rPr>
          <w:i/>
        </w:rPr>
        <w:t xml:space="preserve"> </w:t>
      </w:r>
    </w:p>
  </w:footnote>
  <w:footnote w:id="47">
    <w:p w14:paraId="092578D2" w14:textId="18A030D8" w:rsidR="006B7D4A" w:rsidRDefault="006B7D4A" w:rsidP="004E080F">
      <w:pPr>
        <w:pStyle w:val="FootnoteText"/>
      </w:pPr>
      <w:r>
        <w:rPr>
          <w:rStyle w:val="FootnoteReference"/>
        </w:rPr>
        <w:footnoteRef/>
      </w:r>
      <w:r>
        <w:t xml:space="preserve"> </w:t>
      </w:r>
      <w:hyperlink r:id="rId19"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7F7A" w14:textId="65AE6CEA" w:rsidR="006B7D4A" w:rsidRDefault="006B7D4A" w:rsidP="00111092">
    <w:pPr>
      <w:pStyle w:val="Header"/>
    </w:pPr>
    <w:r>
      <w:t>Type 2 Simulator – Build &amp; Installation Guide 1.</w:t>
    </w:r>
    <w:ins w:id="1382" w:author="Andrew Instone-Cowie" w:date="2025-05-07T14:14:00Z" w16du:dateUtc="2025-05-07T13:14:00Z">
      <w:r w:rsidR="00CF22E8">
        <w:t>9</w:t>
      </w:r>
    </w:ins>
    <w:del w:id="1383" w:author="Andrew Instone-Cowie" w:date="2025-05-07T14:14:00Z" w16du:dateUtc="2025-05-07T13:14:00Z">
      <w:r w:rsidR="0036576A" w:rsidDel="00CF22E8">
        <w:delText>8</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0342A" w14:textId="2513117B" w:rsidR="006B7D4A" w:rsidRDefault="006B7D4A" w:rsidP="004E080F">
    <w:pPr>
      <w:pStyle w:val="Header"/>
      <w:jc w:val="right"/>
    </w:pPr>
    <w:r>
      <w:t>Type 2 Simulator – Build &amp; Installation Guide 1.</w:t>
    </w:r>
    <w:ins w:id="1384" w:author="Andrew Instone-Cowie" w:date="2025-05-07T14:15:00Z" w16du:dateUtc="2025-05-07T13:15:00Z">
      <w:r w:rsidR="00CF22E8">
        <w:t>9</w:t>
      </w:r>
    </w:ins>
    <w:del w:id="1385" w:author="Andrew Instone-Cowie" w:date="2025-05-07T14:15:00Z" w16du:dateUtc="2025-05-07T13:15:00Z">
      <w:r w:rsidR="0036576A" w:rsidDel="00CF22E8">
        <w:delText>8</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1B22"/>
    <w:multiLevelType w:val="hybridMultilevel"/>
    <w:tmpl w:val="C1BC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D53CB"/>
    <w:multiLevelType w:val="hybridMultilevel"/>
    <w:tmpl w:val="B6A6A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3"/>
  </w:num>
  <w:num w:numId="2" w16cid:durableId="789787450">
    <w:abstractNumId w:val="31"/>
  </w:num>
  <w:num w:numId="3" w16cid:durableId="2053459721">
    <w:abstractNumId w:val="35"/>
  </w:num>
  <w:num w:numId="4" w16cid:durableId="138612783">
    <w:abstractNumId w:val="30"/>
  </w:num>
  <w:num w:numId="5" w16cid:durableId="1261447320">
    <w:abstractNumId w:val="11"/>
  </w:num>
  <w:num w:numId="6" w16cid:durableId="1626235495">
    <w:abstractNumId w:val="27"/>
  </w:num>
  <w:num w:numId="7" w16cid:durableId="1130439809">
    <w:abstractNumId w:val="2"/>
  </w:num>
  <w:num w:numId="8" w16cid:durableId="1188374498">
    <w:abstractNumId w:val="9"/>
  </w:num>
  <w:num w:numId="9" w16cid:durableId="1054039712">
    <w:abstractNumId w:val="20"/>
  </w:num>
  <w:num w:numId="10" w16cid:durableId="1950115831">
    <w:abstractNumId w:val="16"/>
  </w:num>
  <w:num w:numId="11" w16cid:durableId="119300397">
    <w:abstractNumId w:val="12"/>
  </w:num>
  <w:num w:numId="12" w16cid:durableId="434788462">
    <w:abstractNumId w:val="8"/>
  </w:num>
  <w:num w:numId="13" w16cid:durableId="1416167690">
    <w:abstractNumId w:val="10"/>
  </w:num>
  <w:num w:numId="14" w16cid:durableId="1634679967">
    <w:abstractNumId w:val="5"/>
  </w:num>
  <w:num w:numId="15" w16cid:durableId="175047699">
    <w:abstractNumId w:val="1"/>
  </w:num>
  <w:num w:numId="16" w16cid:durableId="788010057">
    <w:abstractNumId w:val="25"/>
  </w:num>
  <w:num w:numId="17" w16cid:durableId="1295864706">
    <w:abstractNumId w:val="22"/>
  </w:num>
  <w:num w:numId="18" w16cid:durableId="214202344">
    <w:abstractNumId w:val="28"/>
  </w:num>
  <w:num w:numId="19" w16cid:durableId="1963606816">
    <w:abstractNumId w:val="7"/>
  </w:num>
  <w:num w:numId="20" w16cid:durableId="912592257">
    <w:abstractNumId w:val="15"/>
  </w:num>
  <w:num w:numId="21" w16cid:durableId="872304717">
    <w:abstractNumId w:val="33"/>
  </w:num>
  <w:num w:numId="22" w16cid:durableId="1957249428">
    <w:abstractNumId w:val="4"/>
  </w:num>
  <w:num w:numId="23" w16cid:durableId="1097409828">
    <w:abstractNumId w:val="26"/>
  </w:num>
  <w:num w:numId="24" w16cid:durableId="48506357">
    <w:abstractNumId w:val="34"/>
  </w:num>
  <w:num w:numId="25" w16cid:durableId="1621112432">
    <w:abstractNumId w:val="6"/>
  </w:num>
  <w:num w:numId="26" w16cid:durableId="2033611017">
    <w:abstractNumId w:val="29"/>
  </w:num>
  <w:num w:numId="27" w16cid:durableId="880824966">
    <w:abstractNumId w:val="17"/>
  </w:num>
  <w:num w:numId="28" w16cid:durableId="1163621338">
    <w:abstractNumId w:val="32"/>
  </w:num>
  <w:num w:numId="29" w16cid:durableId="921111058">
    <w:abstractNumId w:val="3"/>
  </w:num>
  <w:num w:numId="30" w16cid:durableId="932127241">
    <w:abstractNumId w:val="18"/>
  </w:num>
  <w:num w:numId="31" w16cid:durableId="1379206589">
    <w:abstractNumId w:val="24"/>
  </w:num>
  <w:num w:numId="32" w16cid:durableId="1630042023">
    <w:abstractNumId w:val="21"/>
  </w:num>
  <w:num w:numId="33" w16cid:durableId="293562774">
    <w:abstractNumId w:val="14"/>
  </w:num>
  <w:num w:numId="34" w16cid:durableId="1413163494">
    <w:abstractNumId w:val="13"/>
  </w:num>
  <w:num w:numId="35" w16cid:durableId="430199104">
    <w:abstractNumId w:val="19"/>
  </w:num>
  <w:num w:numId="36" w16cid:durableId="1528981927">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3"/>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43A42"/>
    <w:rsid w:val="0005005F"/>
    <w:rsid w:val="000520CD"/>
    <w:rsid w:val="000541E9"/>
    <w:rsid w:val="000542B3"/>
    <w:rsid w:val="00057FAF"/>
    <w:rsid w:val="00060914"/>
    <w:rsid w:val="00060CAF"/>
    <w:rsid w:val="0006471A"/>
    <w:rsid w:val="00065D66"/>
    <w:rsid w:val="00071547"/>
    <w:rsid w:val="00071B80"/>
    <w:rsid w:val="0007558C"/>
    <w:rsid w:val="00080785"/>
    <w:rsid w:val="00083948"/>
    <w:rsid w:val="000843D0"/>
    <w:rsid w:val="00087329"/>
    <w:rsid w:val="000900C4"/>
    <w:rsid w:val="000903D8"/>
    <w:rsid w:val="00090D46"/>
    <w:rsid w:val="0009125B"/>
    <w:rsid w:val="00091FBF"/>
    <w:rsid w:val="0009270C"/>
    <w:rsid w:val="00092A62"/>
    <w:rsid w:val="00094D60"/>
    <w:rsid w:val="00097412"/>
    <w:rsid w:val="000A3B23"/>
    <w:rsid w:val="000A62DC"/>
    <w:rsid w:val="000B2B8C"/>
    <w:rsid w:val="000B6C76"/>
    <w:rsid w:val="000C0ADF"/>
    <w:rsid w:val="000C1F75"/>
    <w:rsid w:val="000C2AFE"/>
    <w:rsid w:val="000C396F"/>
    <w:rsid w:val="000C5B81"/>
    <w:rsid w:val="000C5ED4"/>
    <w:rsid w:val="000C5FC4"/>
    <w:rsid w:val="000D219F"/>
    <w:rsid w:val="000D3235"/>
    <w:rsid w:val="000D3C5F"/>
    <w:rsid w:val="000D4752"/>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31B"/>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121D"/>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B4191"/>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03FD7"/>
    <w:rsid w:val="00211292"/>
    <w:rsid w:val="0021223B"/>
    <w:rsid w:val="00212D29"/>
    <w:rsid w:val="00215D7E"/>
    <w:rsid w:val="00215F07"/>
    <w:rsid w:val="002229FA"/>
    <w:rsid w:val="00224F10"/>
    <w:rsid w:val="00226107"/>
    <w:rsid w:val="002301A9"/>
    <w:rsid w:val="00231358"/>
    <w:rsid w:val="00231FFE"/>
    <w:rsid w:val="002346D0"/>
    <w:rsid w:val="002360DC"/>
    <w:rsid w:val="002368EA"/>
    <w:rsid w:val="002437BA"/>
    <w:rsid w:val="00251800"/>
    <w:rsid w:val="00256E3C"/>
    <w:rsid w:val="00257834"/>
    <w:rsid w:val="0026264F"/>
    <w:rsid w:val="00263CEE"/>
    <w:rsid w:val="002645C5"/>
    <w:rsid w:val="002663FF"/>
    <w:rsid w:val="002665B2"/>
    <w:rsid w:val="0027272C"/>
    <w:rsid w:val="002742F0"/>
    <w:rsid w:val="002743C3"/>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A54F9"/>
    <w:rsid w:val="002B0B68"/>
    <w:rsid w:val="002B3BDA"/>
    <w:rsid w:val="002B3F80"/>
    <w:rsid w:val="002B672E"/>
    <w:rsid w:val="002B774F"/>
    <w:rsid w:val="002B7A19"/>
    <w:rsid w:val="002B7C93"/>
    <w:rsid w:val="002B7EE5"/>
    <w:rsid w:val="002C2E75"/>
    <w:rsid w:val="002C54C9"/>
    <w:rsid w:val="002D714B"/>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6576A"/>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626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24FD2"/>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1B18"/>
    <w:rsid w:val="00483BB7"/>
    <w:rsid w:val="004856C5"/>
    <w:rsid w:val="00485DDC"/>
    <w:rsid w:val="00490148"/>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6AF"/>
    <w:rsid w:val="004E080F"/>
    <w:rsid w:val="004E19AE"/>
    <w:rsid w:val="004E23E2"/>
    <w:rsid w:val="004E2986"/>
    <w:rsid w:val="004E3C76"/>
    <w:rsid w:val="004E57EF"/>
    <w:rsid w:val="004F084A"/>
    <w:rsid w:val="004F0F66"/>
    <w:rsid w:val="004F1145"/>
    <w:rsid w:val="004F1D0E"/>
    <w:rsid w:val="004F3A7E"/>
    <w:rsid w:val="004F644B"/>
    <w:rsid w:val="004F663C"/>
    <w:rsid w:val="004F7F7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3F09"/>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17985"/>
    <w:rsid w:val="00620856"/>
    <w:rsid w:val="00621BC0"/>
    <w:rsid w:val="0062540C"/>
    <w:rsid w:val="00631198"/>
    <w:rsid w:val="006316C5"/>
    <w:rsid w:val="006350AF"/>
    <w:rsid w:val="006418AD"/>
    <w:rsid w:val="0064239D"/>
    <w:rsid w:val="00644B80"/>
    <w:rsid w:val="00646DF5"/>
    <w:rsid w:val="00647DBA"/>
    <w:rsid w:val="00650ABB"/>
    <w:rsid w:val="006561AB"/>
    <w:rsid w:val="00656B1E"/>
    <w:rsid w:val="0066272B"/>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A4F"/>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0BC"/>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145B"/>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3421"/>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78E"/>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4136"/>
    <w:rsid w:val="0093516A"/>
    <w:rsid w:val="00936DEF"/>
    <w:rsid w:val="009426AF"/>
    <w:rsid w:val="009438BD"/>
    <w:rsid w:val="0095033B"/>
    <w:rsid w:val="00950AF5"/>
    <w:rsid w:val="00953C16"/>
    <w:rsid w:val="0095679A"/>
    <w:rsid w:val="009601CF"/>
    <w:rsid w:val="00961938"/>
    <w:rsid w:val="00962E8D"/>
    <w:rsid w:val="009642B2"/>
    <w:rsid w:val="009656B9"/>
    <w:rsid w:val="00965D6A"/>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052D"/>
    <w:rsid w:val="009A575D"/>
    <w:rsid w:val="009B24E9"/>
    <w:rsid w:val="009B27F9"/>
    <w:rsid w:val="009B2B07"/>
    <w:rsid w:val="009B47B0"/>
    <w:rsid w:val="009B5EC6"/>
    <w:rsid w:val="009B5FE2"/>
    <w:rsid w:val="009B7054"/>
    <w:rsid w:val="009C0ED9"/>
    <w:rsid w:val="009C36BF"/>
    <w:rsid w:val="009C6B62"/>
    <w:rsid w:val="009D358D"/>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0A4"/>
    <w:rsid w:val="00A35396"/>
    <w:rsid w:val="00A354A3"/>
    <w:rsid w:val="00A357C8"/>
    <w:rsid w:val="00A37861"/>
    <w:rsid w:val="00A450E9"/>
    <w:rsid w:val="00A46E0E"/>
    <w:rsid w:val="00A50D46"/>
    <w:rsid w:val="00A50EDD"/>
    <w:rsid w:val="00A520C5"/>
    <w:rsid w:val="00A55A46"/>
    <w:rsid w:val="00A5763D"/>
    <w:rsid w:val="00A61E77"/>
    <w:rsid w:val="00A62A0F"/>
    <w:rsid w:val="00A70B19"/>
    <w:rsid w:val="00A72C76"/>
    <w:rsid w:val="00A764ED"/>
    <w:rsid w:val="00A7651F"/>
    <w:rsid w:val="00A77120"/>
    <w:rsid w:val="00A81427"/>
    <w:rsid w:val="00A85471"/>
    <w:rsid w:val="00A871C0"/>
    <w:rsid w:val="00A93DF4"/>
    <w:rsid w:val="00A960F8"/>
    <w:rsid w:val="00A964DD"/>
    <w:rsid w:val="00A97D27"/>
    <w:rsid w:val="00AA0E6C"/>
    <w:rsid w:val="00AA49A8"/>
    <w:rsid w:val="00AA4A85"/>
    <w:rsid w:val="00AA4FD7"/>
    <w:rsid w:val="00AA6BF6"/>
    <w:rsid w:val="00AB2AFB"/>
    <w:rsid w:val="00AB3F75"/>
    <w:rsid w:val="00AB7F72"/>
    <w:rsid w:val="00AC1650"/>
    <w:rsid w:val="00AC1996"/>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19A3"/>
    <w:rsid w:val="00B62195"/>
    <w:rsid w:val="00B62BA1"/>
    <w:rsid w:val="00B64158"/>
    <w:rsid w:val="00B64BA0"/>
    <w:rsid w:val="00B65B84"/>
    <w:rsid w:val="00B7092D"/>
    <w:rsid w:val="00B7322D"/>
    <w:rsid w:val="00B74394"/>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74D"/>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0D73"/>
    <w:rsid w:val="00C12249"/>
    <w:rsid w:val="00C146CF"/>
    <w:rsid w:val="00C14E3C"/>
    <w:rsid w:val="00C15FE4"/>
    <w:rsid w:val="00C16666"/>
    <w:rsid w:val="00C23EE2"/>
    <w:rsid w:val="00C26866"/>
    <w:rsid w:val="00C2783A"/>
    <w:rsid w:val="00C30F94"/>
    <w:rsid w:val="00C33018"/>
    <w:rsid w:val="00C3508E"/>
    <w:rsid w:val="00C367D9"/>
    <w:rsid w:val="00C375BF"/>
    <w:rsid w:val="00C37C0C"/>
    <w:rsid w:val="00C4159D"/>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2E8"/>
    <w:rsid w:val="00CF2395"/>
    <w:rsid w:val="00CF28E1"/>
    <w:rsid w:val="00CF4AAB"/>
    <w:rsid w:val="00CF647B"/>
    <w:rsid w:val="00CF6D73"/>
    <w:rsid w:val="00D02421"/>
    <w:rsid w:val="00D03205"/>
    <w:rsid w:val="00D04594"/>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46F5B"/>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2C4"/>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6FEB"/>
    <w:rsid w:val="00E27643"/>
    <w:rsid w:val="00E35643"/>
    <w:rsid w:val="00E35852"/>
    <w:rsid w:val="00E37644"/>
    <w:rsid w:val="00E377C0"/>
    <w:rsid w:val="00E410E3"/>
    <w:rsid w:val="00E442F2"/>
    <w:rsid w:val="00E5038A"/>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6A53"/>
    <w:rsid w:val="00EB7440"/>
    <w:rsid w:val="00EC1EB4"/>
    <w:rsid w:val="00EC7956"/>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07558C"/>
    <w:pPr>
      <w:tabs>
        <w:tab w:val="right" w:leader="dot" w:pos="9016"/>
      </w:tabs>
      <w:spacing w:after="0"/>
      <w:pPrChange w:id="0" w:author="Andrew Instone-Cowie" w:date="2025-07-09T15:05:00Z">
        <w:pPr>
          <w:spacing w:after="100" w:line="276" w:lineRule="auto"/>
        </w:pPr>
      </w:pPrChange>
    </w:pPr>
    <w:rPr>
      <w:rPrChange w:id="0" w:author="Andrew Instone-Cowie" w:date="2025-07-09T15:05:00Z">
        <w:rPr>
          <w:rFonts w:asciiTheme="minorHAnsi" w:eastAsiaTheme="minorHAnsi" w:hAnsiTheme="minorHAnsi" w:cstheme="minorBidi"/>
          <w:sz w:val="22"/>
          <w:szCs w:val="22"/>
          <w:lang w:val="en-GB" w:eastAsia="en-US" w:bidi="ar-SA"/>
        </w:rPr>
      </w:rPrChange>
    </w:r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jp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jpg"/><Relationship Id="rId112" Type="http://schemas.microsoft.com/office/2011/relationships/people" Target="people.xml"/><Relationship Id="rId16" Type="http://schemas.openxmlformats.org/officeDocument/2006/relationships/image" Target="media/image9.png"/><Relationship Id="rId107" Type="http://schemas.openxmlformats.org/officeDocument/2006/relationships/footer" Target="footer7.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7.jp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jpg"/><Relationship Id="rId22" Type="http://schemas.openxmlformats.org/officeDocument/2006/relationships/image" Target="media/image15.jpg"/><Relationship Id="rId27" Type="http://schemas.openxmlformats.org/officeDocument/2006/relationships/footer" Target="footer2.xml"/><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1.png"/><Relationship Id="rId38" Type="http://schemas.openxmlformats.org/officeDocument/2006/relationships/footer" Target="footer6.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footer" Target="footer8.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3.xml"/><Relationship Id="rId36" Type="http://schemas.openxmlformats.org/officeDocument/2006/relationships/footer" Target="footer5.xml"/><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109" Type="http://schemas.openxmlformats.org/officeDocument/2006/relationships/header" Target="header4.xml"/><Relationship Id="rId34" Type="http://schemas.openxmlformats.org/officeDocument/2006/relationships/image" Target="media/image22.jp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eader" Target="header1.xml"/><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footer" Target="footer9.xml"/><Relationship Id="rId61" Type="http://schemas.openxmlformats.org/officeDocument/2006/relationships/image" Target="media/image45.jpg"/><Relationship Id="rId82" Type="http://schemas.openxmlformats.org/officeDocument/2006/relationships/image" Target="media/image66.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footer" Target="footer4.xm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30.jp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25.pn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reallyusefulproducts.co.uk/" TargetMode="External"/><Relationship Id="rId13" Type="http://schemas.openxmlformats.org/officeDocument/2006/relationships/hyperlink" Target="https://github.com/maniacbug/MemoryFree" TargetMode="External"/><Relationship Id="rId18" Type="http://schemas.openxmlformats.org/officeDocument/2006/relationships/hyperlink" Target="https://creativecommons.org/licenses/by-sa/4.0/" TargetMode="External"/><Relationship Id="rId3" Type="http://schemas.openxmlformats.org/officeDocument/2006/relationships/hyperlink" Target="https://www.beltower.co.uk" TargetMode="External"/><Relationship Id="rId7" Type="http://schemas.openxmlformats.org/officeDocument/2006/relationships/hyperlink" Target="https://shop.4tronix.co.uk/collections/sensors/products/ir-infrared-obstacle-sensor" TargetMode="External"/><Relationship Id="rId12" Type="http://schemas.openxmlformats.org/officeDocument/2006/relationships/hyperlink" Target="https://www.arduino.cc/en/Main/Software" TargetMode="External"/><Relationship Id="rId17" Type="http://schemas.openxmlformats.org/officeDocument/2006/relationships/hyperlink" Target="https://www.simulators.org.uk/" TargetMode="External"/><Relationship Id="rId2" Type="http://schemas.openxmlformats.org/officeDocument/2006/relationships/hyperlink" Target="https://www.abelsim.co.uk" TargetMode="External"/><Relationship Id="rId16" Type="http://schemas.openxmlformats.org/officeDocument/2006/relationships/hyperlink" Target="https://www.chiark.greenend.org.uk/~sgtatham/putty/" TargetMode="External"/><Relationship Id="rId1" Type="http://schemas.openxmlformats.org/officeDocument/2006/relationships/hyperlink" Target="https://creativecommons.org/licenses/by-sa/4.0/" TargetMode="External"/><Relationship Id="rId6" Type="http://schemas.openxmlformats.org/officeDocument/2006/relationships/hyperlink" Target="https://hobbycomponents.com/sensors/213-ir-infrared-obstacle-avoidance-sensor-e18-d80nk" TargetMode="External"/><Relationship Id="rId11" Type="http://schemas.openxmlformats.org/officeDocument/2006/relationships/hyperlink" Target="https://www.arduino.cc/en/Tutorial/ArduinoISP" TargetMode="External"/><Relationship Id="rId5" Type="http://schemas.openxmlformats.org/officeDocument/2006/relationships/hyperlink" Target="https://sps.honeywell.com/us/en/products/advanced-sensing-technologies/industrial-sensing/industrial-sensors/magnetic-sensors/omnipolar-position-sensor-ics/2ss52m-series" TargetMode="External"/><Relationship Id="rId15" Type="http://schemas.openxmlformats.org/officeDocument/2006/relationships/hyperlink" Target="https://facultyonline.churchofengland.org/Data/Sites/1/media/user-manuals/2022/parish_user_manual_2022.pdf" TargetMode="External"/><Relationship Id="rId10" Type="http://schemas.openxmlformats.org/officeDocument/2006/relationships/hyperlink" Target="https://www.arduino.cc/en/Main/ArduinoISP" TargetMode="External"/><Relationship Id="rId19" Type="http://schemas.openxmlformats.org/officeDocument/2006/relationships/hyperlink" Target="https://www.gnu.org/licenses/gpl-3.0.en.html" TargetMode="External"/><Relationship Id="rId4" Type="http://schemas.openxmlformats.org/officeDocument/2006/relationships/hyperlink" Target="https://www.belfryware.com" TargetMode="External"/><Relationship Id="rId9" Type="http://schemas.openxmlformats.org/officeDocument/2006/relationships/hyperlink" Target="https://www.microchip.com/developmenttools/ProductDetails/atatmel-ice" TargetMode="External"/><Relationship Id="rId14" Type="http://schemas.openxmlformats.org/officeDocument/2006/relationships/hyperlink" Target="https://www.churchofengland.org/sites/default/files/2022-06/FJR_2022_ListA_ListB.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90</Pages>
  <Words>15223</Words>
  <Characters>86774</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101794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39</cp:revision>
  <cp:lastPrinted>2025-07-09T14:54:00Z</cp:lastPrinted>
  <dcterms:created xsi:type="dcterms:W3CDTF">2025-04-24T19:19:00Z</dcterms:created>
  <dcterms:modified xsi:type="dcterms:W3CDTF">2025-07-09T14:55:00Z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