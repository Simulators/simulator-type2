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37B43" w14:textId="3FF47F3B" w:rsidR="0051426B" w:rsidRPr="00212D29" w:rsidRDefault="009E4E3F" w:rsidP="00F10EC4">
      <w:pPr>
        <w:jc w:val="center"/>
        <w:rPr>
          <w:rFonts w:ascii="Garamond" w:hAnsi="Garamond"/>
          <w:b/>
          <w:sz w:val="96"/>
          <w:szCs w:val="96"/>
        </w:rPr>
      </w:pPr>
      <w:r>
        <w:rPr>
          <w:rFonts w:ascii="Garamond" w:hAnsi="Garamond"/>
          <w:b/>
          <w:sz w:val="96"/>
          <w:szCs w:val="96"/>
        </w:rPr>
        <w:t xml:space="preserve">Type 2 </w:t>
      </w:r>
      <w:r w:rsidR="0051426B" w:rsidRPr="00212D29">
        <w:rPr>
          <w:rFonts w:ascii="Garamond" w:hAnsi="Garamond"/>
          <w:b/>
          <w:sz w:val="96"/>
          <w:szCs w:val="96"/>
        </w:rPr>
        <w:t>Liverpool</w:t>
      </w:r>
      <w:r w:rsidR="001E1F78" w:rsidRPr="00212D29">
        <w:rPr>
          <w:rFonts w:ascii="Garamond" w:hAnsi="Garamond"/>
          <w:b/>
          <w:sz w:val="96"/>
          <w:szCs w:val="96"/>
        </w:rPr>
        <w:t xml:space="preserve"> Ringing </w:t>
      </w:r>
      <w:r w:rsidR="0051426B" w:rsidRPr="00212D29">
        <w:rPr>
          <w:rFonts w:ascii="Garamond" w:hAnsi="Garamond"/>
          <w:b/>
          <w:sz w:val="96"/>
          <w:szCs w:val="96"/>
        </w:rPr>
        <w:t>Simulator</w:t>
      </w:r>
    </w:p>
    <w:p w14:paraId="01DC93A2" w14:textId="2372392F" w:rsidR="00E906D4" w:rsidRPr="00212D29" w:rsidRDefault="009E4E3F" w:rsidP="0062540C">
      <w:pPr>
        <w:jc w:val="center"/>
        <w:rPr>
          <w:sz w:val="48"/>
          <w:szCs w:val="48"/>
        </w:rPr>
      </w:pPr>
      <w:r>
        <w:rPr>
          <w:sz w:val="48"/>
          <w:szCs w:val="48"/>
        </w:rPr>
        <w:t>0</w:t>
      </w:r>
      <w:r w:rsidR="00D230DD" w:rsidRPr="00212D29">
        <w:rPr>
          <w:sz w:val="48"/>
          <w:szCs w:val="48"/>
        </w:rPr>
        <w:t xml:space="preserve">2 – </w:t>
      </w:r>
      <w:r w:rsidR="00D57358" w:rsidRPr="00212D29">
        <w:rPr>
          <w:sz w:val="48"/>
          <w:szCs w:val="48"/>
        </w:rPr>
        <w:t>Build &amp; Installation Guide</w:t>
      </w:r>
    </w:p>
    <w:p w14:paraId="06185C9C" w14:textId="77777777" w:rsidR="007E4CA5" w:rsidRPr="007E4CA5" w:rsidRDefault="007E4CA5" w:rsidP="0062540C">
      <w:pPr>
        <w:jc w:val="center"/>
        <w:rPr>
          <w:color w:val="00B050"/>
        </w:rPr>
      </w:pPr>
    </w:p>
    <w:p w14:paraId="6FA58D56" w14:textId="57B94973" w:rsidR="00F10EC4" w:rsidRDefault="005D0F57" w:rsidP="007E4CA5">
      <w:pPr>
        <w:jc w:val="center"/>
      </w:pPr>
      <w:r>
        <w:rPr>
          <w:noProof/>
          <w:lang w:eastAsia="en-GB"/>
        </w:rPr>
        <w:drawing>
          <wp:inline distT="0" distB="0" distL="0" distR="0" wp14:anchorId="471226C6" wp14:editId="351405AF">
            <wp:extent cx="4320000" cy="3700800"/>
            <wp:effectExtent l="38100" t="38100" r="42545" b="33020"/>
            <wp:docPr id="90" name="Picture 9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31750" cmpd="thickThin">
                      <a:solidFill>
                        <a:schemeClr val="tx1"/>
                      </a:solidFill>
                    </a:ln>
                  </pic:spPr>
                </pic:pic>
              </a:graphicData>
            </a:graphic>
          </wp:inline>
        </w:drawing>
      </w:r>
    </w:p>
    <w:p w14:paraId="3D2C03B6" w14:textId="77777777" w:rsidR="00D16CF7" w:rsidRDefault="00D16CF7" w:rsidP="00D16CF7">
      <w:pPr>
        <w:spacing w:after="0"/>
      </w:pPr>
    </w:p>
    <w:p w14:paraId="5C9721D3" w14:textId="77777777" w:rsidR="007F7E8A" w:rsidRPr="008B7DA0" w:rsidRDefault="00D16CF7" w:rsidP="00D16CF7">
      <w:pPr>
        <w:spacing w:after="0"/>
      </w:pPr>
      <w:r w:rsidRPr="008B7DA0">
        <w:t>Author: Andrew Instone-Cowie</w:t>
      </w:r>
    </w:p>
    <w:p w14:paraId="2CF98B26" w14:textId="595CF80E" w:rsidR="00D16CF7" w:rsidRPr="008B7DA0" w:rsidRDefault="00D16CF7" w:rsidP="00D16CF7">
      <w:pPr>
        <w:spacing w:after="0"/>
      </w:pPr>
      <w:r w:rsidRPr="008B7DA0">
        <w:t xml:space="preserve">Date: </w:t>
      </w:r>
      <w:ins w:id="0" w:author="Andrew Instone-Cowie" w:date="2024-08-28T09:34:00Z" w16du:dateUtc="2024-08-28T08:34:00Z">
        <w:r w:rsidR="00490148">
          <w:t>28 August</w:t>
        </w:r>
      </w:ins>
      <w:del w:id="1" w:author="Andrew Instone-Cowie" w:date="2024-08-28T09:34:00Z" w16du:dateUtc="2024-08-28T08:34:00Z">
        <w:r w:rsidR="00DC0594" w:rsidDel="00490148">
          <w:delText>2</w:delText>
        </w:r>
        <w:r w:rsidR="00CB307A" w:rsidDel="00490148">
          <w:delText>7</w:delText>
        </w:r>
        <w:r w:rsidR="00DC0594" w:rsidDel="00490148">
          <w:delText xml:space="preserve"> </w:delText>
        </w:r>
        <w:r w:rsidR="00830835" w:rsidDel="00490148">
          <w:delText>June</w:delText>
        </w:r>
      </w:del>
      <w:r w:rsidR="00830835">
        <w:t xml:space="preserve"> 2024</w:t>
      </w:r>
    </w:p>
    <w:p w14:paraId="7C5BEF11" w14:textId="1EA7AD41" w:rsidR="00D16CF7" w:rsidRPr="008B7DA0" w:rsidRDefault="00D16CF7">
      <w:r w:rsidRPr="008B7DA0">
        <w:t xml:space="preserve">Version: </w:t>
      </w:r>
      <w:r w:rsidR="00405050">
        <w:t>1.</w:t>
      </w:r>
      <w:ins w:id="2" w:author="Andrew Instone-Cowie" w:date="2024-08-28T09:34:00Z" w16du:dateUtc="2024-08-28T08:34:00Z">
        <w:r w:rsidR="00490148">
          <w:t>7</w:t>
        </w:r>
      </w:ins>
      <w:del w:id="3" w:author="Andrew Instone-Cowie" w:date="2024-08-28T09:34:00Z" w16du:dateUtc="2024-08-28T08:34:00Z">
        <w:r w:rsidR="00DC0594" w:rsidDel="00490148">
          <w:delText>6</w:delText>
        </w:r>
      </w:del>
    </w:p>
    <w:sdt>
      <w:sdtPr>
        <w:rPr>
          <w:rFonts w:asciiTheme="minorHAnsi" w:eastAsiaTheme="minorHAnsi" w:hAnsiTheme="minorHAnsi" w:cstheme="minorBidi"/>
          <w:b w:val="0"/>
          <w:bCs w:val="0"/>
          <w:color w:val="auto"/>
          <w:sz w:val="22"/>
          <w:szCs w:val="22"/>
          <w:lang w:val="en-GB" w:eastAsia="en-US"/>
        </w:rPr>
        <w:id w:val="2041779946"/>
        <w:docPartObj>
          <w:docPartGallery w:val="Table of Contents"/>
          <w:docPartUnique/>
        </w:docPartObj>
      </w:sdtPr>
      <w:sdtEndPr>
        <w:rPr>
          <w:noProof/>
        </w:rPr>
      </w:sdtEndPr>
      <w:sdtContent>
        <w:p w14:paraId="6DEF5D34" w14:textId="77777777" w:rsidR="004A19E5" w:rsidRDefault="004A19E5" w:rsidP="007F7E8A">
          <w:pPr>
            <w:pStyle w:val="TOCHeading"/>
            <w:pageBreakBefore/>
          </w:pPr>
          <w:r>
            <w:t>Contents</w:t>
          </w:r>
        </w:p>
        <w:p w14:paraId="17F280C7" w14:textId="24CEBD60" w:rsidR="00CB307A" w:rsidRDefault="004A19E5">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r w:rsidR="00CB307A" w:rsidRPr="004F3317">
            <w:rPr>
              <w:rStyle w:val="Hyperlink"/>
              <w:noProof/>
            </w:rPr>
            <w:fldChar w:fldCharType="begin"/>
          </w:r>
          <w:r w:rsidR="00CB307A" w:rsidRPr="004F3317">
            <w:rPr>
              <w:rStyle w:val="Hyperlink"/>
              <w:noProof/>
            </w:rPr>
            <w:instrText xml:space="preserve"> </w:instrText>
          </w:r>
          <w:r w:rsidR="00CB307A">
            <w:rPr>
              <w:noProof/>
            </w:rPr>
            <w:instrText>HYPERLINK \l "_Toc170378712"</w:instrText>
          </w:r>
          <w:r w:rsidR="00CB307A" w:rsidRPr="004F3317">
            <w:rPr>
              <w:rStyle w:val="Hyperlink"/>
              <w:noProof/>
            </w:rPr>
            <w:instrText xml:space="preserve"> </w:instrText>
          </w:r>
          <w:ins w:id="4" w:author="Andrew Instone-Cowie" w:date="2024-08-28T09:39:00Z" w16du:dateUtc="2024-08-28T08:39:00Z">
            <w:r w:rsidR="00490148" w:rsidRPr="004F3317">
              <w:rPr>
                <w:rStyle w:val="Hyperlink"/>
                <w:noProof/>
              </w:rPr>
            </w:r>
          </w:ins>
          <w:r w:rsidR="00CB307A" w:rsidRPr="004F3317">
            <w:rPr>
              <w:rStyle w:val="Hyperlink"/>
              <w:noProof/>
            </w:rPr>
            <w:fldChar w:fldCharType="separate"/>
          </w:r>
          <w:r w:rsidR="00CB307A" w:rsidRPr="004F3317">
            <w:rPr>
              <w:rStyle w:val="Hyperlink"/>
              <w:noProof/>
            </w:rPr>
            <w:t>Index of Figures</w:t>
          </w:r>
          <w:r w:rsidR="00CB307A">
            <w:rPr>
              <w:noProof/>
              <w:webHidden/>
            </w:rPr>
            <w:tab/>
          </w:r>
          <w:r w:rsidR="00CB307A">
            <w:rPr>
              <w:noProof/>
              <w:webHidden/>
            </w:rPr>
            <w:fldChar w:fldCharType="begin"/>
          </w:r>
          <w:r w:rsidR="00CB307A">
            <w:rPr>
              <w:noProof/>
              <w:webHidden/>
            </w:rPr>
            <w:instrText xml:space="preserve"> PAGEREF _Toc170378712 \h </w:instrText>
          </w:r>
          <w:r w:rsidR="00CB307A">
            <w:rPr>
              <w:noProof/>
              <w:webHidden/>
            </w:rPr>
          </w:r>
          <w:r w:rsidR="00CB307A">
            <w:rPr>
              <w:noProof/>
              <w:webHidden/>
            </w:rPr>
            <w:fldChar w:fldCharType="separate"/>
          </w:r>
          <w:r w:rsidR="00A354A3">
            <w:rPr>
              <w:noProof/>
              <w:webHidden/>
            </w:rPr>
            <w:t>5</w:t>
          </w:r>
          <w:r w:rsidR="00CB307A">
            <w:rPr>
              <w:noProof/>
              <w:webHidden/>
            </w:rPr>
            <w:fldChar w:fldCharType="end"/>
          </w:r>
          <w:r w:rsidR="00CB307A" w:rsidRPr="004F3317">
            <w:rPr>
              <w:rStyle w:val="Hyperlink"/>
              <w:noProof/>
            </w:rPr>
            <w:fldChar w:fldCharType="end"/>
          </w:r>
        </w:p>
        <w:p w14:paraId="4D430445" w14:textId="73632B6B"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"_Toc170378713"</w:instrText>
          </w:r>
          <w:r w:rsidRPr="004F3317">
            <w:rPr>
              <w:rStyle w:val="Hyperlink"/>
              <w:noProof/>
            </w:rPr>
            <w:instrText xml:space="preserve"> </w:instrText>
          </w:r>
          <w:ins w:id="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Index of Tables</w:t>
          </w:r>
          <w:r>
            <w:rPr>
              <w:noProof/>
              <w:webHidden/>
            </w:rPr>
            <w:tab/>
          </w:r>
          <w:r>
            <w:rPr>
              <w:noProof/>
              <w:webHidden/>
            </w:rPr>
            <w:fldChar w:fldCharType="begin"/>
          </w:r>
          <w:r>
            <w:rPr>
              <w:noProof/>
              <w:webHidden/>
            </w:rPr>
            <w:instrText xml:space="preserve"> PAGEREF _Toc170378713 \h </w:instrText>
          </w:r>
          <w:r>
            <w:rPr>
              <w:noProof/>
              <w:webHidden/>
            </w:rPr>
          </w:r>
          <w:r>
            <w:rPr>
              <w:noProof/>
              <w:webHidden/>
            </w:rPr>
            <w:fldChar w:fldCharType="separate"/>
          </w:r>
          <w:r w:rsidR="00A354A3">
            <w:rPr>
              <w:noProof/>
              <w:webHidden/>
            </w:rPr>
            <w:t>7</w:t>
          </w:r>
          <w:r>
            <w:rPr>
              <w:noProof/>
              <w:webHidden/>
            </w:rPr>
            <w:fldChar w:fldCharType="end"/>
          </w:r>
          <w:r w:rsidRPr="004F3317">
            <w:rPr>
              <w:rStyle w:val="Hyperlink"/>
              <w:noProof/>
            </w:rPr>
            <w:fldChar w:fldCharType="end"/>
          </w:r>
        </w:p>
        <w:p w14:paraId="1F07AAD4" w14:textId="286E1400"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"_Toc170378714"</w:instrText>
          </w:r>
          <w:r w:rsidRPr="004F3317">
            <w:rPr>
              <w:rStyle w:val="Hyperlink"/>
              <w:noProof/>
            </w:rPr>
            <w:instrText xml:space="preserve"> </w:instrText>
          </w:r>
          <w:ins w:id="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Document History</w:t>
          </w:r>
          <w:r>
            <w:rPr>
              <w:noProof/>
              <w:webHidden/>
            </w:rPr>
            <w:tab/>
          </w:r>
          <w:r>
            <w:rPr>
              <w:noProof/>
              <w:webHidden/>
            </w:rPr>
            <w:fldChar w:fldCharType="begin"/>
          </w:r>
          <w:r>
            <w:rPr>
              <w:noProof/>
              <w:webHidden/>
            </w:rPr>
            <w:instrText xml:space="preserve"> PAGEREF _Toc170378714 \h </w:instrText>
          </w:r>
          <w:r>
            <w:rPr>
              <w:noProof/>
              <w:webHidden/>
            </w:rPr>
          </w:r>
          <w:r>
            <w:rPr>
              <w:noProof/>
              <w:webHidden/>
            </w:rPr>
            <w:fldChar w:fldCharType="separate"/>
          </w:r>
          <w:r w:rsidR="00A354A3">
            <w:rPr>
              <w:noProof/>
              <w:webHidden/>
            </w:rPr>
            <w:t>8</w:t>
          </w:r>
          <w:r>
            <w:rPr>
              <w:noProof/>
              <w:webHidden/>
            </w:rPr>
            <w:fldChar w:fldCharType="end"/>
          </w:r>
          <w:r w:rsidRPr="004F3317">
            <w:rPr>
              <w:rStyle w:val="Hyperlink"/>
              <w:noProof/>
            </w:rPr>
            <w:fldChar w:fldCharType="end"/>
          </w:r>
        </w:p>
        <w:p w14:paraId="04313FBE" w14:textId="4179E9BE"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"_Toc170378715"</w:instrText>
          </w:r>
          <w:r w:rsidRPr="004F3317">
            <w:rPr>
              <w:rStyle w:val="Hyperlink"/>
              <w:noProof/>
            </w:rPr>
            <w:instrText xml:space="preserve"> </w:instrText>
          </w:r>
          <w:ins w:id="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Licence</w:t>
          </w:r>
          <w:r>
            <w:rPr>
              <w:noProof/>
              <w:webHidden/>
            </w:rPr>
            <w:tab/>
          </w:r>
          <w:r>
            <w:rPr>
              <w:noProof/>
              <w:webHidden/>
            </w:rPr>
            <w:fldChar w:fldCharType="begin"/>
          </w:r>
          <w:r>
            <w:rPr>
              <w:noProof/>
              <w:webHidden/>
            </w:rPr>
            <w:instrText xml:space="preserve"> PAGEREF _Toc170378715 \h </w:instrText>
          </w:r>
          <w:r>
            <w:rPr>
              <w:noProof/>
              <w:webHidden/>
            </w:rPr>
          </w:r>
          <w:r>
            <w:rPr>
              <w:noProof/>
              <w:webHidden/>
            </w:rPr>
            <w:fldChar w:fldCharType="separate"/>
          </w:r>
          <w:r w:rsidR="00A354A3">
            <w:rPr>
              <w:noProof/>
              <w:webHidden/>
            </w:rPr>
            <w:t>10</w:t>
          </w:r>
          <w:r>
            <w:rPr>
              <w:noProof/>
              <w:webHidden/>
            </w:rPr>
            <w:fldChar w:fldCharType="end"/>
          </w:r>
          <w:r w:rsidRPr="004F3317">
            <w:rPr>
              <w:rStyle w:val="Hyperlink"/>
              <w:noProof/>
            </w:rPr>
            <w:fldChar w:fldCharType="end"/>
          </w:r>
        </w:p>
        <w:p w14:paraId="7066FC64" w14:textId="5A0BA29F"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"_Toc170378716"</w:instrText>
          </w:r>
          <w:r w:rsidRPr="004F3317">
            <w:rPr>
              <w:rStyle w:val="Hyperlink"/>
              <w:noProof/>
            </w:rPr>
            <w:instrText xml:space="preserve"> </w:instrText>
          </w:r>
          <w:ins w:id="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Documentation Map</w:t>
          </w:r>
          <w:r>
            <w:rPr>
              <w:noProof/>
              <w:webHidden/>
            </w:rPr>
            <w:tab/>
          </w:r>
          <w:r>
            <w:rPr>
              <w:noProof/>
              <w:webHidden/>
            </w:rPr>
            <w:fldChar w:fldCharType="begin"/>
          </w:r>
          <w:r>
            <w:rPr>
              <w:noProof/>
              <w:webHidden/>
            </w:rPr>
            <w:instrText xml:space="preserve"> PAGEREF _Toc170378716 \h </w:instrText>
          </w:r>
          <w:r>
            <w:rPr>
              <w:noProof/>
              <w:webHidden/>
            </w:rPr>
          </w:r>
          <w:r>
            <w:rPr>
              <w:noProof/>
              <w:webHidden/>
            </w:rPr>
            <w:fldChar w:fldCharType="separate"/>
          </w:r>
          <w:r w:rsidR="00A354A3">
            <w:rPr>
              <w:noProof/>
              <w:webHidden/>
            </w:rPr>
            <w:t>11</w:t>
          </w:r>
          <w:r>
            <w:rPr>
              <w:noProof/>
              <w:webHidden/>
            </w:rPr>
            <w:fldChar w:fldCharType="end"/>
          </w:r>
          <w:r w:rsidRPr="004F3317">
            <w:rPr>
              <w:rStyle w:val="Hyperlink"/>
              <w:noProof/>
            </w:rPr>
            <w:fldChar w:fldCharType="end"/>
          </w:r>
        </w:p>
        <w:p w14:paraId="39ED7427" w14:textId="149B45AF"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"_Toc170378717"</w:instrText>
          </w:r>
          <w:r w:rsidRPr="004F3317">
            <w:rPr>
              <w:rStyle w:val="Hyperlink"/>
              <w:noProof/>
            </w:rPr>
            <w:instrText xml:space="preserve"> </w:instrText>
          </w:r>
          <w:ins w:id="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About This Guide</w:t>
          </w:r>
          <w:r>
            <w:rPr>
              <w:noProof/>
              <w:webHidden/>
            </w:rPr>
            <w:tab/>
          </w:r>
          <w:r>
            <w:rPr>
              <w:noProof/>
              <w:webHidden/>
            </w:rPr>
            <w:fldChar w:fldCharType="begin"/>
          </w:r>
          <w:r>
            <w:rPr>
              <w:noProof/>
              <w:webHidden/>
            </w:rPr>
            <w:instrText xml:space="preserve"> PAGEREF _Toc170378717 \h </w:instrText>
          </w:r>
          <w:r>
            <w:rPr>
              <w:noProof/>
              <w:webHidden/>
            </w:rPr>
          </w:r>
          <w:r>
            <w:rPr>
              <w:noProof/>
              <w:webHidden/>
            </w:rPr>
            <w:fldChar w:fldCharType="separate"/>
          </w:r>
          <w:r w:rsidR="00A354A3">
            <w:rPr>
              <w:noProof/>
              <w:webHidden/>
            </w:rPr>
            <w:t>12</w:t>
          </w:r>
          <w:r>
            <w:rPr>
              <w:noProof/>
              <w:webHidden/>
            </w:rPr>
            <w:fldChar w:fldCharType="end"/>
          </w:r>
          <w:r w:rsidRPr="004F3317">
            <w:rPr>
              <w:rStyle w:val="Hyperlink"/>
              <w:noProof/>
            </w:rPr>
            <w:fldChar w:fldCharType="end"/>
          </w:r>
        </w:p>
        <w:p w14:paraId="658DBE54" w14:textId="0C1834EE"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"_Toc170378718"</w:instrText>
          </w:r>
          <w:r w:rsidRPr="004F3317">
            <w:rPr>
              <w:rStyle w:val="Hyperlink"/>
              <w:noProof/>
            </w:rPr>
            <w:instrText xml:space="preserve"> </w:instrText>
          </w:r>
          <w:ins w:id="1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Typical Simulator Installation</w:t>
          </w:r>
          <w:r>
            <w:rPr>
              <w:noProof/>
              <w:webHidden/>
            </w:rPr>
            <w:tab/>
          </w:r>
          <w:r>
            <w:rPr>
              <w:noProof/>
              <w:webHidden/>
            </w:rPr>
            <w:fldChar w:fldCharType="begin"/>
          </w:r>
          <w:r>
            <w:rPr>
              <w:noProof/>
              <w:webHidden/>
            </w:rPr>
            <w:instrText xml:space="preserve"> PAGEREF _Toc170378718 \h </w:instrText>
          </w:r>
          <w:r>
            <w:rPr>
              <w:noProof/>
              <w:webHidden/>
            </w:rPr>
          </w:r>
          <w:r>
            <w:rPr>
              <w:noProof/>
              <w:webHidden/>
            </w:rPr>
            <w:fldChar w:fldCharType="separate"/>
          </w:r>
          <w:r w:rsidR="00A354A3">
            <w:rPr>
              <w:noProof/>
              <w:webHidden/>
            </w:rPr>
            <w:t>13</w:t>
          </w:r>
          <w:r>
            <w:rPr>
              <w:noProof/>
              <w:webHidden/>
            </w:rPr>
            <w:fldChar w:fldCharType="end"/>
          </w:r>
          <w:r w:rsidRPr="004F3317">
            <w:rPr>
              <w:rStyle w:val="Hyperlink"/>
              <w:noProof/>
            </w:rPr>
            <w:fldChar w:fldCharType="end"/>
          </w:r>
        </w:p>
        <w:p w14:paraId="09CB8545" w14:textId="53DB5B83"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"_Toc170378719"</w:instrText>
          </w:r>
          <w:r w:rsidRPr="004F3317">
            <w:rPr>
              <w:rStyle w:val="Hyperlink"/>
              <w:noProof/>
            </w:rPr>
            <w:instrText xml:space="preserve"> </w:instrText>
          </w:r>
          <w:ins w:id="1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What You Will Need</w:t>
          </w:r>
          <w:r>
            <w:rPr>
              <w:noProof/>
              <w:webHidden/>
            </w:rPr>
            <w:tab/>
          </w:r>
          <w:r>
            <w:rPr>
              <w:noProof/>
              <w:webHidden/>
            </w:rPr>
            <w:fldChar w:fldCharType="begin"/>
          </w:r>
          <w:r>
            <w:rPr>
              <w:noProof/>
              <w:webHidden/>
            </w:rPr>
            <w:instrText xml:space="preserve"> PAGEREF _Toc170378719 \h </w:instrText>
          </w:r>
          <w:r>
            <w:rPr>
              <w:noProof/>
              <w:webHidden/>
            </w:rPr>
          </w:r>
          <w:r>
            <w:rPr>
              <w:noProof/>
              <w:webHidden/>
            </w:rPr>
            <w:fldChar w:fldCharType="separate"/>
          </w:r>
          <w:r w:rsidR="00A354A3">
            <w:rPr>
              <w:noProof/>
              <w:webHidden/>
            </w:rPr>
            <w:t>14</w:t>
          </w:r>
          <w:r>
            <w:rPr>
              <w:noProof/>
              <w:webHidden/>
            </w:rPr>
            <w:fldChar w:fldCharType="end"/>
          </w:r>
          <w:r w:rsidRPr="004F3317">
            <w:rPr>
              <w:rStyle w:val="Hyperlink"/>
              <w:noProof/>
            </w:rPr>
            <w:fldChar w:fldCharType="end"/>
          </w:r>
        </w:p>
        <w:p w14:paraId="5FC458FE" w14:textId="78DA1581"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"_Toc170378720"</w:instrText>
          </w:r>
          <w:r w:rsidRPr="004F3317">
            <w:rPr>
              <w:rStyle w:val="Hyperlink"/>
              <w:noProof/>
            </w:rPr>
            <w:instrText xml:space="preserve"> </w:instrText>
          </w:r>
          <w:ins w:id="1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Skills</w:t>
          </w:r>
          <w:r>
            <w:rPr>
              <w:noProof/>
              <w:webHidden/>
            </w:rPr>
            <w:tab/>
          </w:r>
          <w:r>
            <w:rPr>
              <w:noProof/>
              <w:webHidden/>
            </w:rPr>
            <w:fldChar w:fldCharType="begin"/>
          </w:r>
          <w:r>
            <w:rPr>
              <w:noProof/>
              <w:webHidden/>
            </w:rPr>
            <w:instrText xml:space="preserve"> PAGEREF _Toc170378720 \h </w:instrText>
          </w:r>
          <w:r>
            <w:rPr>
              <w:noProof/>
              <w:webHidden/>
            </w:rPr>
          </w:r>
          <w:r>
            <w:rPr>
              <w:noProof/>
              <w:webHidden/>
            </w:rPr>
            <w:fldChar w:fldCharType="separate"/>
          </w:r>
          <w:r w:rsidR="00A354A3">
            <w:rPr>
              <w:noProof/>
              <w:webHidden/>
            </w:rPr>
            <w:t>14</w:t>
          </w:r>
          <w:r>
            <w:rPr>
              <w:noProof/>
              <w:webHidden/>
            </w:rPr>
            <w:fldChar w:fldCharType="end"/>
          </w:r>
          <w:r w:rsidRPr="004F3317">
            <w:rPr>
              <w:rStyle w:val="Hyperlink"/>
              <w:noProof/>
            </w:rPr>
            <w:fldChar w:fldCharType="end"/>
          </w:r>
        </w:p>
        <w:p w14:paraId="0A96F992" w14:textId="53D128C8"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"_Toc170378721"</w:instrText>
          </w:r>
          <w:r w:rsidRPr="004F3317">
            <w:rPr>
              <w:rStyle w:val="Hyperlink"/>
              <w:noProof/>
            </w:rPr>
            <w:instrText xml:space="preserve"> </w:instrText>
          </w:r>
          <w:ins w:id="1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Tools</w:t>
          </w:r>
          <w:r>
            <w:rPr>
              <w:noProof/>
              <w:webHidden/>
            </w:rPr>
            <w:tab/>
          </w:r>
          <w:r>
            <w:rPr>
              <w:noProof/>
              <w:webHidden/>
            </w:rPr>
            <w:fldChar w:fldCharType="begin"/>
          </w:r>
          <w:r>
            <w:rPr>
              <w:noProof/>
              <w:webHidden/>
            </w:rPr>
            <w:instrText xml:space="preserve"> PAGEREF _Toc170378721 \h </w:instrText>
          </w:r>
          <w:r>
            <w:rPr>
              <w:noProof/>
              <w:webHidden/>
            </w:rPr>
          </w:r>
          <w:r>
            <w:rPr>
              <w:noProof/>
              <w:webHidden/>
            </w:rPr>
            <w:fldChar w:fldCharType="separate"/>
          </w:r>
          <w:r w:rsidR="00A354A3">
            <w:rPr>
              <w:noProof/>
              <w:webHidden/>
            </w:rPr>
            <w:t>14</w:t>
          </w:r>
          <w:r>
            <w:rPr>
              <w:noProof/>
              <w:webHidden/>
            </w:rPr>
            <w:fldChar w:fldCharType="end"/>
          </w:r>
          <w:r w:rsidRPr="004F3317">
            <w:rPr>
              <w:rStyle w:val="Hyperlink"/>
              <w:noProof/>
            </w:rPr>
            <w:fldChar w:fldCharType="end"/>
          </w:r>
        </w:p>
        <w:p w14:paraId="5CF0FBBA" w14:textId="682A19D5"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"_Toc170378722"</w:instrText>
          </w:r>
          <w:r w:rsidRPr="004F3317">
            <w:rPr>
              <w:rStyle w:val="Hyperlink"/>
              <w:noProof/>
            </w:rPr>
            <w:instrText xml:space="preserve"> </w:instrText>
          </w:r>
          <w:ins w:id="1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_Toc170378722 \h </w:instrText>
          </w:r>
          <w:r>
            <w:rPr>
              <w:noProof/>
              <w:webHidden/>
            </w:rPr>
          </w:r>
          <w:r>
            <w:rPr>
              <w:noProof/>
              <w:webHidden/>
            </w:rPr>
            <w:fldChar w:fldCharType="separate"/>
          </w:r>
          <w:r w:rsidR="00A354A3">
            <w:rPr>
              <w:noProof/>
              <w:webHidden/>
            </w:rPr>
            <w:t>14</w:t>
          </w:r>
          <w:r>
            <w:rPr>
              <w:noProof/>
              <w:webHidden/>
            </w:rPr>
            <w:fldChar w:fldCharType="end"/>
          </w:r>
          <w:r w:rsidRPr="004F3317">
            <w:rPr>
              <w:rStyle w:val="Hyperlink"/>
              <w:noProof/>
            </w:rPr>
            <w:fldChar w:fldCharType="end"/>
          </w:r>
        </w:p>
        <w:p w14:paraId="23F5F66C" w14:textId="246CC444"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"_Toc170378723"</w:instrText>
          </w:r>
          <w:r w:rsidRPr="004F3317">
            <w:rPr>
              <w:rStyle w:val="Hyperlink"/>
              <w:noProof/>
            </w:rPr>
            <w:instrText xml:space="preserve"> </w:instrText>
          </w:r>
          <w:ins w:id="1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PCBs</w:t>
          </w:r>
          <w:r>
            <w:rPr>
              <w:noProof/>
              <w:webHidden/>
            </w:rPr>
            <w:tab/>
          </w:r>
          <w:r>
            <w:rPr>
              <w:noProof/>
              <w:webHidden/>
            </w:rPr>
            <w:fldChar w:fldCharType="begin"/>
          </w:r>
          <w:r>
            <w:rPr>
              <w:noProof/>
              <w:webHidden/>
            </w:rPr>
            <w:instrText xml:space="preserve"> PAGEREF _Toc170378723 \h </w:instrText>
          </w:r>
          <w:r>
            <w:rPr>
              <w:noProof/>
              <w:webHidden/>
            </w:rPr>
          </w:r>
          <w:r>
            <w:rPr>
              <w:noProof/>
              <w:webHidden/>
            </w:rPr>
            <w:fldChar w:fldCharType="separate"/>
          </w:r>
          <w:r w:rsidR="00A354A3">
            <w:rPr>
              <w:noProof/>
              <w:webHidden/>
            </w:rPr>
            <w:t>14</w:t>
          </w:r>
          <w:r>
            <w:rPr>
              <w:noProof/>
              <w:webHidden/>
            </w:rPr>
            <w:fldChar w:fldCharType="end"/>
          </w:r>
          <w:r w:rsidRPr="004F3317">
            <w:rPr>
              <w:rStyle w:val="Hyperlink"/>
              <w:noProof/>
            </w:rPr>
            <w:fldChar w:fldCharType="end"/>
          </w:r>
        </w:p>
        <w:p w14:paraId="2DFB5DA2" w14:textId="7F5B549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"_Toc170378724"</w:instrText>
          </w:r>
          <w:r w:rsidRPr="004F3317">
            <w:rPr>
              <w:rStyle w:val="Hyperlink"/>
              <w:noProof/>
            </w:rPr>
            <w:instrText xml:space="preserve"> </w:instrText>
          </w:r>
          <w:ins w:id="1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JLCPCB or SeeedStudio</w:t>
          </w:r>
          <w:r>
            <w:rPr>
              <w:noProof/>
              <w:webHidden/>
            </w:rPr>
            <w:tab/>
          </w:r>
          <w:r>
            <w:rPr>
              <w:noProof/>
              <w:webHidden/>
            </w:rPr>
            <w:fldChar w:fldCharType="begin"/>
          </w:r>
          <w:r>
            <w:rPr>
              <w:noProof/>
              <w:webHidden/>
            </w:rPr>
            <w:instrText xml:space="preserve"> PAGEREF _Toc170378724 \h </w:instrText>
          </w:r>
          <w:r>
            <w:rPr>
              <w:noProof/>
              <w:webHidden/>
            </w:rPr>
          </w:r>
          <w:r>
            <w:rPr>
              <w:noProof/>
              <w:webHidden/>
            </w:rPr>
            <w:fldChar w:fldCharType="separate"/>
          </w:r>
          <w:r w:rsidR="00A354A3">
            <w:rPr>
              <w:noProof/>
              <w:webHidden/>
            </w:rPr>
            <w:t>15</w:t>
          </w:r>
          <w:r>
            <w:rPr>
              <w:noProof/>
              <w:webHidden/>
            </w:rPr>
            <w:fldChar w:fldCharType="end"/>
          </w:r>
          <w:r w:rsidRPr="004F3317">
            <w:rPr>
              <w:rStyle w:val="Hyperlink"/>
              <w:noProof/>
            </w:rPr>
            <w:fldChar w:fldCharType="end"/>
          </w:r>
        </w:p>
        <w:p w14:paraId="1F43E5DF" w14:textId="3BB88F15"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"_Toc170378725"</w:instrText>
          </w:r>
          <w:r w:rsidRPr="004F3317">
            <w:rPr>
              <w:rStyle w:val="Hyperlink"/>
              <w:noProof/>
            </w:rPr>
            <w:instrText xml:space="preserve"> </w:instrText>
          </w:r>
          <w:ins w:id="1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OSH Park</w:t>
          </w:r>
          <w:r>
            <w:rPr>
              <w:noProof/>
              <w:webHidden/>
            </w:rPr>
            <w:tab/>
          </w:r>
          <w:r>
            <w:rPr>
              <w:noProof/>
              <w:webHidden/>
            </w:rPr>
            <w:fldChar w:fldCharType="begin"/>
          </w:r>
          <w:r>
            <w:rPr>
              <w:noProof/>
              <w:webHidden/>
            </w:rPr>
            <w:instrText xml:space="preserve"> PAGEREF _Toc170378725 \h </w:instrText>
          </w:r>
          <w:r>
            <w:rPr>
              <w:noProof/>
              <w:webHidden/>
            </w:rPr>
          </w:r>
          <w:r>
            <w:rPr>
              <w:noProof/>
              <w:webHidden/>
            </w:rPr>
            <w:fldChar w:fldCharType="separate"/>
          </w:r>
          <w:r w:rsidR="00A354A3">
            <w:rPr>
              <w:noProof/>
              <w:webHidden/>
            </w:rPr>
            <w:t>19</w:t>
          </w:r>
          <w:r>
            <w:rPr>
              <w:noProof/>
              <w:webHidden/>
            </w:rPr>
            <w:fldChar w:fldCharType="end"/>
          </w:r>
          <w:r w:rsidRPr="004F3317">
            <w:rPr>
              <w:rStyle w:val="Hyperlink"/>
              <w:noProof/>
            </w:rPr>
            <w:fldChar w:fldCharType="end"/>
          </w:r>
        </w:p>
        <w:p w14:paraId="0AD66392" w14:textId="24668CBC"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"_Toc170378726"</w:instrText>
          </w:r>
          <w:r w:rsidRPr="004F3317">
            <w:rPr>
              <w:rStyle w:val="Hyperlink"/>
              <w:noProof/>
            </w:rPr>
            <w:instrText xml:space="preserve"> </w:instrText>
          </w:r>
          <w:ins w:id="1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Simulator Assembly</w:t>
          </w:r>
          <w:r>
            <w:rPr>
              <w:noProof/>
              <w:webHidden/>
            </w:rPr>
            <w:tab/>
          </w:r>
          <w:r>
            <w:rPr>
              <w:noProof/>
              <w:webHidden/>
            </w:rPr>
            <w:fldChar w:fldCharType="begin"/>
          </w:r>
          <w:r>
            <w:rPr>
              <w:noProof/>
              <w:webHidden/>
            </w:rPr>
            <w:instrText xml:space="preserve"> PAGEREF _Toc170378726 \h </w:instrText>
          </w:r>
          <w:r>
            <w:rPr>
              <w:noProof/>
              <w:webHidden/>
            </w:rPr>
          </w:r>
          <w:r>
            <w:rPr>
              <w:noProof/>
              <w:webHidden/>
            </w:rPr>
            <w:fldChar w:fldCharType="separate"/>
          </w:r>
          <w:r w:rsidR="00A354A3">
            <w:rPr>
              <w:noProof/>
              <w:webHidden/>
            </w:rPr>
            <w:t>20</w:t>
          </w:r>
          <w:r>
            <w:rPr>
              <w:noProof/>
              <w:webHidden/>
            </w:rPr>
            <w:fldChar w:fldCharType="end"/>
          </w:r>
          <w:r w:rsidRPr="004F3317">
            <w:rPr>
              <w:rStyle w:val="Hyperlink"/>
              <w:noProof/>
            </w:rPr>
            <w:fldChar w:fldCharType="end"/>
          </w:r>
        </w:p>
        <w:p w14:paraId="5DB69D6C" w14:textId="4CB4B649"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"_Toc170378727"</w:instrText>
          </w:r>
          <w:r w:rsidRPr="004F3317">
            <w:rPr>
              <w:rStyle w:val="Hyperlink"/>
              <w:noProof/>
            </w:rPr>
            <w:instrText xml:space="preserve"> </w:instrText>
          </w:r>
          <w:ins w:id="1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Polarised Components</w:t>
          </w:r>
          <w:r>
            <w:rPr>
              <w:noProof/>
              <w:webHidden/>
            </w:rPr>
            <w:tab/>
          </w:r>
          <w:r>
            <w:rPr>
              <w:noProof/>
              <w:webHidden/>
            </w:rPr>
            <w:fldChar w:fldCharType="begin"/>
          </w:r>
          <w:r>
            <w:rPr>
              <w:noProof/>
              <w:webHidden/>
            </w:rPr>
            <w:instrText xml:space="preserve"> PAGEREF _Toc170378727 \h </w:instrText>
          </w:r>
          <w:r>
            <w:rPr>
              <w:noProof/>
              <w:webHidden/>
            </w:rPr>
          </w:r>
          <w:r>
            <w:rPr>
              <w:noProof/>
              <w:webHidden/>
            </w:rPr>
            <w:fldChar w:fldCharType="separate"/>
          </w:r>
          <w:r w:rsidR="00A354A3">
            <w:rPr>
              <w:noProof/>
              <w:webHidden/>
            </w:rPr>
            <w:t>20</w:t>
          </w:r>
          <w:r>
            <w:rPr>
              <w:noProof/>
              <w:webHidden/>
            </w:rPr>
            <w:fldChar w:fldCharType="end"/>
          </w:r>
          <w:r w:rsidRPr="004F3317">
            <w:rPr>
              <w:rStyle w:val="Hyperlink"/>
              <w:noProof/>
            </w:rPr>
            <w:fldChar w:fldCharType="end"/>
          </w:r>
        </w:p>
        <w:p w14:paraId="41C219B7" w14:textId="683E2BA1"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"_Toc170378728"</w:instrText>
          </w:r>
          <w:r w:rsidRPr="004F3317">
            <w:rPr>
              <w:rStyle w:val="Hyperlink"/>
              <w:noProof/>
            </w:rPr>
            <w:instrText xml:space="preserve"> </w:instrText>
          </w:r>
          <w:ins w:id="2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Voltage Regulators</w:t>
          </w:r>
          <w:r>
            <w:rPr>
              <w:noProof/>
              <w:webHidden/>
            </w:rPr>
            <w:tab/>
          </w:r>
          <w:r>
            <w:rPr>
              <w:noProof/>
              <w:webHidden/>
            </w:rPr>
            <w:fldChar w:fldCharType="begin"/>
          </w:r>
          <w:r>
            <w:rPr>
              <w:noProof/>
              <w:webHidden/>
            </w:rPr>
            <w:instrText xml:space="preserve"> PAGEREF _Toc170378728 \h </w:instrText>
          </w:r>
          <w:r>
            <w:rPr>
              <w:noProof/>
              <w:webHidden/>
            </w:rPr>
          </w:r>
          <w:r>
            <w:rPr>
              <w:noProof/>
              <w:webHidden/>
            </w:rPr>
            <w:fldChar w:fldCharType="separate"/>
          </w:r>
          <w:r w:rsidR="00A354A3">
            <w:rPr>
              <w:noProof/>
              <w:webHidden/>
            </w:rPr>
            <w:t>20</w:t>
          </w:r>
          <w:r>
            <w:rPr>
              <w:noProof/>
              <w:webHidden/>
            </w:rPr>
            <w:fldChar w:fldCharType="end"/>
          </w:r>
          <w:r w:rsidRPr="004F3317">
            <w:rPr>
              <w:rStyle w:val="Hyperlink"/>
              <w:noProof/>
            </w:rPr>
            <w:fldChar w:fldCharType="end"/>
          </w:r>
        </w:p>
        <w:p w14:paraId="4E616762" w14:textId="48A5F80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"_Toc170378729"</w:instrText>
          </w:r>
          <w:r w:rsidRPr="004F3317">
            <w:rPr>
              <w:rStyle w:val="Hyperlink"/>
              <w:noProof/>
            </w:rPr>
            <w:instrText xml:space="preserve"> </w:instrText>
          </w:r>
          <w:ins w:id="2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Diodes</w:t>
          </w:r>
          <w:r>
            <w:rPr>
              <w:noProof/>
              <w:webHidden/>
            </w:rPr>
            <w:tab/>
          </w:r>
          <w:r>
            <w:rPr>
              <w:noProof/>
              <w:webHidden/>
            </w:rPr>
            <w:fldChar w:fldCharType="begin"/>
          </w:r>
          <w:r>
            <w:rPr>
              <w:noProof/>
              <w:webHidden/>
            </w:rPr>
            <w:instrText xml:space="preserve"> PAGEREF _Toc170378729 \h </w:instrText>
          </w:r>
          <w:r>
            <w:rPr>
              <w:noProof/>
              <w:webHidden/>
            </w:rPr>
          </w:r>
          <w:r>
            <w:rPr>
              <w:noProof/>
              <w:webHidden/>
            </w:rPr>
            <w:fldChar w:fldCharType="separate"/>
          </w:r>
          <w:r w:rsidR="00A354A3">
            <w:rPr>
              <w:noProof/>
              <w:webHidden/>
            </w:rPr>
            <w:t>21</w:t>
          </w:r>
          <w:r>
            <w:rPr>
              <w:noProof/>
              <w:webHidden/>
            </w:rPr>
            <w:fldChar w:fldCharType="end"/>
          </w:r>
          <w:r w:rsidRPr="004F3317">
            <w:rPr>
              <w:rStyle w:val="Hyperlink"/>
              <w:noProof/>
            </w:rPr>
            <w:fldChar w:fldCharType="end"/>
          </w:r>
        </w:p>
        <w:p w14:paraId="09C7F5A5" w14:textId="06AE625B"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"_Toc170378730"</w:instrText>
          </w:r>
          <w:r w:rsidRPr="004F3317">
            <w:rPr>
              <w:rStyle w:val="Hyperlink"/>
              <w:noProof/>
            </w:rPr>
            <w:instrText xml:space="preserve"> </w:instrText>
          </w:r>
          <w:ins w:id="2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Electrolytic Capacitors</w:t>
          </w:r>
          <w:r>
            <w:rPr>
              <w:noProof/>
              <w:webHidden/>
            </w:rPr>
            <w:tab/>
          </w:r>
          <w:r>
            <w:rPr>
              <w:noProof/>
              <w:webHidden/>
            </w:rPr>
            <w:fldChar w:fldCharType="begin"/>
          </w:r>
          <w:r>
            <w:rPr>
              <w:noProof/>
              <w:webHidden/>
            </w:rPr>
            <w:instrText xml:space="preserve"> PAGEREF _Toc170378730 \h </w:instrText>
          </w:r>
          <w:r>
            <w:rPr>
              <w:noProof/>
              <w:webHidden/>
            </w:rPr>
          </w:r>
          <w:r>
            <w:rPr>
              <w:noProof/>
              <w:webHidden/>
            </w:rPr>
            <w:fldChar w:fldCharType="separate"/>
          </w:r>
          <w:r w:rsidR="00A354A3">
            <w:rPr>
              <w:noProof/>
              <w:webHidden/>
            </w:rPr>
            <w:t>21</w:t>
          </w:r>
          <w:r>
            <w:rPr>
              <w:noProof/>
              <w:webHidden/>
            </w:rPr>
            <w:fldChar w:fldCharType="end"/>
          </w:r>
          <w:r w:rsidRPr="004F3317">
            <w:rPr>
              <w:rStyle w:val="Hyperlink"/>
              <w:noProof/>
            </w:rPr>
            <w:fldChar w:fldCharType="end"/>
          </w:r>
        </w:p>
        <w:p w14:paraId="572762A7" w14:textId="77820C06"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"_Toc170378731"</w:instrText>
          </w:r>
          <w:r w:rsidRPr="004F3317">
            <w:rPr>
              <w:rStyle w:val="Hyperlink"/>
              <w:noProof/>
            </w:rPr>
            <w:instrText xml:space="preserve"> </w:instrText>
          </w:r>
          <w:ins w:id="2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Integrated Circuits</w:t>
          </w:r>
          <w:r>
            <w:rPr>
              <w:noProof/>
              <w:webHidden/>
            </w:rPr>
            <w:tab/>
          </w:r>
          <w:r>
            <w:rPr>
              <w:noProof/>
              <w:webHidden/>
            </w:rPr>
            <w:fldChar w:fldCharType="begin"/>
          </w:r>
          <w:r>
            <w:rPr>
              <w:noProof/>
              <w:webHidden/>
            </w:rPr>
            <w:instrText xml:space="preserve"> PAGEREF _Toc170378731 \h </w:instrText>
          </w:r>
          <w:r>
            <w:rPr>
              <w:noProof/>
              <w:webHidden/>
            </w:rPr>
          </w:r>
          <w:r>
            <w:rPr>
              <w:noProof/>
              <w:webHidden/>
            </w:rPr>
            <w:fldChar w:fldCharType="separate"/>
          </w:r>
          <w:r w:rsidR="00A354A3">
            <w:rPr>
              <w:noProof/>
              <w:webHidden/>
            </w:rPr>
            <w:t>22</w:t>
          </w:r>
          <w:r>
            <w:rPr>
              <w:noProof/>
              <w:webHidden/>
            </w:rPr>
            <w:fldChar w:fldCharType="end"/>
          </w:r>
          <w:r w:rsidRPr="004F3317">
            <w:rPr>
              <w:rStyle w:val="Hyperlink"/>
              <w:noProof/>
            </w:rPr>
            <w:fldChar w:fldCharType="end"/>
          </w:r>
        </w:p>
        <w:p w14:paraId="1D0084D9" w14:textId="4C127209"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"_Toc170378732"</w:instrText>
          </w:r>
          <w:r w:rsidRPr="004F3317">
            <w:rPr>
              <w:rStyle w:val="Hyperlink"/>
              <w:noProof/>
            </w:rPr>
            <w:instrText xml:space="preserve"> </w:instrText>
          </w:r>
          <w:ins w:id="2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LEDs</w:t>
          </w:r>
          <w:r>
            <w:rPr>
              <w:noProof/>
              <w:webHidden/>
            </w:rPr>
            <w:tab/>
          </w:r>
          <w:r>
            <w:rPr>
              <w:noProof/>
              <w:webHidden/>
            </w:rPr>
            <w:fldChar w:fldCharType="begin"/>
          </w:r>
          <w:r>
            <w:rPr>
              <w:noProof/>
              <w:webHidden/>
            </w:rPr>
            <w:instrText xml:space="preserve"> PAGEREF _Toc170378732 \h </w:instrText>
          </w:r>
          <w:r>
            <w:rPr>
              <w:noProof/>
              <w:webHidden/>
            </w:rPr>
          </w:r>
          <w:r>
            <w:rPr>
              <w:noProof/>
              <w:webHidden/>
            </w:rPr>
            <w:fldChar w:fldCharType="separate"/>
          </w:r>
          <w:r w:rsidR="00A354A3">
            <w:rPr>
              <w:noProof/>
              <w:webHidden/>
            </w:rPr>
            <w:t>22</w:t>
          </w:r>
          <w:r>
            <w:rPr>
              <w:noProof/>
              <w:webHidden/>
            </w:rPr>
            <w:fldChar w:fldCharType="end"/>
          </w:r>
          <w:r w:rsidRPr="004F3317">
            <w:rPr>
              <w:rStyle w:val="Hyperlink"/>
              <w:noProof/>
            </w:rPr>
            <w:fldChar w:fldCharType="end"/>
          </w:r>
        </w:p>
        <w:p w14:paraId="37F54D0D" w14:textId="73F21000"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"_Toc170378733"</w:instrText>
          </w:r>
          <w:r w:rsidRPr="004F3317">
            <w:rPr>
              <w:rStyle w:val="Hyperlink"/>
              <w:noProof/>
            </w:rPr>
            <w:instrText xml:space="preserve"> </w:instrText>
          </w:r>
          <w:ins w:id="2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Magneto-Resistive Sensors</w:t>
          </w:r>
          <w:r>
            <w:rPr>
              <w:noProof/>
              <w:webHidden/>
            </w:rPr>
            <w:tab/>
          </w:r>
          <w:r>
            <w:rPr>
              <w:noProof/>
              <w:webHidden/>
            </w:rPr>
            <w:fldChar w:fldCharType="begin"/>
          </w:r>
          <w:r>
            <w:rPr>
              <w:noProof/>
              <w:webHidden/>
            </w:rPr>
            <w:instrText xml:space="preserve"> PAGEREF _Toc170378733 \h </w:instrText>
          </w:r>
          <w:r>
            <w:rPr>
              <w:noProof/>
              <w:webHidden/>
            </w:rPr>
          </w:r>
          <w:r>
            <w:rPr>
              <w:noProof/>
              <w:webHidden/>
            </w:rPr>
            <w:fldChar w:fldCharType="separate"/>
          </w:r>
          <w:r w:rsidR="00A354A3">
            <w:rPr>
              <w:noProof/>
              <w:webHidden/>
            </w:rPr>
            <w:t>23</w:t>
          </w:r>
          <w:r>
            <w:rPr>
              <w:noProof/>
              <w:webHidden/>
            </w:rPr>
            <w:fldChar w:fldCharType="end"/>
          </w:r>
          <w:r w:rsidRPr="004F3317">
            <w:rPr>
              <w:rStyle w:val="Hyperlink"/>
              <w:noProof/>
            </w:rPr>
            <w:fldChar w:fldCharType="end"/>
          </w:r>
        </w:p>
        <w:p w14:paraId="5899CBDB" w14:textId="0BDFEA50"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"_Toc170378734"</w:instrText>
          </w:r>
          <w:r w:rsidRPr="004F3317">
            <w:rPr>
              <w:rStyle w:val="Hyperlink"/>
              <w:noProof/>
            </w:rPr>
            <w:instrText xml:space="preserve"> </w:instrText>
          </w:r>
          <w:ins w:id="2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Simulator Interface Module</w:t>
          </w:r>
          <w:r>
            <w:rPr>
              <w:noProof/>
              <w:webHidden/>
            </w:rPr>
            <w:tab/>
          </w:r>
          <w:r>
            <w:rPr>
              <w:noProof/>
              <w:webHidden/>
            </w:rPr>
            <w:fldChar w:fldCharType="begin"/>
          </w:r>
          <w:r>
            <w:rPr>
              <w:noProof/>
              <w:webHidden/>
            </w:rPr>
            <w:instrText xml:space="preserve"> PAGEREF _Toc170378734 \h </w:instrText>
          </w:r>
          <w:r>
            <w:rPr>
              <w:noProof/>
              <w:webHidden/>
            </w:rPr>
          </w:r>
          <w:r>
            <w:rPr>
              <w:noProof/>
              <w:webHidden/>
            </w:rPr>
            <w:fldChar w:fldCharType="separate"/>
          </w:r>
          <w:r w:rsidR="00A354A3">
            <w:rPr>
              <w:noProof/>
              <w:webHidden/>
            </w:rPr>
            <w:t>24</w:t>
          </w:r>
          <w:r>
            <w:rPr>
              <w:noProof/>
              <w:webHidden/>
            </w:rPr>
            <w:fldChar w:fldCharType="end"/>
          </w:r>
          <w:r w:rsidRPr="004F3317">
            <w:rPr>
              <w:rStyle w:val="Hyperlink"/>
              <w:noProof/>
            </w:rPr>
            <w:fldChar w:fldCharType="end"/>
          </w:r>
        </w:p>
        <w:p w14:paraId="1F2E6C20" w14:textId="5725FA28"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"_Toc170378735"</w:instrText>
          </w:r>
          <w:r w:rsidRPr="004F3317">
            <w:rPr>
              <w:rStyle w:val="Hyperlink"/>
              <w:noProof/>
            </w:rPr>
            <w:instrText xml:space="preserve"> </w:instrText>
          </w:r>
          <w:ins w:id="2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_Toc170378735 \h </w:instrText>
          </w:r>
          <w:r>
            <w:rPr>
              <w:noProof/>
              <w:webHidden/>
            </w:rPr>
          </w:r>
          <w:r>
            <w:rPr>
              <w:noProof/>
              <w:webHidden/>
            </w:rPr>
            <w:fldChar w:fldCharType="separate"/>
          </w:r>
          <w:r w:rsidR="00A354A3">
            <w:rPr>
              <w:noProof/>
              <w:webHidden/>
            </w:rPr>
            <w:t>24</w:t>
          </w:r>
          <w:r>
            <w:rPr>
              <w:noProof/>
              <w:webHidden/>
            </w:rPr>
            <w:fldChar w:fldCharType="end"/>
          </w:r>
          <w:r w:rsidRPr="004F3317">
            <w:rPr>
              <w:rStyle w:val="Hyperlink"/>
              <w:noProof/>
            </w:rPr>
            <w:fldChar w:fldCharType="end"/>
          </w:r>
        </w:p>
        <w:p w14:paraId="52F6B9C0" w14:textId="395870D5"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"_Toc170378736"</w:instrText>
          </w:r>
          <w:r w:rsidRPr="004F3317">
            <w:rPr>
              <w:rStyle w:val="Hyperlink"/>
              <w:noProof/>
            </w:rPr>
            <w:instrText xml:space="preserve"> </w:instrText>
          </w:r>
          <w:ins w:id="2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_Toc170378736 \h </w:instrText>
          </w:r>
          <w:r>
            <w:rPr>
              <w:noProof/>
              <w:webHidden/>
            </w:rPr>
          </w:r>
          <w:r>
            <w:rPr>
              <w:noProof/>
              <w:webHidden/>
            </w:rPr>
            <w:fldChar w:fldCharType="separate"/>
          </w:r>
          <w:r w:rsidR="00A354A3">
            <w:rPr>
              <w:noProof/>
              <w:webHidden/>
            </w:rPr>
            <w:t>25</w:t>
          </w:r>
          <w:r>
            <w:rPr>
              <w:noProof/>
              <w:webHidden/>
            </w:rPr>
            <w:fldChar w:fldCharType="end"/>
          </w:r>
          <w:r w:rsidRPr="004F3317">
            <w:rPr>
              <w:rStyle w:val="Hyperlink"/>
              <w:noProof/>
            </w:rPr>
            <w:fldChar w:fldCharType="end"/>
          </w:r>
        </w:p>
        <w:p w14:paraId="5E40E872" w14:textId="7DFC3670"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"_Toc170378737"</w:instrText>
          </w:r>
          <w:r w:rsidRPr="004F3317">
            <w:rPr>
              <w:rStyle w:val="Hyperlink"/>
              <w:noProof/>
            </w:rPr>
            <w:instrText xml:space="preserve"> </w:instrText>
          </w:r>
          <w:ins w:id="2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_Toc170378737 \h </w:instrText>
          </w:r>
          <w:r>
            <w:rPr>
              <w:noProof/>
              <w:webHidden/>
            </w:rPr>
          </w:r>
          <w:r>
            <w:rPr>
              <w:noProof/>
              <w:webHidden/>
            </w:rPr>
            <w:fldChar w:fldCharType="separate"/>
          </w:r>
          <w:r w:rsidR="00A354A3">
            <w:rPr>
              <w:noProof/>
              <w:webHidden/>
            </w:rPr>
            <w:t>26</w:t>
          </w:r>
          <w:r>
            <w:rPr>
              <w:noProof/>
              <w:webHidden/>
            </w:rPr>
            <w:fldChar w:fldCharType="end"/>
          </w:r>
          <w:r w:rsidRPr="004F3317">
            <w:rPr>
              <w:rStyle w:val="Hyperlink"/>
              <w:noProof/>
            </w:rPr>
            <w:fldChar w:fldCharType="end"/>
          </w:r>
        </w:p>
        <w:p w14:paraId="7B223441" w14:textId="4A1C249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"_Toc170378738"</w:instrText>
          </w:r>
          <w:r w:rsidRPr="004F3317">
            <w:rPr>
              <w:rStyle w:val="Hyperlink"/>
              <w:noProof/>
            </w:rPr>
            <w:instrText xml:space="preserve"> </w:instrText>
          </w:r>
          <w:ins w:id="3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_Toc170378738 \h </w:instrText>
          </w:r>
          <w:r>
            <w:rPr>
              <w:noProof/>
              <w:webHidden/>
            </w:rPr>
          </w:r>
          <w:r>
            <w:rPr>
              <w:noProof/>
              <w:webHidden/>
            </w:rPr>
            <w:fldChar w:fldCharType="separate"/>
          </w:r>
          <w:r w:rsidR="00A354A3">
            <w:rPr>
              <w:noProof/>
              <w:webHidden/>
            </w:rPr>
            <w:t>26</w:t>
          </w:r>
          <w:r>
            <w:rPr>
              <w:noProof/>
              <w:webHidden/>
            </w:rPr>
            <w:fldChar w:fldCharType="end"/>
          </w:r>
          <w:r w:rsidRPr="004F3317">
            <w:rPr>
              <w:rStyle w:val="Hyperlink"/>
              <w:noProof/>
            </w:rPr>
            <w:fldChar w:fldCharType="end"/>
          </w:r>
        </w:p>
        <w:p w14:paraId="6A3B8F75" w14:textId="72D1EB5D"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"_Toc170378739"</w:instrText>
          </w:r>
          <w:r w:rsidRPr="004F3317">
            <w:rPr>
              <w:rStyle w:val="Hyperlink"/>
              <w:noProof/>
            </w:rPr>
            <w:instrText xml:space="preserve"> </w:instrText>
          </w:r>
          <w:ins w:id="3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_Toc170378739 \h </w:instrText>
          </w:r>
          <w:r>
            <w:rPr>
              <w:noProof/>
              <w:webHidden/>
            </w:rPr>
          </w:r>
          <w:r>
            <w:rPr>
              <w:noProof/>
              <w:webHidden/>
            </w:rPr>
            <w:fldChar w:fldCharType="separate"/>
          </w:r>
          <w:r w:rsidR="00A354A3">
            <w:rPr>
              <w:noProof/>
              <w:webHidden/>
            </w:rPr>
            <w:t>27</w:t>
          </w:r>
          <w:r>
            <w:rPr>
              <w:noProof/>
              <w:webHidden/>
            </w:rPr>
            <w:fldChar w:fldCharType="end"/>
          </w:r>
          <w:r w:rsidRPr="004F3317">
            <w:rPr>
              <w:rStyle w:val="Hyperlink"/>
              <w:noProof/>
            </w:rPr>
            <w:fldChar w:fldCharType="end"/>
          </w:r>
        </w:p>
        <w:p w14:paraId="09FB6070" w14:textId="65F79D6C"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"_Toc170378740"</w:instrText>
          </w:r>
          <w:r w:rsidRPr="004F3317">
            <w:rPr>
              <w:rStyle w:val="Hyperlink"/>
              <w:noProof/>
            </w:rPr>
            <w:instrText xml:space="preserve"> </w:instrText>
          </w:r>
          <w:ins w:id="3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Voltage Regulator</w:t>
          </w:r>
          <w:r>
            <w:rPr>
              <w:noProof/>
              <w:webHidden/>
            </w:rPr>
            <w:tab/>
          </w:r>
          <w:r>
            <w:rPr>
              <w:noProof/>
              <w:webHidden/>
            </w:rPr>
            <w:fldChar w:fldCharType="begin"/>
          </w:r>
          <w:r>
            <w:rPr>
              <w:noProof/>
              <w:webHidden/>
            </w:rPr>
            <w:instrText xml:space="preserve"> PAGEREF _Toc170378740 \h </w:instrText>
          </w:r>
          <w:r>
            <w:rPr>
              <w:noProof/>
              <w:webHidden/>
            </w:rPr>
          </w:r>
          <w:r>
            <w:rPr>
              <w:noProof/>
              <w:webHidden/>
            </w:rPr>
            <w:fldChar w:fldCharType="separate"/>
          </w:r>
          <w:r w:rsidR="00A354A3">
            <w:rPr>
              <w:noProof/>
              <w:webHidden/>
            </w:rPr>
            <w:t>28</w:t>
          </w:r>
          <w:r>
            <w:rPr>
              <w:noProof/>
              <w:webHidden/>
            </w:rPr>
            <w:fldChar w:fldCharType="end"/>
          </w:r>
          <w:r w:rsidRPr="004F3317">
            <w:rPr>
              <w:rStyle w:val="Hyperlink"/>
              <w:noProof/>
            </w:rPr>
            <w:fldChar w:fldCharType="end"/>
          </w:r>
        </w:p>
        <w:p w14:paraId="0BAF4F81" w14:textId="479B19AD"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"_Toc170378741"</w:instrText>
          </w:r>
          <w:r w:rsidRPr="004F3317">
            <w:rPr>
              <w:rStyle w:val="Hyperlink"/>
              <w:noProof/>
            </w:rPr>
            <w:instrText xml:space="preserve"> </w:instrText>
          </w:r>
          <w:ins w:id="3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Power Module</w:t>
          </w:r>
          <w:r>
            <w:rPr>
              <w:noProof/>
              <w:webHidden/>
            </w:rPr>
            <w:tab/>
          </w:r>
          <w:r>
            <w:rPr>
              <w:noProof/>
              <w:webHidden/>
            </w:rPr>
            <w:fldChar w:fldCharType="begin"/>
          </w:r>
          <w:r>
            <w:rPr>
              <w:noProof/>
              <w:webHidden/>
            </w:rPr>
            <w:instrText xml:space="preserve"> PAGEREF _Toc170378741 \h </w:instrText>
          </w:r>
          <w:r>
            <w:rPr>
              <w:noProof/>
              <w:webHidden/>
            </w:rPr>
          </w:r>
          <w:r>
            <w:rPr>
              <w:noProof/>
              <w:webHidden/>
            </w:rPr>
            <w:fldChar w:fldCharType="separate"/>
          </w:r>
          <w:r w:rsidR="00A354A3">
            <w:rPr>
              <w:noProof/>
              <w:webHidden/>
            </w:rPr>
            <w:t>31</w:t>
          </w:r>
          <w:r>
            <w:rPr>
              <w:noProof/>
              <w:webHidden/>
            </w:rPr>
            <w:fldChar w:fldCharType="end"/>
          </w:r>
          <w:r w:rsidRPr="004F3317">
            <w:rPr>
              <w:rStyle w:val="Hyperlink"/>
              <w:noProof/>
            </w:rPr>
            <w:fldChar w:fldCharType="end"/>
          </w:r>
        </w:p>
        <w:p w14:paraId="5F89BEC9" w14:textId="18D19826"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"_Toc170378742"</w:instrText>
          </w:r>
          <w:r w:rsidRPr="004F3317">
            <w:rPr>
              <w:rStyle w:val="Hyperlink"/>
              <w:noProof/>
            </w:rPr>
            <w:instrText xml:space="preserve"> </w:instrText>
          </w:r>
          <w:ins w:id="3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_Toc170378742 \h </w:instrText>
          </w:r>
          <w:r>
            <w:rPr>
              <w:noProof/>
              <w:webHidden/>
            </w:rPr>
          </w:r>
          <w:r>
            <w:rPr>
              <w:noProof/>
              <w:webHidden/>
            </w:rPr>
            <w:fldChar w:fldCharType="separate"/>
          </w:r>
          <w:r w:rsidR="00A354A3">
            <w:rPr>
              <w:noProof/>
              <w:webHidden/>
            </w:rPr>
            <w:t>31</w:t>
          </w:r>
          <w:r>
            <w:rPr>
              <w:noProof/>
              <w:webHidden/>
            </w:rPr>
            <w:fldChar w:fldCharType="end"/>
          </w:r>
          <w:r w:rsidRPr="004F3317">
            <w:rPr>
              <w:rStyle w:val="Hyperlink"/>
              <w:noProof/>
            </w:rPr>
            <w:fldChar w:fldCharType="end"/>
          </w:r>
        </w:p>
        <w:p w14:paraId="42690454" w14:textId="50A6012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"_Toc170378743"</w:instrText>
          </w:r>
          <w:r w:rsidRPr="004F3317">
            <w:rPr>
              <w:rStyle w:val="Hyperlink"/>
              <w:noProof/>
            </w:rPr>
            <w:instrText xml:space="preserve"> </w:instrText>
          </w:r>
          <w:ins w:id="3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_Toc170378743 \h </w:instrText>
          </w:r>
          <w:r>
            <w:rPr>
              <w:noProof/>
              <w:webHidden/>
            </w:rPr>
          </w:r>
          <w:r>
            <w:rPr>
              <w:noProof/>
              <w:webHidden/>
            </w:rPr>
            <w:fldChar w:fldCharType="separate"/>
          </w:r>
          <w:r w:rsidR="00A354A3">
            <w:rPr>
              <w:noProof/>
              <w:webHidden/>
            </w:rPr>
            <w:t>32</w:t>
          </w:r>
          <w:r>
            <w:rPr>
              <w:noProof/>
              <w:webHidden/>
            </w:rPr>
            <w:fldChar w:fldCharType="end"/>
          </w:r>
          <w:r w:rsidRPr="004F3317">
            <w:rPr>
              <w:rStyle w:val="Hyperlink"/>
              <w:noProof/>
            </w:rPr>
            <w:fldChar w:fldCharType="end"/>
          </w:r>
        </w:p>
        <w:p w14:paraId="51D7E627" w14:textId="3C8D05F8"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lastRenderedPageBreak/>
            <w:fldChar w:fldCharType="begin"/>
          </w:r>
          <w:r w:rsidRPr="004F3317">
            <w:rPr>
              <w:rStyle w:val="Hyperlink"/>
              <w:noProof/>
            </w:rPr>
            <w:instrText xml:space="preserve"> </w:instrText>
          </w:r>
          <w:r>
            <w:rPr>
              <w:noProof/>
            </w:rPr>
            <w:instrText>HYPERLINK \l "_Toc170378744"</w:instrText>
          </w:r>
          <w:r w:rsidRPr="004F3317">
            <w:rPr>
              <w:rStyle w:val="Hyperlink"/>
              <w:noProof/>
            </w:rPr>
            <w:instrText xml:space="preserve"> </w:instrText>
          </w:r>
          <w:ins w:id="3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_Toc170378744 \h </w:instrText>
          </w:r>
          <w:r>
            <w:rPr>
              <w:noProof/>
              <w:webHidden/>
            </w:rPr>
          </w:r>
          <w:r>
            <w:rPr>
              <w:noProof/>
              <w:webHidden/>
            </w:rPr>
            <w:fldChar w:fldCharType="separate"/>
          </w:r>
          <w:r w:rsidR="00A354A3">
            <w:rPr>
              <w:noProof/>
              <w:webHidden/>
            </w:rPr>
            <w:t>33</w:t>
          </w:r>
          <w:r>
            <w:rPr>
              <w:noProof/>
              <w:webHidden/>
            </w:rPr>
            <w:fldChar w:fldCharType="end"/>
          </w:r>
          <w:r w:rsidRPr="004F3317">
            <w:rPr>
              <w:rStyle w:val="Hyperlink"/>
              <w:noProof/>
            </w:rPr>
            <w:fldChar w:fldCharType="end"/>
          </w:r>
        </w:p>
        <w:p w14:paraId="62A545A0" w14:textId="4CEC92D7"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"_Toc170378745"</w:instrText>
          </w:r>
          <w:r w:rsidRPr="004F3317">
            <w:rPr>
              <w:rStyle w:val="Hyperlink"/>
              <w:noProof/>
            </w:rPr>
            <w:instrText xml:space="preserve"> </w:instrText>
          </w:r>
          <w:ins w:id="3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_Toc170378745 \h </w:instrText>
          </w:r>
          <w:r>
            <w:rPr>
              <w:noProof/>
              <w:webHidden/>
            </w:rPr>
          </w:r>
          <w:r>
            <w:rPr>
              <w:noProof/>
              <w:webHidden/>
            </w:rPr>
            <w:fldChar w:fldCharType="separate"/>
          </w:r>
          <w:r w:rsidR="00A354A3">
            <w:rPr>
              <w:noProof/>
              <w:webHidden/>
            </w:rPr>
            <w:t>33</w:t>
          </w:r>
          <w:r>
            <w:rPr>
              <w:noProof/>
              <w:webHidden/>
            </w:rPr>
            <w:fldChar w:fldCharType="end"/>
          </w:r>
          <w:r w:rsidRPr="004F3317">
            <w:rPr>
              <w:rStyle w:val="Hyperlink"/>
              <w:noProof/>
            </w:rPr>
            <w:fldChar w:fldCharType="end"/>
          </w:r>
        </w:p>
        <w:p w14:paraId="796CF4B2" w14:textId="24AABB17"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"_Toc170378746"</w:instrText>
          </w:r>
          <w:r w:rsidRPr="004F3317">
            <w:rPr>
              <w:rStyle w:val="Hyperlink"/>
              <w:noProof/>
            </w:rPr>
            <w:instrText xml:space="preserve"> </w:instrText>
          </w:r>
          <w:ins w:id="3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_Toc170378746 \h </w:instrText>
          </w:r>
          <w:r>
            <w:rPr>
              <w:noProof/>
              <w:webHidden/>
            </w:rPr>
          </w:r>
          <w:r>
            <w:rPr>
              <w:noProof/>
              <w:webHidden/>
            </w:rPr>
            <w:fldChar w:fldCharType="separate"/>
          </w:r>
          <w:r w:rsidR="00A354A3">
            <w:rPr>
              <w:noProof/>
              <w:webHidden/>
            </w:rPr>
            <w:t>33</w:t>
          </w:r>
          <w:r>
            <w:rPr>
              <w:noProof/>
              <w:webHidden/>
            </w:rPr>
            <w:fldChar w:fldCharType="end"/>
          </w:r>
          <w:r w:rsidRPr="004F3317">
            <w:rPr>
              <w:rStyle w:val="Hyperlink"/>
              <w:noProof/>
            </w:rPr>
            <w:fldChar w:fldCharType="end"/>
          </w:r>
        </w:p>
        <w:p w14:paraId="63F44E3E" w14:textId="348C540C"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"_Toc170378747"</w:instrText>
          </w:r>
          <w:r w:rsidRPr="004F3317">
            <w:rPr>
              <w:rStyle w:val="Hyperlink"/>
              <w:noProof/>
            </w:rPr>
            <w:instrText xml:space="preserve"> </w:instrText>
          </w:r>
          <w:ins w:id="3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Magneto-Resistive Sensor Module</w:t>
          </w:r>
          <w:r>
            <w:rPr>
              <w:noProof/>
              <w:webHidden/>
            </w:rPr>
            <w:tab/>
          </w:r>
          <w:r>
            <w:rPr>
              <w:noProof/>
              <w:webHidden/>
            </w:rPr>
            <w:fldChar w:fldCharType="begin"/>
          </w:r>
          <w:r>
            <w:rPr>
              <w:noProof/>
              <w:webHidden/>
            </w:rPr>
            <w:instrText xml:space="preserve"> PAGEREF _Toc170378747 \h </w:instrText>
          </w:r>
          <w:r>
            <w:rPr>
              <w:noProof/>
              <w:webHidden/>
            </w:rPr>
          </w:r>
          <w:r>
            <w:rPr>
              <w:noProof/>
              <w:webHidden/>
            </w:rPr>
            <w:fldChar w:fldCharType="separate"/>
          </w:r>
          <w:r w:rsidR="00A354A3">
            <w:rPr>
              <w:noProof/>
              <w:webHidden/>
            </w:rPr>
            <w:t>35</w:t>
          </w:r>
          <w:r>
            <w:rPr>
              <w:noProof/>
              <w:webHidden/>
            </w:rPr>
            <w:fldChar w:fldCharType="end"/>
          </w:r>
          <w:r w:rsidRPr="004F3317">
            <w:rPr>
              <w:rStyle w:val="Hyperlink"/>
              <w:noProof/>
            </w:rPr>
            <w:fldChar w:fldCharType="end"/>
          </w:r>
        </w:p>
        <w:p w14:paraId="2E6A8AD9" w14:textId="21F81253"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"_Toc170378748"</w:instrText>
          </w:r>
          <w:r w:rsidRPr="004F3317">
            <w:rPr>
              <w:rStyle w:val="Hyperlink"/>
              <w:noProof/>
            </w:rPr>
            <w:instrText xml:space="preserve"> </w:instrText>
          </w:r>
          <w:ins w:id="4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_Toc170378748 \h </w:instrText>
          </w:r>
          <w:r>
            <w:rPr>
              <w:noProof/>
              <w:webHidden/>
            </w:rPr>
          </w:r>
          <w:r>
            <w:rPr>
              <w:noProof/>
              <w:webHidden/>
            </w:rPr>
            <w:fldChar w:fldCharType="separate"/>
          </w:r>
          <w:r w:rsidR="00A354A3">
            <w:rPr>
              <w:noProof/>
              <w:webHidden/>
            </w:rPr>
            <w:t>35</w:t>
          </w:r>
          <w:r>
            <w:rPr>
              <w:noProof/>
              <w:webHidden/>
            </w:rPr>
            <w:fldChar w:fldCharType="end"/>
          </w:r>
          <w:r w:rsidRPr="004F3317">
            <w:rPr>
              <w:rStyle w:val="Hyperlink"/>
              <w:noProof/>
            </w:rPr>
            <w:fldChar w:fldCharType="end"/>
          </w:r>
        </w:p>
        <w:p w14:paraId="485D7701" w14:textId="717C9DA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"_Toc170378749"</w:instrText>
          </w:r>
          <w:r w:rsidRPr="004F3317">
            <w:rPr>
              <w:rStyle w:val="Hyperlink"/>
              <w:noProof/>
            </w:rPr>
            <w:instrText xml:space="preserve"> </w:instrText>
          </w:r>
          <w:ins w:id="4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_Toc170378749 \h </w:instrText>
          </w:r>
          <w:r>
            <w:rPr>
              <w:noProof/>
              <w:webHidden/>
            </w:rPr>
          </w:r>
          <w:r>
            <w:rPr>
              <w:noProof/>
              <w:webHidden/>
            </w:rPr>
            <w:fldChar w:fldCharType="separate"/>
          </w:r>
          <w:r w:rsidR="00A354A3">
            <w:rPr>
              <w:noProof/>
              <w:webHidden/>
            </w:rPr>
            <w:t>36</w:t>
          </w:r>
          <w:r>
            <w:rPr>
              <w:noProof/>
              <w:webHidden/>
            </w:rPr>
            <w:fldChar w:fldCharType="end"/>
          </w:r>
          <w:r w:rsidRPr="004F3317">
            <w:rPr>
              <w:rStyle w:val="Hyperlink"/>
              <w:noProof/>
            </w:rPr>
            <w:fldChar w:fldCharType="end"/>
          </w:r>
        </w:p>
        <w:p w14:paraId="44AB48D7" w14:textId="3EE6AF3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"_Toc170378750"</w:instrText>
          </w:r>
          <w:r w:rsidRPr="004F3317">
            <w:rPr>
              <w:rStyle w:val="Hyperlink"/>
              <w:noProof/>
            </w:rPr>
            <w:instrText xml:space="preserve"> </w:instrText>
          </w:r>
          <w:ins w:id="4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w:t>
          </w:r>
          <w:r>
            <w:rPr>
              <w:noProof/>
              <w:webHidden/>
            </w:rPr>
            <w:tab/>
          </w:r>
          <w:r>
            <w:rPr>
              <w:noProof/>
              <w:webHidden/>
            </w:rPr>
            <w:fldChar w:fldCharType="begin"/>
          </w:r>
          <w:r>
            <w:rPr>
              <w:noProof/>
              <w:webHidden/>
            </w:rPr>
            <w:instrText xml:space="preserve"> PAGEREF _Toc170378750 \h </w:instrText>
          </w:r>
          <w:r>
            <w:rPr>
              <w:noProof/>
              <w:webHidden/>
            </w:rPr>
          </w:r>
          <w:r>
            <w:rPr>
              <w:noProof/>
              <w:webHidden/>
            </w:rPr>
            <w:fldChar w:fldCharType="separate"/>
          </w:r>
          <w:r w:rsidR="00A354A3">
            <w:rPr>
              <w:noProof/>
              <w:webHidden/>
            </w:rPr>
            <w:t>37</w:t>
          </w:r>
          <w:r>
            <w:rPr>
              <w:noProof/>
              <w:webHidden/>
            </w:rPr>
            <w:fldChar w:fldCharType="end"/>
          </w:r>
          <w:r w:rsidRPr="004F3317">
            <w:rPr>
              <w:rStyle w:val="Hyperlink"/>
              <w:noProof/>
            </w:rPr>
            <w:fldChar w:fldCharType="end"/>
          </w:r>
        </w:p>
        <w:p w14:paraId="7A163406" w14:textId="36F6580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"_Toc170378751"</w:instrText>
          </w:r>
          <w:r w:rsidRPr="004F3317">
            <w:rPr>
              <w:rStyle w:val="Hyperlink"/>
              <w:noProof/>
            </w:rPr>
            <w:instrText xml:space="preserve"> </w:instrText>
          </w:r>
          <w:ins w:id="4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_Toc170378751 \h </w:instrText>
          </w:r>
          <w:r>
            <w:rPr>
              <w:noProof/>
              <w:webHidden/>
            </w:rPr>
          </w:r>
          <w:r>
            <w:rPr>
              <w:noProof/>
              <w:webHidden/>
            </w:rPr>
            <w:fldChar w:fldCharType="separate"/>
          </w:r>
          <w:r w:rsidR="00A354A3">
            <w:rPr>
              <w:noProof/>
              <w:webHidden/>
            </w:rPr>
            <w:t>37</w:t>
          </w:r>
          <w:r>
            <w:rPr>
              <w:noProof/>
              <w:webHidden/>
            </w:rPr>
            <w:fldChar w:fldCharType="end"/>
          </w:r>
          <w:r w:rsidRPr="004F3317">
            <w:rPr>
              <w:rStyle w:val="Hyperlink"/>
              <w:noProof/>
            </w:rPr>
            <w:fldChar w:fldCharType="end"/>
          </w:r>
        </w:p>
        <w:p w14:paraId="40D6B4CE" w14:textId="18E0B6EB"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"_Toc170378752"</w:instrText>
          </w:r>
          <w:r w:rsidRPr="004F3317">
            <w:rPr>
              <w:rStyle w:val="Hyperlink"/>
              <w:noProof/>
            </w:rPr>
            <w:instrText xml:space="preserve"> </w:instrText>
          </w:r>
          <w:ins w:id="4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_Toc170378752 \h </w:instrText>
          </w:r>
          <w:r>
            <w:rPr>
              <w:noProof/>
              <w:webHidden/>
            </w:rPr>
          </w:r>
          <w:r>
            <w:rPr>
              <w:noProof/>
              <w:webHidden/>
            </w:rPr>
            <w:fldChar w:fldCharType="separate"/>
          </w:r>
          <w:r w:rsidR="00A354A3">
            <w:rPr>
              <w:noProof/>
              <w:webHidden/>
            </w:rPr>
            <w:t>37</w:t>
          </w:r>
          <w:r>
            <w:rPr>
              <w:noProof/>
              <w:webHidden/>
            </w:rPr>
            <w:fldChar w:fldCharType="end"/>
          </w:r>
          <w:r w:rsidRPr="004F3317">
            <w:rPr>
              <w:rStyle w:val="Hyperlink"/>
              <w:noProof/>
            </w:rPr>
            <w:fldChar w:fldCharType="end"/>
          </w:r>
        </w:p>
        <w:p w14:paraId="07E30899" w14:textId="515A9BCA"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"_Toc170378753"</w:instrText>
          </w:r>
          <w:r w:rsidRPr="004F3317">
            <w:rPr>
              <w:rStyle w:val="Hyperlink"/>
              <w:noProof/>
            </w:rPr>
            <w:instrText xml:space="preserve"> </w:instrText>
          </w:r>
          <w:ins w:id="4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Infra-Red &amp; Other Sensor Modules</w:t>
          </w:r>
          <w:r>
            <w:rPr>
              <w:noProof/>
              <w:webHidden/>
            </w:rPr>
            <w:tab/>
          </w:r>
          <w:r>
            <w:rPr>
              <w:noProof/>
              <w:webHidden/>
            </w:rPr>
            <w:fldChar w:fldCharType="begin"/>
          </w:r>
          <w:r>
            <w:rPr>
              <w:noProof/>
              <w:webHidden/>
            </w:rPr>
            <w:instrText xml:space="preserve"> PAGEREF _Toc170378753 \h </w:instrText>
          </w:r>
          <w:r>
            <w:rPr>
              <w:noProof/>
              <w:webHidden/>
            </w:rPr>
          </w:r>
          <w:r>
            <w:rPr>
              <w:noProof/>
              <w:webHidden/>
            </w:rPr>
            <w:fldChar w:fldCharType="separate"/>
          </w:r>
          <w:r w:rsidR="00A354A3">
            <w:rPr>
              <w:noProof/>
              <w:webHidden/>
            </w:rPr>
            <w:t>39</w:t>
          </w:r>
          <w:r>
            <w:rPr>
              <w:noProof/>
              <w:webHidden/>
            </w:rPr>
            <w:fldChar w:fldCharType="end"/>
          </w:r>
          <w:r w:rsidRPr="004F3317">
            <w:rPr>
              <w:rStyle w:val="Hyperlink"/>
              <w:noProof/>
            </w:rPr>
            <w:fldChar w:fldCharType="end"/>
          </w:r>
        </w:p>
        <w:p w14:paraId="2BCD8D2E" w14:textId="486563F8"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"_Toc170378754"</w:instrText>
          </w:r>
          <w:r w:rsidRPr="004F3317">
            <w:rPr>
              <w:rStyle w:val="Hyperlink"/>
              <w:noProof/>
            </w:rPr>
            <w:instrText xml:space="preserve"> </w:instrText>
          </w:r>
          <w:ins w:id="4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_Toc170378754 \h </w:instrText>
          </w:r>
          <w:r>
            <w:rPr>
              <w:noProof/>
              <w:webHidden/>
            </w:rPr>
          </w:r>
          <w:r>
            <w:rPr>
              <w:noProof/>
              <w:webHidden/>
            </w:rPr>
            <w:fldChar w:fldCharType="separate"/>
          </w:r>
          <w:r w:rsidR="00A354A3">
            <w:rPr>
              <w:noProof/>
              <w:webHidden/>
            </w:rPr>
            <w:t>39</w:t>
          </w:r>
          <w:r>
            <w:rPr>
              <w:noProof/>
              <w:webHidden/>
            </w:rPr>
            <w:fldChar w:fldCharType="end"/>
          </w:r>
          <w:r w:rsidRPr="004F3317">
            <w:rPr>
              <w:rStyle w:val="Hyperlink"/>
              <w:noProof/>
            </w:rPr>
            <w:fldChar w:fldCharType="end"/>
          </w:r>
        </w:p>
        <w:p w14:paraId="07ADEF03" w14:textId="752F4F2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"_Toc170378755"</w:instrText>
          </w:r>
          <w:r w:rsidRPr="004F3317">
            <w:rPr>
              <w:rStyle w:val="Hyperlink"/>
              <w:noProof/>
            </w:rPr>
            <w:instrText xml:space="preserve"> </w:instrText>
          </w:r>
          <w:ins w:id="4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Schematic</w:t>
          </w:r>
          <w:r>
            <w:rPr>
              <w:noProof/>
              <w:webHidden/>
            </w:rPr>
            <w:tab/>
          </w:r>
          <w:r>
            <w:rPr>
              <w:noProof/>
              <w:webHidden/>
            </w:rPr>
            <w:fldChar w:fldCharType="begin"/>
          </w:r>
          <w:r>
            <w:rPr>
              <w:noProof/>
              <w:webHidden/>
            </w:rPr>
            <w:instrText xml:space="preserve"> PAGEREF _Toc170378755 \h </w:instrText>
          </w:r>
          <w:r>
            <w:rPr>
              <w:noProof/>
              <w:webHidden/>
            </w:rPr>
          </w:r>
          <w:r>
            <w:rPr>
              <w:noProof/>
              <w:webHidden/>
            </w:rPr>
            <w:fldChar w:fldCharType="separate"/>
          </w:r>
          <w:r w:rsidR="00A354A3">
            <w:rPr>
              <w:noProof/>
              <w:webHidden/>
            </w:rPr>
            <w:t>40</w:t>
          </w:r>
          <w:r>
            <w:rPr>
              <w:noProof/>
              <w:webHidden/>
            </w:rPr>
            <w:fldChar w:fldCharType="end"/>
          </w:r>
          <w:r w:rsidRPr="004F3317">
            <w:rPr>
              <w:rStyle w:val="Hyperlink"/>
              <w:noProof/>
            </w:rPr>
            <w:fldChar w:fldCharType="end"/>
          </w:r>
        </w:p>
        <w:p w14:paraId="36B6FCA3" w14:textId="0169509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"_Toc170378756"</w:instrText>
          </w:r>
          <w:r w:rsidRPr="004F3317">
            <w:rPr>
              <w:rStyle w:val="Hyperlink"/>
              <w:noProof/>
            </w:rPr>
            <w:instrText xml:space="preserve"> </w:instrText>
          </w:r>
          <w:ins w:id="4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PCB Layout</w:t>
          </w:r>
          <w:r>
            <w:rPr>
              <w:noProof/>
              <w:webHidden/>
            </w:rPr>
            <w:tab/>
          </w:r>
          <w:r>
            <w:rPr>
              <w:noProof/>
              <w:webHidden/>
            </w:rPr>
            <w:fldChar w:fldCharType="begin"/>
          </w:r>
          <w:r>
            <w:rPr>
              <w:noProof/>
              <w:webHidden/>
            </w:rPr>
            <w:instrText xml:space="preserve"> PAGEREF _Toc170378756 \h </w:instrText>
          </w:r>
          <w:r>
            <w:rPr>
              <w:noProof/>
              <w:webHidden/>
            </w:rPr>
          </w:r>
          <w:r>
            <w:rPr>
              <w:noProof/>
              <w:webHidden/>
            </w:rPr>
            <w:fldChar w:fldCharType="separate"/>
          </w:r>
          <w:r w:rsidR="00A354A3">
            <w:rPr>
              <w:noProof/>
              <w:webHidden/>
            </w:rPr>
            <w:t>41</w:t>
          </w:r>
          <w:r>
            <w:rPr>
              <w:noProof/>
              <w:webHidden/>
            </w:rPr>
            <w:fldChar w:fldCharType="end"/>
          </w:r>
          <w:r w:rsidRPr="004F3317">
            <w:rPr>
              <w:rStyle w:val="Hyperlink"/>
              <w:noProof/>
            </w:rPr>
            <w:fldChar w:fldCharType="end"/>
          </w:r>
        </w:p>
        <w:p w14:paraId="2506DC0C" w14:textId="2E525B6F"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"_Toc170378757"</w:instrText>
          </w:r>
          <w:r w:rsidRPr="004F3317">
            <w:rPr>
              <w:rStyle w:val="Hyperlink"/>
              <w:noProof/>
            </w:rPr>
            <w:instrText xml:space="preserve"> </w:instrText>
          </w:r>
          <w:ins w:id="4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Construction</w:t>
          </w:r>
          <w:r>
            <w:rPr>
              <w:noProof/>
              <w:webHidden/>
            </w:rPr>
            <w:tab/>
          </w:r>
          <w:r>
            <w:rPr>
              <w:noProof/>
              <w:webHidden/>
            </w:rPr>
            <w:fldChar w:fldCharType="begin"/>
          </w:r>
          <w:r>
            <w:rPr>
              <w:noProof/>
              <w:webHidden/>
            </w:rPr>
            <w:instrText xml:space="preserve"> PAGEREF _Toc170378757 \h </w:instrText>
          </w:r>
          <w:r>
            <w:rPr>
              <w:noProof/>
              <w:webHidden/>
            </w:rPr>
          </w:r>
          <w:r>
            <w:rPr>
              <w:noProof/>
              <w:webHidden/>
            </w:rPr>
            <w:fldChar w:fldCharType="separate"/>
          </w:r>
          <w:r w:rsidR="00A354A3">
            <w:rPr>
              <w:noProof/>
              <w:webHidden/>
            </w:rPr>
            <w:t>41</w:t>
          </w:r>
          <w:r>
            <w:rPr>
              <w:noProof/>
              <w:webHidden/>
            </w:rPr>
            <w:fldChar w:fldCharType="end"/>
          </w:r>
          <w:r w:rsidRPr="004F3317">
            <w:rPr>
              <w:rStyle w:val="Hyperlink"/>
              <w:noProof/>
            </w:rPr>
            <w:fldChar w:fldCharType="end"/>
          </w:r>
        </w:p>
        <w:p w14:paraId="1334823E" w14:textId="62C8016F"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"_Toc170378758"</w:instrText>
          </w:r>
          <w:r w:rsidRPr="004F3317">
            <w:rPr>
              <w:rStyle w:val="Hyperlink"/>
              <w:noProof/>
            </w:rPr>
            <w:instrText xml:space="preserve"> </w:instrText>
          </w:r>
          <w:ins w:id="5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Infra-Red Sensor</w:t>
          </w:r>
          <w:r>
            <w:rPr>
              <w:noProof/>
              <w:webHidden/>
            </w:rPr>
            <w:tab/>
          </w:r>
          <w:r>
            <w:rPr>
              <w:noProof/>
              <w:webHidden/>
            </w:rPr>
            <w:fldChar w:fldCharType="begin"/>
          </w:r>
          <w:r>
            <w:rPr>
              <w:noProof/>
              <w:webHidden/>
            </w:rPr>
            <w:instrText xml:space="preserve"> PAGEREF _Toc170378758 \h </w:instrText>
          </w:r>
          <w:r>
            <w:rPr>
              <w:noProof/>
              <w:webHidden/>
            </w:rPr>
          </w:r>
          <w:r>
            <w:rPr>
              <w:noProof/>
              <w:webHidden/>
            </w:rPr>
            <w:fldChar w:fldCharType="separate"/>
          </w:r>
          <w:r w:rsidR="00A354A3">
            <w:rPr>
              <w:noProof/>
              <w:webHidden/>
            </w:rPr>
            <w:t>43</w:t>
          </w:r>
          <w:r>
            <w:rPr>
              <w:noProof/>
              <w:webHidden/>
            </w:rPr>
            <w:fldChar w:fldCharType="end"/>
          </w:r>
          <w:r w:rsidRPr="004F3317">
            <w:rPr>
              <w:rStyle w:val="Hyperlink"/>
              <w:noProof/>
            </w:rPr>
            <w:fldChar w:fldCharType="end"/>
          </w:r>
        </w:p>
        <w:p w14:paraId="60753BBE" w14:textId="4CC5E89E"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"_Toc170378759"</w:instrText>
          </w:r>
          <w:r w:rsidRPr="004F3317">
            <w:rPr>
              <w:rStyle w:val="Hyperlink"/>
              <w:noProof/>
            </w:rPr>
            <w:instrText xml:space="preserve"> </w:instrText>
          </w:r>
          <w:ins w:id="5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Enclosures</w:t>
          </w:r>
          <w:r>
            <w:rPr>
              <w:noProof/>
              <w:webHidden/>
            </w:rPr>
            <w:tab/>
          </w:r>
          <w:r>
            <w:rPr>
              <w:noProof/>
              <w:webHidden/>
            </w:rPr>
            <w:fldChar w:fldCharType="begin"/>
          </w:r>
          <w:r>
            <w:rPr>
              <w:noProof/>
              <w:webHidden/>
            </w:rPr>
            <w:instrText xml:space="preserve"> PAGEREF _Toc170378759 \h </w:instrText>
          </w:r>
          <w:r>
            <w:rPr>
              <w:noProof/>
              <w:webHidden/>
            </w:rPr>
          </w:r>
          <w:r>
            <w:rPr>
              <w:noProof/>
              <w:webHidden/>
            </w:rPr>
            <w:fldChar w:fldCharType="separate"/>
          </w:r>
          <w:r w:rsidR="00A354A3">
            <w:rPr>
              <w:noProof/>
              <w:webHidden/>
            </w:rPr>
            <w:t>44</w:t>
          </w:r>
          <w:r>
            <w:rPr>
              <w:noProof/>
              <w:webHidden/>
            </w:rPr>
            <w:fldChar w:fldCharType="end"/>
          </w:r>
          <w:r w:rsidRPr="004F3317">
            <w:rPr>
              <w:rStyle w:val="Hyperlink"/>
              <w:noProof/>
            </w:rPr>
            <w:fldChar w:fldCharType="end"/>
          </w:r>
        </w:p>
        <w:p w14:paraId="0C81E336" w14:textId="6085D805"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"_Toc170378760"</w:instrText>
          </w:r>
          <w:r w:rsidRPr="004F3317">
            <w:rPr>
              <w:rStyle w:val="Hyperlink"/>
              <w:noProof/>
            </w:rPr>
            <w:instrText xml:space="preserve"> </w:instrText>
          </w:r>
          <w:ins w:id="5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Parts List</w:t>
          </w:r>
          <w:r>
            <w:rPr>
              <w:noProof/>
              <w:webHidden/>
            </w:rPr>
            <w:tab/>
          </w:r>
          <w:r>
            <w:rPr>
              <w:noProof/>
              <w:webHidden/>
            </w:rPr>
            <w:fldChar w:fldCharType="begin"/>
          </w:r>
          <w:r>
            <w:rPr>
              <w:noProof/>
              <w:webHidden/>
            </w:rPr>
            <w:instrText xml:space="preserve"> PAGEREF _Toc170378760 \h </w:instrText>
          </w:r>
          <w:r>
            <w:rPr>
              <w:noProof/>
              <w:webHidden/>
            </w:rPr>
          </w:r>
          <w:r>
            <w:rPr>
              <w:noProof/>
              <w:webHidden/>
            </w:rPr>
            <w:fldChar w:fldCharType="separate"/>
          </w:r>
          <w:r w:rsidR="00A354A3">
            <w:rPr>
              <w:noProof/>
              <w:webHidden/>
            </w:rPr>
            <w:t>44</w:t>
          </w:r>
          <w:r>
            <w:rPr>
              <w:noProof/>
              <w:webHidden/>
            </w:rPr>
            <w:fldChar w:fldCharType="end"/>
          </w:r>
          <w:r w:rsidRPr="004F3317">
            <w:rPr>
              <w:rStyle w:val="Hyperlink"/>
              <w:noProof/>
            </w:rPr>
            <w:fldChar w:fldCharType="end"/>
          </w:r>
        </w:p>
        <w:p w14:paraId="6DF63368" w14:textId="357DAA27"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"_Toc170378761"</w:instrText>
          </w:r>
          <w:r w:rsidRPr="004F3317">
            <w:rPr>
              <w:rStyle w:val="Hyperlink"/>
              <w:noProof/>
            </w:rPr>
            <w:instrText xml:space="preserve"> </w:instrText>
          </w:r>
          <w:ins w:id="5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Simulator Interface &amp; Power Modules Enclosure</w:t>
          </w:r>
          <w:r>
            <w:rPr>
              <w:noProof/>
              <w:webHidden/>
            </w:rPr>
            <w:tab/>
          </w:r>
          <w:r>
            <w:rPr>
              <w:noProof/>
              <w:webHidden/>
            </w:rPr>
            <w:fldChar w:fldCharType="begin"/>
          </w:r>
          <w:r>
            <w:rPr>
              <w:noProof/>
              <w:webHidden/>
            </w:rPr>
            <w:instrText xml:space="preserve"> PAGEREF _Toc170378761 \h </w:instrText>
          </w:r>
          <w:r>
            <w:rPr>
              <w:noProof/>
              <w:webHidden/>
            </w:rPr>
          </w:r>
          <w:r>
            <w:rPr>
              <w:noProof/>
              <w:webHidden/>
            </w:rPr>
            <w:fldChar w:fldCharType="separate"/>
          </w:r>
          <w:r w:rsidR="00A354A3">
            <w:rPr>
              <w:noProof/>
              <w:webHidden/>
            </w:rPr>
            <w:t>45</w:t>
          </w:r>
          <w:r>
            <w:rPr>
              <w:noProof/>
              <w:webHidden/>
            </w:rPr>
            <w:fldChar w:fldCharType="end"/>
          </w:r>
          <w:r w:rsidRPr="004F3317">
            <w:rPr>
              <w:rStyle w:val="Hyperlink"/>
              <w:noProof/>
            </w:rPr>
            <w:fldChar w:fldCharType="end"/>
          </w:r>
        </w:p>
        <w:p w14:paraId="191EFDBE" w14:textId="51B59650"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"_Toc170378762"</w:instrText>
          </w:r>
          <w:r w:rsidRPr="004F3317">
            <w:rPr>
              <w:rStyle w:val="Hyperlink"/>
              <w:noProof/>
            </w:rPr>
            <w:instrText xml:space="preserve"> </w:instrText>
          </w:r>
          <w:ins w:id="5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 Sub Serial Connector Alternative Drilling</w:t>
          </w:r>
          <w:r>
            <w:rPr>
              <w:noProof/>
              <w:webHidden/>
            </w:rPr>
            <w:tab/>
          </w:r>
          <w:r>
            <w:rPr>
              <w:noProof/>
              <w:webHidden/>
            </w:rPr>
            <w:fldChar w:fldCharType="begin"/>
          </w:r>
          <w:r>
            <w:rPr>
              <w:noProof/>
              <w:webHidden/>
            </w:rPr>
            <w:instrText xml:space="preserve"> PAGEREF _Toc170378762 \h </w:instrText>
          </w:r>
          <w:r>
            <w:rPr>
              <w:noProof/>
              <w:webHidden/>
            </w:rPr>
          </w:r>
          <w:r>
            <w:rPr>
              <w:noProof/>
              <w:webHidden/>
            </w:rPr>
            <w:fldChar w:fldCharType="separate"/>
          </w:r>
          <w:r w:rsidR="00A354A3">
            <w:rPr>
              <w:noProof/>
              <w:webHidden/>
            </w:rPr>
            <w:t>46</w:t>
          </w:r>
          <w:r>
            <w:rPr>
              <w:noProof/>
              <w:webHidden/>
            </w:rPr>
            <w:fldChar w:fldCharType="end"/>
          </w:r>
          <w:r w:rsidRPr="004F3317">
            <w:rPr>
              <w:rStyle w:val="Hyperlink"/>
              <w:noProof/>
            </w:rPr>
            <w:fldChar w:fldCharType="end"/>
          </w:r>
        </w:p>
        <w:p w14:paraId="54F9174C" w14:textId="4757D06A"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"_Toc170378763"</w:instrText>
          </w:r>
          <w:r w:rsidRPr="004F3317">
            <w:rPr>
              <w:rStyle w:val="Hyperlink"/>
              <w:noProof/>
            </w:rPr>
            <w:instrText xml:space="preserve"> </w:instrText>
          </w:r>
          <w:ins w:id="5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Magneto-Resistive Sensor Module Enclosure</w:t>
          </w:r>
          <w:r>
            <w:rPr>
              <w:noProof/>
              <w:webHidden/>
            </w:rPr>
            <w:tab/>
          </w:r>
          <w:r>
            <w:rPr>
              <w:noProof/>
              <w:webHidden/>
            </w:rPr>
            <w:fldChar w:fldCharType="begin"/>
          </w:r>
          <w:r>
            <w:rPr>
              <w:noProof/>
              <w:webHidden/>
            </w:rPr>
            <w:instrText xml:space="preserve"> PAGEREF _Toc170378763 \h </w:instrText>
          </w:r>
          <w:r>
            <w:rPr>
              <w:noProof/>
              <w:webHidden/>
            </w:rPr>
          </w:r>
          <w:r>
            <w:rPr>
              <w:noProof/>
              <w:webHidden/>
            </w:rPr>
            <w:fldChar w:fldCharType="separate"/>
          </w:r>
          <w:r w:rsidR="00A354A3">
            <w:rPr>
              <w:noProof/>
              <w:webHidden/>
            </w:rPr>
            <w:t>46</w:t>
          </w:r>
          <w:r>
            <w:rPr>
              <w:noProof/>
              <w:webHidden/>
            </w:rPr>
            <w:fldChar w:fldCharType="end"/>
          </w:r>
          <w:r w:rsidRPr="004F3317">
            <w:rPr>
              <w:rStyle w:val="Hyperlink"/>
              <w:noProof/>
            </w:rPr>
            <w:fldChar w:fldCharType="end"/>
          </w:r>
        </w:p>
        <w:p w14:paraId="72FF9E11" w14:textId="3FA1934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"_Toc170378764"</w:instrText>
          </w:r>
          <w:r w:rsidRPr="004F3317">
            <w:rPr>
              <w:rStyle w:val="Hyperlink"/>
              <w:noProof/>
            </w:rPr>
            <w:instrText xml:space="preserve"> </w:instrText>
          </w:r>
          <w:ins w:id="5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Infra-Red Sensor Module Enclosure</w:t>
          </w:r>
          <w:r>
            <w:rPr>
              <w:noProof/>
              <w:webHidden/>
            </w:rPr>
            <w:tab/>
          </w:r>
          <w:r>
            <w:rPr>
              <w:noProof/>
              <w:webHidden/>
            </w:rPr>
            <w:fldChar w:fldCharType="begin"/>
          </w:r>
          <w:r>
            <w:rPr>
              <w:noProof/>
              <w:webHidden/>
            </w:rPr>
            <w:instrText xml:space="preserve"> PAGEREF _Toc170378764 \h </w:instrText>
          </w:r>
          <w:r>
            <w:rPr>
              <w:noProof/>
              <w:webHidden/>
            </w:rPr>
          </w:r>
          <w:r>
            <w:rPr>
              <w:noProof/>
              <w:webHidden/>
            </w:rPr>
            <w:fldChar w:fldCharType="separate"/>
          </w:r>
          <w:r w:rsidR="00A354A3">
            <w:rPr>
              <w:noProof/>
              <w:webHidden/>
            </w:rPr>
            <w:t>47</w:t>
          </w:r>
          <w:r>
            <w:rPr>
              <w:noProof/>
              <w:webHidden/>
            </w:rPr>
            <w:fldChar w:fldCharType="end"/>
          </w:r>
          <w:r w:rsidRPr="004F3317">
            <w:rPr>
              <w:rStyle w:val="Hyperlink"/>
              <w:noProof/>
            </w:rPr>
            <w:fldChar w:fldCharType="end"/>
          </w:r>
        </w:p>
        <w:p w14:paraId="535FDBC0" w14:textId="48714969"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"_Toc170378765"</w:instrText>
          </w:r>
          <w:r w:rsidRPr="004F3317">
            <w:rPr>
              <w:rStyle w:val="Hyperlink"/>
              <w:noProof/>
            </w:rPr>
            <w:instrText xml:space="preserve"> </w:instrText>
          </w:r>
          <w:ins w:id="5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PCB Mounting Hardware</w:t>
          </w:r>
          <w:r>
            <w:rPr>
              <w:noProof/>
              <w:webHidden/>
            </w:rPr>
            <w:tab/>
          </w:r>
          <w:r>
            <w:rPr>
              <w:noProof/>
              <w:webHidden/>
            </w:rPr>
            <w:fldChar w:fldCharType="begin"/>
          </w:r>
          <w:r>
            <w:rPr>
              <w:noProof/>
              <w:webHidden/>
            </w:rPr>
            <w:instrText xml:space="preserve"> PAGEREF _Toc170378765 \h </w:instrText>
          </w:r>
          <w:r>
            <w:rPr>
              <w:noProof/>
              <w:webHidden/>
            </w:rPr>
          </w:r>
          <w:r>
            <w:rPr>
              <w:noProof/>
              <w:webHidden/>
            </w:rPr>
            <w:fldChar w:fldCharType="separate"/>
          </w:r>
          <w:r w:rsidR="00A354A3">
            <w:rPr>
              <w:noProof/>
              <w:webHidden/>
            </w:rPr>
            <w:t>47</w:t>
          </w:r>
          <w:r>
            <w:rPr>
              <w:noProof/>
              <w:webHidden/>
            </w:rPr>
            <w:fldChar w:fldCharType="end"/>
          </w:r>
          <w:r w:rsidRPr="004F3317">
            <w:rPr>
              <w:rStyle w:val="Hyperlink"/>
              <w:noProof/>
            </w:rPr>
            <w:fldChar w:fldCharType="end"/>
          </w:r>
        </w:p>
        <w:p w14:paraId="1F7E2C0B" w14:textId="30362871"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"_Toc170378766"</w:instrText>
          </w:r>
          <w:r w:rsidRPr="004F3317">
            <w:rPr>
              <w:rStyle w:val="Hyperlink"/>
              <w:noProof/>
            </w:rPr>
            <w:instrText xml:space="preserve"> </w:instrText>
          </w:r>
          <w:ins w:id="5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Grommets</w:t>
          </w:r>
          <w:r>
            <w:rPr>
              <w:noProof/>
              <w:webHidden/>
            </w:rPr>
            <w:tab/>
          </w:r>
          <w:r>
            <w:rPr>
              <w:noProof/>
              <w:webHidden/>
            </w:rPr>
            <w:fldChar w:fldCharType="begin"/>
          </w:r>
          <w:r>
            <w:rPr>
              <w:noProof/>
              <w:webHidden/>
            </w:rPr>
            <w:instrText xml:space="preserve"> PAGEREF _Toc170378766 \h </w:instrText>
          </w:r>
          <w:r>
            <w:rPr>
              <w:noProof/>
              <w:webHidden/>
            </w:rPr>
          </w:r>
          <w:r>
            <w:rPr>
              <w:noProof/>
              <w:webHidden/>
            </w:rPr>
            <w:fldChar w:fldCharType="separate"/>
          </w:r>
          <w:r w:rsidR="00A354A3">
            <w:rPr>
              <w:noProof/>
              <w:webHidden/>
            </w:rPr>
            <w:t>48</w:t>
          </w:r>
          <w:r>
            <w:rPr>
              <w:noProof/>
              <w:webHidden/>
            </w:rPr>
            <w:fldChar w:fldCharType="end"/>
          </w:r>
          <w:r w:rsidRPr="004F3317">
            <w:rPr>
              <w:rStyle w:val="Hyperlink"/>
              <w:noProof/>
            </w:rPr>
            <w:fldChar w:fldCharType="end"/>
          </w:r>
        </w:p>
        <w:p w14:paraId="466C6CED" w14:textId="0B6B32C9"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"_Toc170378767"</w:instrText>
          </w:r>
          <w:r w:rsidRPr="004F3317">
            <w:rPr>
              <w:rStyle w:val="Hyperlink"/>
              <w:noProof/>
            </w:rPr>
            <w:instrText xml:space="preserve"> </w:instrText>
          </w:r>
          <w:ins w:id="5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Completed Assemblies</w:t>
          </w:r>
          <w:r>
            <w:rPr>
              <w:noProof/>
              <w:webHidden/>
            </w:rPr>
            <w:tab/>
          </w:r>
          <w:r>
            <w:rPr>
              <w:noProof/>
              <w:webHidden/>
            </w:rPr>
            <w:fldChar w:fldCharType="begin"/>
          </w:r>
          <w:r>
            <w:rPr>
              <w:noProof/>
              <w:webHidden/>
            </w:rPr>
            <w:instrText xml:space="preserve"> PAGEREF _Toc170378767 \h </w:instrText>
          </w:r>
          <w:r>
            <w:rPr>
              <w:noProof/>
              <w:webHidden/>
            </w:rPr>
          </w:r>
          <w:r>
            <w:rPr>
              <w:noProof/>
              <w:webHidden/>
            </w:rPr>
            <w:fldChar w:fldCharType="separate"/>
          </w:r>
          <w:r w:rsidR="00A354A3">
            <w:rPr>
              <w:noProof/>
              <w:webHidden/>
            </w:rPr>
            <w:t>49</w:t>
          </w:r>
          <w:r>
            <w:rPr>
              <w:noProof/>
              <w:webHidden/>
            </w:rPr>
            <w:fldChar w:fldCharType="end"/>
          </w:r>
          <w:r w:rsidRPr="004F3317">
            <w:rPr>
              <w:rStyle w:val="Hyperlink"/>
              <w:noProof/>
            </w:rPr>
            <w:fldChar w:fldCharType="end"/>
          </w:r>
        </w:p>
        <w:p w14:paraId="489B8C26" w14:textId="3CB23409"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"_Toc170378768"</w:instrText>
          </w:r>
          <w:r w:rsidRPr="004F3317">
            <w:rPr>
              <w:rStyle w:val="Hyperlink"/>
              <w:noProof/>
            </w:rPr>
            <w:instrText xml:space="preserve"> </w:instrText>
          </w:r>
          <w:ins w:id="6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Simulator Interface Module</w:t>
          </w:r>
          <w:r>
            <w:rPr>
              <w:noProof/>
              <w:webHidden/>
            </w:rPr>
            <w:tab/>
          </w:r>
          <w:r>
            <w:rPr>
              <w:noProof/>
              <w:webHidden/>
            </w:rPr>
            <w:fldChar w:fldCharType="begin"/>
          </w:r>
          <w:r>
            <w:rPr>
              <w:noProof/>
              <w:webHidden/>
            </w:rPr>
            <w:instrText xml:space="preserve"> PAGEREF _Toc170378768 \h </w:instrText>
          </w:r>
          <w:r>
            <w:rPr>
              <w:noProof/>
              <w:webHidden/>
            </w:rPr>
          </w:r>
          <w:r>
            <w:rPr>
              <w:noProof/>
              <w:webHidden/>
            </w:rPr>
            <w:fldChar w:fldCharType="separate"/>
          </w:r>
          <w:r w:rsidR="00A354A3">
            <w:rPr>
              <w:noProof/>
              <w:webHidden/>
            </w:rPr>
            <w:t>49</w:t>
          </w:r>
          <w:r>
            <w:rPr>
              <w:noProof/>
              <w:webHidden/>
            </w:rPr>
            <w:fldChar w:fldCharType="end"/>
          </w:r>
          <w:r w:rsidRPr="004F3317">
            <w:rPr>
              <w:rStyle w:val="Hyperlink"/>
              <w:noProof/>
            </w:rPr>
            <w:fldChar w:fldCharType="end"/>
          </w:r>
        </w:p>
        <w:p w14:paraId="125C75A9" w14:textId="0DFAEBC8"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"_Toc170378769"</w:instrText>
          </w:r>
          <w:r w:rsidRPr="004F3317">
            <w:rPr>
              <w:rStyle w:val="Hyperlink"/>
              <w:noProof/>
            </w:rPr>
            <w:instrText xml:space="preserve"> </w:instrText>
          </w:r>
          <w:ins w:id="6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Power Module</w:t>
          </w:r>
          <w:r>
            <w:rPr>
              <w:noProof/>
              <w:webHidden/>
            </w:rPr>
            <w:tab/>
          </w:r>
          <w:r>
            <w:rPr>
              <w:noProof/>
              <w:webHidden/>
            </w:rPr>
            <w:fldChar w:fldCharType="begin"/>
          </w:r>
          <w:r>
            <w:rPr>
              <w:noProof/>
              <w:webHidden/>
            </w:rPr>
            <w:instrText xml:space="preserve"> PAGEREF _Toc170378769 \h </w:instrText>
          </w:r>
          <w:r>
            <w:rPr>
              <w:noProof/>
              <w:webHidden/>
            </w:rPr>
          </w:r>
          <w:r>
            <w:rPr>
              <w:noProof/>
              <w:webHidden/>
            </w:rPr>
            <w:fldChar w:fldCharType="separate"/>
          </w:r>
          <w:r w:rsidR="00A354A3">
            <w:rPr>
              <w:noProof/>
              <w:webHidden/>
            </w:rPr>
            <w:t>49</w:t>
          </w:r>
          <w:r>
            <w:rPr>
              <w:noProof/>
              <w:webHidden/>
            </w:rPr>
            <w:fldChar w:fldCharType="end"/>
          </w:r>
          <w:r w:rsidRPr="004F3317">
            <w:rPr>
              <w:rStyle w:val="Hyperlink"/>
              <w:noProof/>
            </w:rPr>
            <w:fldChar w:fldCharType="end"/>
          </w:r>
        </w:p>
        <w:p w14:paraId="001A7E6F" w14:textId="5C0F3ADE"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"_Toc170378770"</w:instrText>
          </w:r>
          <w:r w:rsidRPr="004F3317">
            <w:rPr>
              <w:rStyle w:val="Hyperlink"/>
              <w:noProof/>
            </w:rPr>
            <w:instrText xml:space="preserve"> </w:instrText>
          </w:r>
          <w:ins w:id="6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Magneto-Resistive Sensor Module</w:t>
          </w:r>
          <w:r>
            <w:rPr>
              <w:noProof/>
              <w:webHidden/>
            </w:rPr>
            <w:tab/>
          </w:r>
          <w:r>
            <w:rPr>
              <w:noProof/>
              <w:webHidden/>
            </w:rPr>
            <w:fldChar w:fldCharType="begin"/>
          </w:r>
          <w:r>
            <w:rPr>
              <w:noProof/>
              <w:webHidden/>
            </w:rPr>
            <w:instrText xml:space="preserve"> PAGEREF _Toc170378770 \h </w:instrText>
          </w:r>
          <w:r>
            <w:rPr>
              <w:noProof/>
              <w:webHidden/>
            </w:rPr>
          </w:r>
          <w:r>
            <w:rPr>
              <w:noProof/>
              <w:webHidden/>
            </w:rPr>
            <w:fldChar w:fldCharType="separate"/>
          </w:r>
          <w:r w:rsidR="00A354A3">
            <w:rPr>
              <w:noProof/>
              <w:webHidden/>
            </w:rPr>
            <w:t>50</w:t>
          </w:r>
          <w:r>
            <w:rPr>
              <w:noProof/>
              <w:webHidden/>
            </w:rPr>
            <w:fldChar w:fldCharType="end"/>
          </w:r>
          <w:r w:rsidRPr="004F3317">
            <w:rPr>
              <w:rStyle w:val="Hyperlink"/>
              <w:noProof/>
            </w:rPr>
            <w:fldChar w:fldCharType="end"/>
          </w:r>
        </w:p>
        <w:p w14:paraId="137117FB" w14:textId="23C6C749"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"_Toc170378771"</w:instrText>
          </w:r>
          <w:r w:rsidRPr="004F3317">
            <w:rPr>
              <w:rStyle w:val="Hyperlink"/>
              <w:noProof/>
            </w:rPr>
            <w:instrText xml:space="preserve"> </w:instrText>
          </w:r>
          <w:ins w:id="6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Infra-Red Sensor Module</w:t>
          </w:r>
          <w:r>
            <w:rPr>
              <w:noProof/>
              <w:webHidden/>
            </w:rPr>
            <w:tab/>
          </w:r>
          <w:r>
            <w:rPr>
              <w:noProof/>
              <w:webHidden/>
            </w:rPr>
            <w:fldChar w:fldCharType="begin"/>
          </w:r>
          <w:r>
            <w:rPr>
              <w:noProof/>
              <w:webHidden/>
            </w:rPr>
            <w:instrText xml:space="preserve"> PAGEREF _Toc170378771 \h </w:instrText>
          </w:r>
          <w:r>
            <w:rPr>
              <w:noProof/>
              <w:webHidden/>
            </w:rPr>
          </w:r>
          <w:r>
            <w:rPr>
              <w:noProof/>
              <w:webHidden/>
            </w:rPr>
            <w:fldChar w:fldCharType="separate"/>
          </w:r>
          <w:r w:rsidR="00A354A3">
            <w:rPr>
              <w:noProof/>
              <w:webHidden/>
            </w:rPr>
            <w:t>50</w:t>
          </w:r>
          <w:r>
            <w:rPr>
              <w:noProof/>
              <w:webHidden/>
            </w:rPr>
            <w:fldChar w:fldCharType="end"/>
          </w:r>
          <w:r w:rsidRPr="004F3317">
            <w:rPr>
              <w:rStyle w:val="Hyperlink"/>
              <w:noProof/>
            </w:rPr>
            <w:fldChar w:fldCharType="end"/>
          </w:r>
        </w:p>
        <w:p w14:paraId="74B1BFBD" w14:textId="47B32A64"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"_Toc170378772"</w:instrText>
          </w:r>
          <w:r w:rsidRPr="004F3317">
            <w:rPr>
              <w:rStyle w:val="Hyperlink"/>
              <w:noProof/>
            </w:rPr>
            <w:instrText xml:space="preserve"> </w:instrText>
          </w:r>
          <w:ins w:id="6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Firmware Upload</w:t>
          </w:r>
          <w:r>
            <w:rPr>
              <w:noProof/>
              <w:webHidden/>
            </w:rPr>
            <w:tab/>
          </w:r>
          <w:r>
            <w:rPr>
              <w:noProof/>
              <w:webHidden/>
            </w:rPr>
            <w:fldChar w:fldCharType="begin"/>
          </w:r>
          <w:r>
            <w:rPr>
              <w:noProof/>
              <w:webHidden/>
            </w:rPr>
            <w:instrText xml:space="preserve"> PAGEREF _Toc170378772 \h </w:instrText>
          </w:r>
          <w:r>
            <w:rPr>
              <w:noProof/>
              <w:webHidden/>
            </w:rPr>
          </w:r>
          <w:r>
            <w:rPr>
              <w:noProof/>
              <w:webHidden/>
            </w:rPr>
            <w:fldChar w:fldCharType="separate"/>
          </w:r>
          <w:r w:rsidR="00A354A3">
            <w:rPr>
              <w:noProof/>
              <w:webHidden/>
            </w:rPr>
            <w:t>51</w:t>
          </w:r>
          <w:r>
            <w:rPr>
              <w:noProof/>
              <w:webHidden/>
            </w:rPr>
            <w:fldChar w:fldCharType="end"/>
          </w:r>
          <w:r w:rsidRPr="004F3317">
            <w:rPr>
              <w:rStyle w:val="Hyperlink"/>
              <w:noProof/>
            </w:rPr>
            <w:fldChar w:fldCharType="end"/>
          </w:r>
        </w:p>
        <w:p w14:paraId="6215AFC6" w14:textId="00315DD0"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"_Toc170378773"</w:instrText>
          </w:r>
          <w:r w:rsidRPr="004F3317">
            <w:rPr>
              <w:rStyle w:val="Hyperlink"/>
              <w:noProof/>
            </w:rPr>
            <w:instrText xml:space="preserve"> </w:instrText>
          </w:r>
          <w:ins w:id="6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Hardware Programmer Options</w:t>
          </w:r>
          <w:r>
            <w:rPr>
              <w:noProof/>
              <w:webHidden/>
            </w:rPr>
            <w:tab/>
          </w:r>
          <w:r>
            <w:rPr>
              <w:noProof/>
              <w:webHidden/>
            </w:rPr>
            <w:fldChar w:fldCharType="begin"/>
          </w:r>
          <w:r>
            <w:rPr>
              <w:noProof/>
              <w:webHidden/>
            </w:rPr>
            <w:instrText xml:space="preserve"> PAGEREF _Toc170378773 \h </w:instrText>
          </w:r>
          <w:r>
            <w:rPr>
              <w:noProof/>
              <w:webHidden/>
            </w:rPr>
          </w:r>
          <w:r>
            <w:rPr>
              <w:noProof/>
              <w:webHidden/>
            </w:rPr>
            <w:fldChar w:fldCharType="separate"/>
          </w:r>
          <w:r w:rsidR="00A354A3">
            <w:rPr>
              <w:noProof/>
              <w:webHidden/>
            </w:rPr>
            <w:t>52</w:t>
          </w:r>
          <w:r>
            <w:rPr>
              <w:noProof/>
              <w:webHidden/>
            </w:rPr>
            <w:fldChar w:fldCharType="end"/>
          </w:r>
          <w:r w:rsidRPr="004F3317">
            <w:rPr>
              <w:rStyle w:val="Hyperlink"/>
              <w:noProof/>
            </w:rPr>
            <w:fldChar w:fldCharType="end"/>
          </w:r>
        </w:p>
        <w:p w14:paraId="7505238E" w14:textId="759DBAAB"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"_Toc170378774"</w:instrText>
          </w:r>
          <w:r w:rsidRPr="004F3317">
            <w:rPr>
              <w:rStyle w:val="Hyperlink"/>
              <w:noProof/>
            </w:rPr>
            <w:instrText xml:space="preserve"> </w:instrText>
          </w:r>
          <w:ins w:id="6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Preparing the Environment</w:t>
          </w:r>
          <w:r>
            <w:rPr>
              <w:noProof/>
              <w:webHidden/>
            </w:rPr>
            <w:tab/>
          </w:r>
          <w:r>
            <w:rPr>
              <w:noProof/>
              <w:webHidden/>
            </w:rPr>
            <w:fldChar w:fldCharType="begin"/>
          </w:r>
          <w:r>
            <w:rPr>
              <w:noProof/>
              <w:webHidden/>
            </w:rPr>
            <w:instrText xml:space="preserve"> PAGEREF _Toc170378774 \h </w:instrText>
          </w:r>
          <w:r>
            <w:rPr>
              <w:noProof/>
              <w:webHidden/>
            </w:rPr>
          </w:r>
          <w:r>
            <w:rPr>
              <w:noProof/>
              <w:webHidden/>
            </w:rPr>
            <w:fldChar w:fldCharType="separate"/>
          </w:r>
          <w:r w:rsidR="00A354A3">
            <w:rPr>
              <w:noProof/>
              <w:webHidden/>
            </w:rPr>
            <w:t>53</w:t>
          </w:r>
          <w:r>
            <w:rPr>
              <w:noProof/>
              <w:webHidden/>
            </w:rPr>
            <w:fldChar w:fldCharType="end"/>
          </w:r>
          <w:r w:rsidRPr="004F3317">
            <w:rPr>
              <w:rStyle w:val="Hyperlink"/>
              <w:noProof/>
            </w:rPr>
            <w:fldChar w:fldCharType="end"/>
          </w:r>
        </w:p>
        <w:p w14:paraId="6131FC9D" w14:textId="457CE83F"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"_Toc170378775"</w:instrText>
          </w:r>
          <w:r w:rsidRPr="004F3317">
            <w:rPr>
              <w:rStyle w:val="Hyperlink"/>
              <w:noProof/>
            </w:rPr>
            <w:instrText xml:space="preserve"> </w:instrText>
          </w:r>
          <w:ins w:id="6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Preparing the Programmer</w:t>
          </w:r>
          <w:r>
            <w:rPr>
              <w:noProof/>
              <w:webHidden/>
            </w:rPr>
            <w:tab/>
          </w:r>
          <w:r>
            <w:rPr>
              <w:noProof/>
              <w:webHidden/>
            </w:rPr>
            <w:fldChar w:fldCharType="begin"/>
          </w:r>
          <w:r>
            <w:rPr>
              <w:noProof/>
              <w:webHidden/>
            </w:rPr>
            <w:instrText xml:space="preserve"> PAGEREF _Toc170378775 \h </w:instrText>
          </w:r>
          <w:r>
            <w:rPr>
              <w:noProof/>
              <w:webHidden/>
            </w:rPr>
          </w:r>
          <w:r>
            <w:rPr>
              <w:noProof/>
              <w:webHidden/>
            </w:rPr>
            <w:fldChar w:fldCharType="separate"/>
          </w:r>
          <w:r w:rsidR="00A354A3">
            <w:rPr>
              <w:noProof/>
              <w:webHidden/>
            </w:rPr>
            <w:t>56</w:t>
          </w:r>
          <w:r>
            <w:rPr>
              <w:noProof/>
              <w:webHidden/>
            </w:rPr>
            <w:fldChar w:fldCharType="end"/>
          </w:r>
          <w:r w:rsidRPr="004F3317">
            <w:rPr>
              <w:rStyle w:val="Hyperlink"/>
              <w:noProof/>
            </w:rPr>
            <w:fldChar w:fldCharType="end"/>
          </w:r>
        </w:p>
        <w:p w14:paraId="55B500F4" w14:textId="211BC9C9"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"_Toc170378776"</w:instrText>
          </w:r>
          <w:r w:rsidRPr="004F3317">
            <w:rPr>
              <w:rStyle w:val="Hyperlink"/>
              <w:noProof/>
            </w:rPr>
            <w:instrText xml:space="preserve"> </w:instrText>
          </w:r>
          <w:ins w:id="6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Setting the Fuses</w:t>
          </w:r>
          <w:r>
            <w:rPr>
              <w:noProof/>
              <w:webHidden/>
            </w:rPr>
            <w:tab/>
          </w:r>
          <w:r>
            <w:rPr>
              <w:noProof/>
              <w:webHidden/>
            </w:rPr>
            <w:fldChar w:fldCharType="begin"/>
          </w:r>
          <w:r>
            <w:rPr>
              <w:noProof/>
              <w:webHidden/>
            </w:rPr>
            <w:instrText xml:space="preserve"> PAGEREF _Toc170378776 \h </w:instrText>
          </w:r>
          <w:r>
            <w:rPr>
              <w:noProof/>
              <w:webHidden/>
            </w:rPr>
          </w:r>
          <w:r>
            <w:rPr>
              <w:noProof/>
              <w:webHidden/>
            </w:rPr>
            <w:fldChar w:fldCharType="separate"/>
          </w:r>
          <w:r w:rsidR="00A354A3">
            <w:rPr>
              <w:noProof/>
              <w:webHidden/>
            </w:rPr>
            <w:t>60</w:t>
          </w:r>
          <w:r>
            <w:rPr>
              <w:noProof/>
              <w:webHidden/>
            </w:rPr>
            <w:fldChar w:fldCharType="end"/>
          </w:r>
          <w:r w:rsidRPr="004F3317">
            <w:rPr>
              <w:rStyle w:val="Hyperlink"/>
              <w:noProof/>
            </w:rPr>
            <w:fldChar w:fldCharType="end"/>
          </w:r>
        </w:p>
        <w:p w14:paraId="1BF27C64" w14:textId="50DBB49B"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"_Toc170378777"</w:instrText>
          </w:r>
          <w:r w:rsidRPr="004F3317">
            <w:rPr>
              <w:rStyle w:val="Hyperlink"/>
              <w:noProof/>
            </w:rPr>
            <w:instrText xml:space="preserve"> </w:instrText>
          </w:r>
          <w:ins w:id="6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Firmware Upload</w:t>
          </w:r>
          <w:r>
            <w:rPr>
              <w:noProof/>
              <w:webHidden/>
            </w:rPr>
            <w:tab/>
          </w:r>
          <w:r>
            <w:rPr>
              <w:noProof/>
              <w:webHidden/>
            </w:rPr>
            <w:fldChar w:fldCharType="begin"/>
          </w:r>
          <w:r>
            <w:rPr>
              <w:noProof/>
              <w:webHidden/>
            </w:rPr>
            <w:instrText xml:space="preserve"> PAGEREF _Toc170378777 \h </w:instrText>
          </w:r>
          <w:r>
            <w:rPr>
              <w:noProof/>
              <w:webHidden/>
            </w:rPr>
          </w:r>
          <w:r>
            <w:rPr>
              <w:noProof/>
              <w:webHidden/>
            </w:rPr>
            <w:fldChar w:fldCharType="separate"/>
          </w:r>
          <w:r w:rsidR="00A354A3">
            <w:rPr>
              <w:noProof/>
              <w:webHidden/>
            </w:rPr>
            <w:t>65</w:t>
          </w:r>
          <w:r>
            <w:rPr>
              <w:noProof/>
              <w:webHidden/>
            </w:rPr>
            <w:fldChar w:fldCharType="end"/>
          </w:r>
          <w:r w:rsidRPr="004F3317">
            <w:rPr>
              <w:rStyle w:val="Hyperlink"/>
              <w:noProof/>
            </w:rPr>
            <w:fldChar w:fldCharType="end"/>
          </w:r>
        </w:p>
        <w:p w14:paraId="409AC372" w14:textId="4FEBAB92"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lastRenderedPageBreak/>
            <w:fldChar w:fldCharType="begin"/>
          </w:r>
          <w:r w:rsidRPr="004F3317">
            <w:rPr>
              <w:rStyle w:val="Hyperlink"/>
              <w:noProof/>
            </w:rPr>
            <w:instrText xml:space="preserve"> </w:instrText>
          </w:r>
          <w:r>
            <w:rPr>
              <w:noProof/>
            </w:rPr>
            <w:instrText>HYPERLINK \l "_Toc170378778"</w:instrText>
          </w:r>
          <w:r w:rsidRPr="004F3317">
            <w:rPr>
              <w:rStyle w:val="Hyperlink"/>
              <w:noProof/>
            </w:rPr>
            <w:instrText xml:space="preserve"> </w:instrText>
          </w:r>
          <w:ins w:id="7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Simulator Installation</w:t>
          </w:r>
          <w:r>
            <w:rPr>
              <w:noProof/>
              <w:webHidden/>
            </w:rPr>
            <w:tab/>
          </w:r>
          <w:r>
            <w:rPr>
              <w:noProof/>
              <w:webHidden/>
            </w:rPr>
            <w:fldChar w:fldCharType="begin"/>
          </w:r>
          <w:r>
            <w:rPr>
              <w:noProof/>
              <w:webHidden/>
            </w:rPr>
            <w:instrText xml:space="preserve"> PAGEREF _Toc170378778 \h </w:instrText>
          </w:r>
          <w:r>
            <w:rPr>
              <w:noProof/>
              <w:webHidden/>
            </w:rPr>
          </w:r>
          <w:r>
            <w:rPr>
              <w:noProof/>
              <w:webHidden/>
            </w:rPr>
            <w:fldChar w:fldCharType="separate"/>
          </w:r>
          <w:r w:rsidR="00A354A3">
            <w:rPr>
              <w:noProof/>
              <w:webHidden/>
            </w:rPr>
            <w:t>67</w:t>
          </w:r>
          <w:r>
            <w:rPr>
              <w:noProof/>
              <w:webHidden/>
            </w:rPr>
            <w:fldChar w:fldCharType="end"/>
          </w:r>
          <w:r w:rsidRPr="004F3317">
            <w:rPr>
              <w:rStyle w:val="Hyperlink"/>
              <w:noProof/>
            </w:rPr>
            <w:fldChar w:fldCharType="end"/>
          </w:r>
        </w:p>
        <w:p w14:paraId="0C48D252" w14:textId="6F65CD48"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"_Toc170378779"</w:instrText>
          </w:r>
          <w:r w:rsidRPr="004F3317">
            <w:rPr>
              <w:rStyle w:val="Hyperlink"/>
              <w:noProof/>
            </w:rPr>
            <w:instrText xml:space="preserve"> </w:instrText>
          </w:r>
          <w:ins w:id="7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Faculty Jurisdiction Rules</w:t>
          </w:r>
          <w:r>
            <w:rPr>
              <w:noProof/>
              <w:webHidden/>
            </w:rPr>
            <w:tab/>
          </w:r>
          <w:r>
            <w:rPr>
              <w:noProof/>
              <w:webHidden/>
            </w:rPr>
            <w:fldChar w:fldCharType="begin"/>
          </w:r>
          <w:r>
            <w:rPr>
              <w:noProof/>
              <w:webHidden/>
            </w:rPr>
            <w:instrText xml:space="preserve"> PAGEREF _Toc170378779 \h </w:instrText>
          </w:r>
          <w:r>
            <w:rPr>
              <w:noProof/>
              <w:webHidden/>
            </w:rPr>
          </w:r>
          <w:r>
            <w:rPr>
              <w:noProof/>
              <w:webHidden/>
            </w:rPr>
            <w:fldChar w:fldCharType="separate"/>
          </w:r>
          <w:r w:rsidR="00A354A3">
            <w:rPr>
              <w:noProof/>
              <w:webHidden/>
            </w:rPr>
            <w:t>67</w:t>
          </w:r>
          <w:r>
            <w:rPr>
              <w:noProof/>
              <w:webHidden/>
            </w:rPr>
            <w:fldChar w:fldCharType="end"/>
          </w:r>
          <w:r w:rsidRPr="004F3317">
            <w:rPr>
              <w:rStyle w:val="Hyperlink"/>
              <w:noProof/>
            </w:rPr>
            <w:fldChar w:fldCharType="end"/>
          </w:r>
        </w:p>
        <w:p w14:paraId="60B94876" w14:textId="09393DD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"_Toc170378780"</w:instrText>
          </w:r>
          <w:r w:rsidRPr="004F3317">
            <w:rPr>
              <w:rStyle w:val="Hyperlink"/>
              <w:noProof/>
            </w:rPr>
            <w:instrText xml:space="preserve"> </w:instrText>
          </w:r>
          <w:ins w:id="7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List B Application</w:t>
          </w:r>
          <w:r>
            <w:rPr>
              <w:noProof/>
              <w:webHidden/>
            </w:rPr>
            <w:tab/>
          </w:r>
          <w:r>
            <w:rPr>
              <w:noProof/>
              <w:webHidden/>
            </w:rPr>
            <w:fldChar w:fldCharType="begin"/>
          </w:r>
          <w:r>
            <w:rPr>
              <w:noProof/>
              <w:webHidden/>
            </w:rPr>
            <w:instrText xml:space="preserve"> PAGEREF _Toc170378780 \h </w:instrText>
          </w:r>
          <w:r>
            <w:rPr>
              <w:noProof/>
              <w:webHidden/>
            </w:rPr>
          </w:r>
          <w:r>
            <w:rPr>
              <w:noProof/>
              <w:webHidden/>
            </w:rPr>
            <w:fldChar w:fldCharType="separate"/>
          </w:r>
          <w:r w:rsidR="00A354A3">
            <w:rPr>
              <w:noProof/>
              <w:webHidden/>
            </w:rPr>
            <w:t>67</w:t>
          </w:r>
          <w:r>
            <w:rPr>
              <w:noProof/>
              <w:webHidden/>
            </w:rPr>
            <w:fldChar w:fldCharType="end"/>
          </w:r>
          <w:r w:rsidRPr="004F3317">
            <w:rPr>
              <w:rStyle w:val="Hyperlink"/>
              <w:noProof/>
            </w:rPr>
            <w:fldChar w:fldCharType="end"/>
          </w:r>
        </w:p>
        <w:p w14:paraId="3F1DCB4E" w14:textId="1A3EABD9"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"_Toc170378781"</w:instrText>
          </w:r>
          <w:r w:rsidRPr="004F3317">
            <w:rPr>
              <w:rStyle w:val="Hyperlink"/>
              <w:noProof/>
            </w:rPr>
            <w:instrText xml:space="preserve"> </w:instrText>
          </w:r>
          <w:ins w:id="7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Conditions</w:t>
          </w:r>
          <w:r>
            <w:rPr>
              <w:noProof/>
              <w:webHidden/>
            </w:rPr>
            <w:tab/>
          </w:r>
          <w:r>
            <w:rPr>
              <w:noProof/>
              <w:webHidden/>
            </w:rPr>
            <w:fldChar w:fldCharType="begin"/>
          </w:r>
          <w:r>
            <w:rPr>
              <w:noProof/>
              <w:webHidden/>
            </w:rPr>
            <w:instrText xml:space="preserve"> PAGEREF _Toc170378781 \h </w:instrText>
          </w:r>
          <w:r>
            <w:rPr>
              <w:noProof/>
              <w:webHidden/>
            </w:rPr>
          </w:r>
          <w:r>
            <w:rPr>
              <w:noProof/>
              <w:webHidden/>
            </w:rPr>
            <w:fldChar w:fldCharType="separate"/>
          </w:r>
          <w:r w:rsidR="00A354A3">
            <w:rPr>
              <w:noProof/>
              <w:webHidden/>
            </w:rPr>
            <w:t>68</w:t>
          </w:r>
          <w:r>
            <w:rPr>
              <w:noProof/>
              <w:webHidden/>
            </w:rPr>
            <w:fldChar w:fldCharType="end"/>
          </w:r>
          <w:r w:rsidRPr="004F3317">
            <w:rPr>
              <w:rStyle w:val="Hyperlink"/>
              <w:noProof/>
            </w:rPr>
            <w:fldChar w:fldCharType="end"/>
          </w:r>
        </w:p>
        <w:p w14:paraId="750D5383" w14:textId="28AD5C51"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"_Toc170378782"</w:instrText>
          </w:r>
          <w:r w:rsidRPr="004F3317">
            <w:rPr>
              <w:rStyle w:val="Hyperlink"/>
              <w:noProof/>
            </w:rPr>
            <w:instrText xml:space="preserve"> </w:instrText>
          </w:r>
          <w:ins w:id="7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Simulator Interface Module</w:t>
          </w:r>
          <w:r>
            <w:rPr>
              <w:noProof/>
              <w:webHidden/>
            </w:rPr>
            <w:tab/>
          </w:r>
          <w:r>
            <w:rPr>
              <w:noProof/>
              <w:webHidden/>
            </w:rPr>
            <w:fldChar w:fldCharType="begin"/>
          </w:r>
          <w:r>
            <w:rPr>
              <w:noProof/>
              <w:webHidden/>
            </w:rPr>
            <w:instrText xml:space="preserve"> PAGEREF _Toc170378782 \h </w:instrText>
          </w:r>
          <w:r>
            <w:rPr>
              <w:noProof/>
              <w:webHidden/>
            </w:rPr>
          </w:r>
          <w:r>
            <w:rPr>
              <w:noProof/>
              <w:webHidden/>
            </w:rPr>
            <w:fldChar w:fldCharType="separate"/>
          </w:r>
          <w:r w:rsidR="00A354A3">
            <w:rPr>
              <w:noProof/>
              <w:webHidden/>
            </w:rPr>
            <w:t>69</w:t>
          </w:r>
          <w:r>
            <w:rPr>
              <w:noProof/>
              <w:webHidden/>
            </w:rPr>
            <w:fldChar w:fldCharType="end"/>
          </w:r>
          <w:r w:rsidRPr="004F3317">
            <w:rPr>
              <w:rStyle w:val="Hyperlink"/>
              <w:noProof/>
            </w:rPr>
            <w:fldChar w:fldCharType="end"/>
          </w:r>
        </w:p>
        <w:p w14:paraId="1B49C32D" w14:textId="37274561"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"_Toc170378783"</w:instrText>
          </w:r>
          <w:r w:rsidRPr="004F3317">
            <w:rPr>
              <w:rStyle w:val="Hyperlink"/>
              <w:noProof/>
            </w:rPr>
            <w:instrText xml:space="preserve"> </w:instrText>
          </w:r>
          <w:ins w:id="7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Power Module</w:t>
          </w:r>
          <w:r>
            <w:rPr>
              <w:noProof/>
              <w:webHidden/>
            </w:rPr>
            <w:tab/>
          </w:r>
          <w:r>
            <w:rPr>
              <w:noProof/>
              <w:webHidden/>
            </w:rPr>
            <w:fldChar w:fldCharType="begin"/>
          </w:r>
          <w:r>
            <w:rPr>
              <w:noProof/>
              <w:webHidden/>
            </w:rPr>
            <w:instrText xml:space="preserve"> PAGEREF _Toc170378783 \h </w:instrText>
          </w:r>
          <w:r>
            <w:rPr>
              <w:noProof/>
              <w:webHidden/>
            </w:rPr>
          </w:r>
          <w:r>
            <w:rPr>
              <w:noProof/>
              <w:webHidden/>
            </w:rPr>
            <w:fldChar w:fldCharType="separate"/>
          </w:r>
          <w:r w:rsidR="00A354A3">
            <w:rPr>
              <w:noProof/>
              <w:webHidden/>
            </w:rPr>
            <w:t>69</w:t>
          </w:r>
          <w:r>
            <w:rPr>
              <w:noProof/>
              <w:webHidden/>
            </w:rPr>
            <w:fldChar w:fldCharType="end"/>
          </w:r>
          <w:r w:rsidRPr="004F3317">
            <w:rPr>
              <w:rStyle w:val="Hyperlink"/>
              <w:noProof/>
            </w:rPr>
            <w:fldChar w:fldCharType="end"/>
          </w:r>
        </w:p>
        <w:p w14:paraId="77D14F1D" w14:textId="4AF6BAE3"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"_Toc170378784"</w:instrText>
          </w:r>
          <w:r w:rsidRPr="004F3317">
            <w:rPr>
              <w:rStyle w:val="Hyperlink"/>
              <w:noProof/>
            </w:rPr>
            <w:instrText xml:space="preserve"> </w:instrText>
          </w:r>
          <w:ins w:id="7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Power Supply</w:t>
          </w:r>
          <w:r>
            <w:rPr>
              <w:noProof/>
              <w:webHidden/>
            </w:rPr>
            <w:tab/>
          </w:r>
          <w:r>
            <w:rPr>
              <w:noProof/>
              <w:webHidden/>
            </w:rPr>
            <w:fldChar w:fldCharType="begin"/>
          </w:r>
          <w:r>
            <w:rPr>
              <w:noProof/>
              <w:webHidden/>
            </w:rPr>
            <w:instrText xml:space="preserve"> PAGEREF _Toc170378784 \h </w:instrText>
          </w:r>
          <w:r>
            <w:rPr>
              <w:noProof/>
              <w:webHidden/>
            </w:rPr>
          </w:r>
          <w:r>
            <w:rPr>
              <w:noProof/>
              <w:webHidden/>
            </w:rPr>
            <w:fldChar w:fldCharType="separate"/>
          </w:r>
          <w:r w:rsidR="00A354A3">
            <w:rPr>
              <w:noProof/>
              <w:webHidden/>
            </w:rPr>
            <w:t>70</w:t>
          </w:r>
          <w:r>
            <w:rPr>
              <w:noProof/>
              <w:webHidden/>
            </w:rPr>
            <w:fldChar w:fldCharType="end"/>
          </w:r>
          <w:r w:rsidRPr="004F3317">
            <w:rPr>
              <w:rStyle w:val="Hyperlink"/>
              <w:noProof/>
            </w:rPr>
            <w:fldChar w:fldCharType="end"/>
          </w:r>
        </w:p>
        <w:p w14:paraId="33D50D76" w14:textId="38B5B6AA"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"_Toc170378785"</w:instrText>
          </w:r>
          <w:r w:rsidRPr="004F3317">
            <w:rPr>
              <w:rStyle w:val="Hyperlink"/>
              <w:noProof/>
            </w:rPr>
            <w:instrText xml:space="preserve"> </w:instrText>
          </w:r>
          <w:ins w:id="7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Sensor Module Mounting</w:t>
          </w:r>
          <w:r>
            <w:rPr>
              <w:noProof/>
              <w:webHidden/>
            </w:rPr>
            <w:tab/>
          </w:r>
          <w:r>
            <w:rPr>
              <w:noProof/>
              <w:webHidden/>
            </w:rPr>
            <w:fldChar w:fldCharType="begin"/>
          </w:r>
          <w:r>
            <w:rPr>
              <w:noProof/>
              <w:webHidden/>
            </w:rPr>
            <w:instrText xml:space="preserve"> PAGEREF _Toc170378785 \h </w:instrText>
          </w:r>
          <w:r>
            <w:rPr>
              <w:noProof/>
              <w:webHidden/>
            </w:rPr>
          </w:r>
          <w:r>
            <w:rPr>
              <w:noProof/>
              <w:webHidden/>
            </w:rPr>
            <w:fldChar w:fldCharType="separate"/>
          </w:r>
          <w:r w:rsidR="00A354A3">
            <w:rPr>
              <w:noProof/>
              <w:webHidden/>
            </w:rPr>
            <w:t>70</w:t>
          </w:r>
          <w:r>
            <w:rPr>
              <w:noProof/>
              <w:webHidden/>
            </w:rPr>
            <w:fldChar w:fldCharType="end"/>
          </w:r>
          <w:r w:rsidRPr="004F3317">
            <w:rPr>
              <w:rStyle w:val="Hyperlink"/>
              <w:noProof/>
            </w:rPr>
            <w:fldChar w:fldCharType="end"/>
          </w:r>
        </w:p>
        <w:p w14:paraId="0F724083" w14:textId="1F9CD591"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"_Toc170378786"</w:instrText>
          </w:r>
          <w:r w:rsidRPr="004F3317">
            <w:rPr>
              <w:rStyle w:val="Hyperlink"/>
              <w:noProof/>
            </w:rPr>
            <w:instrText xml:space="preserve"> </w:instrText>
          </w:r>
          <w:ins w:id="7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Magnet Mounting</w:t>
          </w:r>
          <w:r>
            <w:rPr>
              <w:noProof/>
              <w:webHidden/>
            </w:rPr>
            <w:tab/>
          </w:r>
          <w:r>
            <w:rPr>
              <w:noProof/>
              <w:webHidden/>
            </w:rPr>
            <w:fldChar w:fldCharType="begin"/>
          </w:r>
          <w:r>
            <w:rPr>
              <w:noProof/>
              <w:webHidden/>
            </w:rPr>
            <w:instrText xml:space="preserve"> PAGEREF _Toc170378786 \h </w:instrText>
          </w:r>
          <w:r>
            <w:rPr>
              <w:noProof/>
              <w:webHidden/>
            </w:rPr>
          </w:r>
          <w:r>
            <w:rPr>
              <w:noProof/>
              <w:webHidden/>
            </w:rPr>
            <w:fldChar w:fldCharType="separate"/>
          </w:r>
          <w:r w:rsidR="00A354A3">
            <w:rPr>
              <w:noProof/>
              <w:webHidden/>
            </w:rPr>
            <w:t>72</w:t>
          </w:r>
          <w:r>
            <w:rPr>
              <w:noProof/>
              <w:webHidden/>
            </w:rPr>
            <w:fldChar w:fldCharType="end"/>
          </w:r>
          <w:r w:rsidRPr="004F3317">
            <w:rPr>
              <w:rStyle w:val="Hyperlink"/>
              <w:noProof/>
            </w:rPr>
            <w:fldChar w:fldCharType="end"/>
          </w:r>
        </w:p>
        <w:p w14:paraId="2D21907F" w14:textId="1D746CFE"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"_Toc170378787"</w:instrText>
          </w:r>
          <w:r w:rsidRPr="004F3317">
            <w:rPr>
              <w:rStyle w:val="Hyperlink"/>
              <w:noProof/>
            </w:rPr>
            <w:instrText xml:space="preserve"> </w:instrText>
          </w:r>
          <w:ins w:id="7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Infra-Red Sensors</w:t>
          </w:r>
          <w:r>
            <w:rPr>
              <w:noProof/>
              <w:webHidden/>
            </w:rPr>
            <w:tab/>
          </w:r>
          <w:r>
            <w:rPr>
              <w:noProof/>
              <w:webHidden/>
            </w:rPr>
            <w:fldChar w:fldCharType="begin"/>
          </w:r>
          <w:r>
            <w:rPr>
              <w:noProof/>
              <w:webHidden/>
            </w:rPr>
            <w:instrText xml:space="preserve"> PAGEREF _Toc170378787 \h </w:instrText>
          </w:r>
          <w:r>
            <w:rPr>
              <w:noProof/>
              <w:webHidden/>
            </w:rPr>
          </w:r>
          <w:r>
            <w:rPr>
              <w:noProof/>
              <w:webHidden/>
            </w:rPr>
            <w:fldChar w:fldCharType="separate"/>
          </w:r>
          <w:r w:rsidR="00A354A3">
            <w:rPr>
              <w:noProof/>
              <w:webHidden/>
            </w:rPr>
            <w:t>74</w:t>
          </w:r>
          <w:r>
            <w:rPr>
              <w:noProof/>
              <w:webHidden/>
            </w:rPr>
            <w:fldChar w:fldCharType="end"/>
          </w:r>
          <w:r w:rsidRPr="004F3317">
            <w:rPr>
              <w:rStyle w:val="Hyperlink"/>
              <w:noProof/>
            </w:rPr>
            <w:fldChar w:fldCharType="end"/>
          </w:r>
        </w:p>
        <w:p w14:paraId="7BB126BC" w14:textId="2F15AA63"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"_Toc170378788"</w:instrText>
          </w:r>
          <w:r w:rsidRPr="004F3317">
            <w:rPr>
              <w:rStyle w:val="Hyperlink"/>
              <w:noProof/>
            </w:rPr>
            <w:instrText xml:space="preserve"> </w:instrText>
          </w:r>
          <w:ins w:id="8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Reflector</w:t>
          </w:r>
          <w:r>
            <w:rPr>
              <w:noProof/>
              <w:webHidden/>
            </w:rPr>
            <w:tab/>
          </w:r>
          <w:r>
            <w:rPr>
              <w:noProof/>
              <w:webHidden/>
            </w:rPr>
            <w:fldChar w:fldCharType="begin"/>
          </w:r>
          <w:r>
            <w:rPr>
              <w:noProof/>
              <w:webHidden/>
            </w:rPr>
            <w:instrText xml:space="preserve"> PAGEREF _Toc170378788 \h </w:instrText>
          </w:r>
          <w:r>
            <w:rPr>
              <w:noProof/>
              <w:webHidden/>
            </w:rPr>
          </w:r>
          <w:r>
            <w:rPr>
              <w:noProof/>
              <w:webHidden/>
            </w:rPr>
            <w:fldChar w:fldCharType="separate"/>
          </w:r>
          <w:r w:rsidR="00A354A3">
            <w:rPr>
              <w:noProof/>
              <w:webHidden/>
            </w:rPr>
            <w:t>74</w:t>
          </w:r>
          <w:r>
            <w:rPr>
              <w:noProof/>
              <w:webHidden/>
            </w:rPr>
            <w:fldChar w:fldCharType="end"/>
          </w:r>
          <w:r w:rsidRPr="004F3317">
            <w:rPr>
              <w:rStyle w:val="Hyperlink"/>
              <w:noProof/>
            </w:rPr>
            <w:fldChar w:fldCharType="end"/>
          </w:r>
        </w:p>
        <w:p w14:paraId="5627E8E4" w14:textId="5AD0137E"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"_Toc170378789"</w:instrText>
          </w:r>
          <w:r w:rsidRPr="004F3317">
            <w:rPr>
              <w:rStyle w:val="Hyperlink"/>
              <w:noProof/>
            </w:rPr>
            <w:instrText xml:space="preserve"> </w:instrText>
          </w:r>
          <w:ins w:id="8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Calibration</w:t>
          </w:r>
          <w:r>
            <w:rPr>
              <w:noProof/>
              <w:webHidden/>
            </w:rPr>
            <w:tab/>
          </w:r>
          <w:r>
            <w:rPr>
              <w:noProof/>
              <w:webHidden/>
            </w:rPr>
            <w:fldChar w:fldCharType="begin"/>
          </w:r>
          <w:r>
            <w:rPr>
              <w:noProof/>
              <w:webHidden/>
            </w:rPr>
            <w:instrText xml:space="preserve"> PAGEREF _Toc170378789 \h </w:instrText>
          </w:r>
          <w:r>
            <w:rPr>
              <w:noProof/>
              <w:webHidden/>
            </w:rPr>
          </w:r>
          <w:r>
            <w:rPr>
              <w:noProof/>
              <w:webHidden/>
            </w:rPr>
            <w:fldChar w:fldCharType="separate"/>
          </w:r>
          <w:r w:rsidR="00A354A3">
            <w:rPr>
              <w:noProof/>
              <w:webHidden/>
            </w:rPr>
            <w:t>74</w:t>
          </w:r>
          <w:r>
            <w:rPr>
              <w:noProof/>
              <w:webHidden/>
            </w:rPr>
            <w:fldChar w:fldCharType="end"/>
          </w:r>
          <w:r w:rsidRPr="004F3317">
            <w:rPr>
              <w:rStyle w:val="Hyperlink"/>
              <w:noProof/>
            </w:rPr>
            <w:fldChar w:fldCharType="end"/>
          </w:r>
        </w:p>
        <w:p w14:paraId="541E5090" w14:textId="45432227"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"_Toc170378790"</w:instrText>
          </w:r>
          <w:r w:rsidRPr="004F3317">
            <w:rPr>
              <w:rStyle w:val="Hyperlink"/>
              <w:noProof/>
            </w:rPr>
            <w:instrText xml:space="preserve"> </w:instrText>
          </w:r>
          <w:ins w:id="8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Cabling</w:t>
          </w:r>
          <w:r>
            <w:rPr>
              <w:noProof/>
              <w:webHidden/>
            </w:rPr>
            <w:tab/>
          </w:r>
          <w:r>
            <w:rPr>
              <w:noProof/>
              <w:webHidden/>
            </w:rPr>
            <w:fldChar w:fldCharType="begin"/>
          </w:r>
          <w:r>
            <w:rPr>
              <w:noProof/>
              <w:webHidden/>
            </w:rPr>
            <w:instrText xml:space="preserve"> PAGEREF _Toc170378790 \h </w:instrText>
          </w:r>
          <w:r>
            <w:rPr>
              <w:noProof/>
              <w:webHidden/>
            </w:rPr>
          </w:r>
          <w:r>
            <w:rPr>
              <w:noProof/>
              <w:webHidden/>
            </w:rPr>
            <w:fldChar w:fldCharType="separate"/>
          </w:r>
          <w:r w:rsidR="00A354A3">
            <w:rPr>
              <w:noProof/>
              <w:webHidden/>
            </w:rPr>
            <w:t>75</w:t>
          </w:r>
          <w:r>
            <w:rPr>
              <w:noProof/>
              <w:webHidden/>
            </w:rPr>
            <w:fldChar w:fldCharType="end"/>
          </w:r>
          <w:r w:rsidRPr="004F3317">
            <w:rPr>
              <w:rStyle w:val="Hyperlink"/>
              <w:noProof/>
            </w:rPr>
            <w:fldChar w:fldCharType="end"/>
          </w:r>
        </w:p>
        <w:p w14:paraId="2A058712" w14:textId="0877EA5E"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"_Toc170378791"</w:instrText>
          </w:r>
          <w:r w:rsidRPr="004F3317">
            <w:rPr>
              <w:rStyle w:val="Hyperlink"/>
              <w:noProof/>
            </w:rPr>
            <w:instrText xml:space="preserve"> </w:instrText>
          </w:r>
          <w:ins w:id="8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Power/Data Cable</w:t>
          </w:r>
          <w:r>
            <w:rPr>
              <w:noProof/>
              <w:webHidden/>
            </w:rPr>
            <w:tab/>
          </w:r>
          <w:r>
            <w:rPr>
              <w:noProof/>
              <w:webHidden/>
            </w:rPr>
            <w:fldChar w:fldCharType="begin"/>
          </w:r>
          <w:r>
            <w:rPr>
              <w:noProof/>
              <w:webHidden/>
            </w:rPr>
            <w:instrText xml:space="preserve"> PAGEREF _Toc170378791 \h </w:instrText>
          </w:r>
          <w:r>
            <w:rPr>
              <w:noProof/>
              <w:webHidden/>
            </w:rPr>
          </w:r>
          <w:r>
            <w:rPr>
              <w:noProof/>
              <w:webHidden/>
            </w:rPr>
            <w:fldChar w:fldCharType="separate"/>
          </w:r>
          <w:r w:rsidR="00A354A3">
            <w:rPr>
              <w:noProof/>
              <w:webHidden/>
            </w:rPr>
            <w:t>75</w:t>
          </w:r>
          <w:r>
            <w:rPr>
              <w:noProof/>
              <w:webHidden/>
            </w:rPr>
            <w:fldChar w:fldCharType="end"/>
          </w:r>
          <w:r w:rsidRPr="004F3317">
            <w:rPr>
              <w:rStyle w:val="Hyperlink"/>
              <w:noProof/>
            </w:rPr>
            <w:fldChar w:fldCharType="end"/>
          </w:r>
        </w:p>
        <w:p w14:paraId="311B8074" w14:textId="2FB5E0C9"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"_Toc170378792"</w:instrText>
          </w:r>
          <w:r w:rsidRPr="004F3317">
            <w:rPr>
              <w:rStyle w:val="Hyperlink"/>
              <w:noProof/>
            </w:rPr>
            <w:instrText xml:space="preserve"> </w:instrText>
          </w:r>
          <w:ins w:id="8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Sensor Cables</w:t>
          </w:r>
          <w:r>
            <w:rPr>
              <w:noProof/>
              <w:webHidden/>
            </w:rPr>
            <w:tab/>
          </w:r>
          <w:r>
            <w:rPr>
              <w:noProof/>
              <w:webHidden/>
            </w:rPr>
            <w:fldChar w:fldCharType="begin"/>
          </w:r>
          <w:r>
            <w:rPr>
              <w:noProof/>
              <w:webHidden/>
            </w:rPr>
            <w:instrText xml:space="preserve"> PAGEREF _Toc170378792 \h </w:instrText>
          </w:r>
          <w:r>
            <w:rPr>
              <w:noProof/>
              <w:webHidden/>
            </w:rPr>
          </w:r>
          <w:r>
            <w:rPr>
              <w:noProof/>
              <w:webHidden/>
            </w:rPr>
            <w:fldChar w:fldCharType="separate"/>
          </w:r>
          <w:r w:rsidR="00A354A3">
            <w:rPr>
              <w:noProof/>
              <w:webHidden/>
            </w:rPr>
            <w:t>75</w:t>
          </w:r>
          <w:r>
            <w:rPr>
              <w:noProof/>
              <w:webHidden/>
            </w:rPr>
            <w:fldChar w:fldCharType="end"/>
          </w:r>
          <w:r w:rsidRPr="004F3317">
            <w:rPr>
              <w:rStyle w:val="Hyperlink"/>
              <w:noProof/>
            </w:rPr>
            <w:fldChar w:fldCharType="end"/>
          </w:r>
        </w:p>
        <w:p w14:paraId="071B9D7D" w14:textId="3276F342"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"_Toc170378793"</w:instrText>
          </w:r>
          <w:r w:rsidRPr="004F3317">
            <w:rPr>
              <w:rStyle w:val="Hyperlink"/>
              <w:noProof/>
            </w:rPr>
            <w:instrText xml:space="preserve"> </w:instrText>
          </w:r>
          <w:ins w:id="8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Computer Connection</w:t>
          </w:r>
          <w:r>
            <w:rPr>
              <w:noProof/>
              <w:webHidden/>
            </w:rPr>
            <w:tab/>
          </w:r>
          <w:r>
            <w:rPr>
              <w:noProof/>
              <w:webHidden/>
            </w:rPr>
            <w:fldChar w:fldCharType="begin"/>
          </w:r>
          <w:r>
            <w:rPr>
              <w:noProof/>
              <w:webHidden/>
            </w:rPr>
            <w:instrText xml:space="preserve"> PAGEREF _Toc170378793 \h </w:instrText>
          </w:r>
          <w:r>
            <w:rPr>
              <w:noProof/>
              <w:webHidden/>
            </w:rPr>
          </w:r>
          <w:r>
            <w:rPr>
              <w:noProof/>
              <w:webHidden/>
            </w:rPr>
            <w:fldChar w:fldCharType="separate"/>
          </w:r>
          <w:r w:rsidR="00A354A3">
            <w:rPr>
              <w:noProof/>
              <w:webHidden/>
            </w:rPr>
            <w:t>76</w:t>
          </w:r>
          <w:r>
            <w:rPr>
              <w:noProof/>
              <w:webHidden/>
            </w:rPr>
            <w:fldChar w:fldCharType="end"/>
          </w:r>
          <w:r w:rsidRPr="004F3317">
            <w:rPr>
              <w:rStyle w:val="Hyperlink"/>
              <w:noProof/>
            </w:rPr>
            <w:fldChar w:fldCharType="end"/>
          </w:r>
        </w:p>
        <w:p w14:paraId="4975727E" w14:textId="0BED49C8"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"_Toc170378794"</w:instrText>
          </w:r>
          <w:r w:rsidRPr="004F3317">
            <w:rPr>
              <w:rStyle w:val="Hyperlink"/>
              <w:noProof/>
            </w:rPr>
            <w:instrText xml:space="preserve"> </w:instrText>
          </w:r>
          <w:ins w:id="8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Interface Module Setup</w:t>
          </w:r>
          <w:r>
            <w:rPr>
              <w:noProof/>
              <w:webHidden/>
            </w:rPr>
            <w:tab/>
          </w:r>
          <w:r>
            <w:rPr>
              <w:noProof/>
              <w:webHidden/>
            </w:rPr>
            <w:fldChar w:fldCharType="begin"/>
          </w:r>
          <w:r>
            <w:rPr>
              <w:noProof/>
              <w:webHidden/>
            </w:rPr>
            <w:instrText xml:space="preserve"> PAGEREF _Toc170378794 \h </w:instrText>
          </w:r>
          <w:r>
            <w:rPr>
              <w:noProof/>
              <w:webHidden/>
            </w:rPr>
          </w:r>
          <w:r>
            <w:rPr>
              <w:noProof/>
              <w:webHidden/>
            </w:rPr>
            <w:fldChar w:fldCharType="separate"/>
          </w:r>
          <w:r w:rsidR="00A354A3">
            <w:rPr>
              <w:noProof/>
              <w:webHidden/>
            </w:rPr>
            <w:t>78</w:t>
          </w:r>
          <w:r>
            <w:rPr>
              <w:noProof/>
              <w:webHidden/>
            </w:rPr>
            <w:fldChar w:fldCharType="end"/>
          </w:r>
          <w:r w:rsidRPr="004F3317">
            <w:rPr>
              <w:rStyle w:val="Hyperlink"/>
              <w:noProof/>
            </w:rPr>
            <w:fldChar w:fldCharType="end"/>
          </w:r>
        </w:p>
        <w:p w14:paraId="39B61A73" w14:textId="50650D02"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"_Toc170378795"</w:instrText>
          </w:r>
          <w:r w:rsidRPr="004F3317">
            <w:rPr>
              <w:rStyle w:val="Hyperlink"/>
              <w:noProof/>
            </w:rPr>
            <w:instrText xml:space="preserve"> </w:instrText>
          </w:r>
          <w:ins w:id="8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Connecting to the Interface Module</w:t>
          </w:r>
          <w:r>
            <w:rPr>
              <w:noProof/>
              <w:webHidden/>
            </w:rPr>
            <w:tab/>
          </w:r>
          <w:r>
            <w:rPr>
              <w:noProof/>
              <w:webHidden/>
            </w:rPr>
            <w:fldChar w:fldCharType="begin"/>
          </w:r>
          <w:r>
            <w:rPr>
              <w:noProof/>
              <w:webHidden/>
            </w:rPr>
            <w:instrText xml:space="preserve"> PAGEREF _Toc170378795 \h </w:instrText>
          </w:r>
          <w:r>
            <w:rPr>
              <w:noProof/>
              <w:webHidden/>
            </w:rPr>
          </w:r>
          <w:r>
            <w:rPr>
              <w:noProof/>
              <w:webHidden/>
            </w:rPr>
            <w:fldChar w:fldCharType="separate"/>
          </w:r>
          <w:r w:rsidR="00A354A3">
            <w:rPr>
              <w:noProof/>
              <w:webHidden/>
            </w:rPr>
            <w:t>78</w:t>
          </w:r>
          <w:r>
            <w:rPr>
              <w:noProof/>
              <w:webHidden/>
            </w:rPr>
            <w:fldChar w:fldCharType="end"/>
          </w:r>
          <w:r w:rsidRPr="004F3317">
            <w:rPr>
              <w:rStyle w:val="Hyperlink"/>
              <w:noProof/>
            </w:rPr>
            <w:fldChar w:fldCharType="end"/>
          </w:r>
        </w:p>
        <w:p w14:paraId="1A217CFB" w14:textId="50ED7ECB"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"_Toc170378796"</w:instrText>
          </w:r>
          <w:r w:rsidRPr="004F3317">
            <w:rPr>
              <w:rStyle w:val="Hyperlink"/>
              <w:noProof/>
            </w:rPr>
            <w:instrText xml:space="preserve"> </w:instrText>
          </w:r>
          <w:ins w:id="8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Worked Example</w:t>
          </w:r>
          <w:r>
            <w:rPr>
              <w:noProof/>
              <w:webHidden/>
            </w:rPr>
            <w:tab/>
          </w:r>
          <w:r>
            <w:rPr>
              <w:noProof/>
              <w:webHidden/>
            </w:rPr>
            <w:fldChar w:fldCharType="begin"/>
          </w:r>
          <w:r>
            <w:rPr>
              <w:noProof/>
              <w:webHidden/>
            </w:rPr>
            <w:instrText xml:space="preserve"> PAGEREF _Toc170378796 \h </w:instrText>
          </w:r>
          <w:r>
            <w:rPr>
              <w:noProof/>
              <w:webHidden/>
            </w:rPr>
          </w:r>
          <w:r>
            <w:rPr>
              <w:noProof/>
              <w:webHidden/>
            </w:rPr>
            <w:fldChar w:fldCharType="separate"/>
          </w:r>
          <w:r w:rsidR="00A354A3">
            <w:rPr>
              <w:noProof/>
              <w:webHidden/>
            </w:rPr>
            <w:t>79</w:t>
          </w:r>
          <w:r>
            <w:rPr>
              <w:noProof/>
              <w:webHidden/>
            </w:rPr>
            <w:fldChar w:fldCharType="end"/>
          </w:r>
          <w:r w:rsidRPr="004F3317">
            <w:rPr>
              <w:rStyle w:val="Hyperlink"/>
              <w:noProof/>
            </w:rPr>
            <w:fldChar w:fldCharType="end"/>
          </w:r>
        </w:p>
        <w:p w14:paraId="11C45C70" w14:textId="49F5FB63"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"_Toc170378797"</w:instrText>
          </w:r>
          <w:r w:rsidRPr="004F3317">
            <w:rPr>
              <w:rStyle w:val="Hyperlink"/>
              <w:noProof/>
            </w:rPr>
            <w:instrText xml:space="preserve"> </w:instrText>
          </w:r>
          <w:ins w:id="8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Sensor Channels</w:t>
          </w:r>
          <w:r>
            <w:rPr>
              <w:noProof/>
              <w:webHidden/>
            </w:rPr>
            <w:tab/>
          </w:r>
          <w:r>
            <w:rPr>
              <w:noProof/>
              <w:webHidden/>
            </w:rPr>
            <w:fldChar w:fldCharType="begin"/>
          </w:r>
          <w:r>
            <w:rPr>
              <w:noProof/>
              <w:webHidden/>
            </w:rPr>
            <w:instrText xml:space="preserve"> PAGEREF _Toc170378797 \h </w:instrText>
          </w:r>
          <w:r>
            <w:rPr>
              <w:noProof/>
              <w:webHidden/>
            </w:rPr>
          </w:r>
          <w:r>
            <w:rPr>
              <w:noProof/>
              <w:webHidden/>
            </w:rPr>
            <w:fldChar w:fldCharType="separate"/>
          </w:r>
          <w:r w:rsidR="00A354A3">
            <w:rPr>
              <w:noProof/>
              <w:webHidden/>
            </w:rPr>
            <w:t>79</w:t>
          </w:r>
          <w:r>
            <w:rPr>
              <w:noProof/>
              <w:webHidden/>
            </w:rPr>
            <w:fldChar w:fldCharType="end"/>
          </w:r>
          <w:r w:rsidRPr="004F3317">
            <w:rPr>
              <w:rStyle w:val="Hyperlink"/>
              <w:noProof/>
            </w:rPr>
            <w:fldChar w:fldCharType="end"/>
          </w:r>
        </w:p>
        <w:p w14:paraId="351AF175" w14:textId="00F8DE46"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"_Toc170378798"</w:instrText>
          </w:r>
          <w:r w:rsidRPr="004F3317">
            <w:rPr>
              <w:rStyle w:val="Hyperlink"/>
              <w:noProof/>
            </w:rPr>
            <w:instrText xml:space="preserve"> </w:instrText>
          </w:r>
          <w:ins w:id="90"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Example Installation</w:t>
          </w:r>
          <w:r>
            <w:rPr>
              <w:noProof/>
              <w:webHidden/>
            </w:rPr>
            <w:tab/>
          </w:r>
          <w:r>
            <w:rPr>
              <w:noProof/>
              <w:webHidden/>
            </w:rPr>
            <w:fldChar w:fldCharType="begin"/>
          </w:r>
          <w:r>
            <w:rPr>
              <w:noProof/>
              <w:webHidden/>
            </w:rPr>
            <w:instrText xml:space="preserve"> PAGEREF _Toc170378798 \h </w:instrText>
          </w:r>
          <w:r>
            <w:rPr>
              <w:noProof/>
              <w:webHidden/>
            </w:rPr>
          </w:r>
          <w:r>
            <w:rPr>
              <w:noProof/>
              <w:webHidden/>
            </w:rPr>
            <w:fldChar w:fldCharType="separate"/>
          </w:r>
          <w:r w:rsidR="00A354A3">
            <w:rPr>
              <w:noProof/>
              <w:webHidden/>
            </w:rPr>
            <w:t>81</w:t>
          </w:r>
          <w:r>
            <w:rPr>
              <w:noProof/>
              <w:webHidden/>
            </w:rPr>
            <w:fldChar w:fldCharType="end"/>
          </w:r>
          <w:r w:rsidRPr="004F3317">
            <w:rPr>
              <w:rStyle w:val="Hyperlink"/>
              <w:noProof/>
            </w:rPr>
            <w:fldChar w:fldCharType="end"/>
          </w:r>
        </w:p>
        <w:p w14:paraId="65ADD4E4" w14:textId="01CC793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"_Toc170378799"</w:instrText>
          </w:r>
          <w:r w:rsidRPr="004F3317">
            <w:rPr>
              <w:rStyle w:val="Hyperlink"/>
              <w:noProof/>
            </w:rPr>
            <w:instrText xml:space="preserve"> </w:instrText>
          </w:r>
          <w:ins w:id="91"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Default Settings</w:t>
          </w:r>
          <w:r>
            <w:rPr>
              <w:noProof/>
              <w:webHidden/>
            </w:rPr>
            <w:tab/>
          </w:r>
          <w:r>
            <w:rPr>
              <w:noProof/>
              <w:webHidden/>
            </w:rPr>
            <w:fldChar w:fldCharType="begin"/>
          </w:r>
          <w:r>
            <w:rPr>
              <w:noProof/>
              <w:webHidden/>
            </w:rPr>
            <w:instrText xml:space="preserve"> PAGEREF _Toc170378799 \h </w:instrText>
          </w:r>
          <w:r>
            <w:rPr>
              <w:noProof/>
              <w:webHidden/>
            </w:rPr>
          </w:r>
          <w:r>
            <w:rPr>
              <w:noProof/>
              <w:webHidden/>
            </w:rPr>
            <w:fldChar w:fldCharType="separate"/>
          </w:r>
          <w:r w:rsidR="00A354A3">
            <w:rPr>
              <w:noProof/>
              <w:webHidden/>
            </w:rPr>
            <w:t>82</w:t>
          </w:r>
          <w:r>
            <w:rPr>
              <w:noProof/>
              <w:webHidden/>
            </w:rPr>
            <w:fldChar w:fldCharType="end"/>
          </w:r>
          <w:r w:rsidRPr="004F3317">
            <w:rPr>
              <w:rStyle w:val="Hyperlink"/>
              <w:noProof/>
            </w:rPr>
            <w:fldChar w:fldCharType="end"/>
          </w:r>
        </w:p>
        <w:p w14:paraId="58CD224B" w14:textId="236B3FF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"_Toc170378800"</w:instrText>
          </w:r>
          <w:r w:rsidRPr="004F3317">
            <w:rPr>
              <w:rStyle w:val="Hyperlink"/>
              <w:noProof/>
            </w:rPr>
            <w:instrText xml:space="preserve"> </w:instrText>
          </w:r>
          <w:ins w:id="92"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Disable Unused Channels</w:t>
          </w:r>
          <w:r>
            <w:rPr>
              <w:noProof/>
              <w:webHidden/>
            </w:rPr>
            <w:tab/>
          </w:r>
          <w:r>
            <w:rPr>
              <w:noProof/>
              <w:webHidden/>
            </w:rPr>
            <w:fldChar w:fldCharType="begin"/>
          </w:r>
          <w:r>
            <w:rPr>
              <w:noProof/>
              <w:webHidden/>
            </w:rPr>
            <w:instrText xml:space="preserve"> PAGEREF _Toc170378800 \h </w:instrText>
          </w:r>
          <w:r>
            <w:rPr>
              <w:noProof/>
              <w:webHidden/>
            </w:rPr>
          </w:r>
          <w:r>
            <w:rPr>
              <w:noProof/>
              <w:webHidden/>
            </w:rPr>
            <w:fldChar w:fldCharType="separate"/>
          </w:r>
          <w:r w:rsidR="00A354A3">
            <w:rPr>
              <w:noProof/>
              <w:webHidden/>
            </w:rPr>
            <w:t>83</w:t>
          </w:r>
          <w:r>
            <w:rPr>
              <w:noProof/>
              <w:webHidden/>
            </w:rPr>
            <w:fldChar w:fldCharType="end"/>
          </w:r>
          <w:r w:rsidRPr="004F3317">
            <w:rPr>
              <w:rStyle w:val="Hyperlink"/>
              <w:noProof/>
            </w:rPr>
            <w:fldChar w:fldCharType="end"/>
          </w:r>
        </w:p>
        <w:p w14:paraId="50A96D90" w14:textId="4B1F6C0D"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"_Toc170378801"</w:instrText>
          </w:r>
          <w:r w:rsidRPr="004F3317">
            <w:rPr>
              <w:rStyle w:val="Hyperlink"/>
              <w:noProof/>
            </w:rPr>
            <w:instrText xml:space="preserve"> </w:instrText>
          </w:r>
          <w:ins w:id="93"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Re-Map Channels to Bells</w:t>
          </w:r>
          <w:r>
            <w:rPr>
              <w:noProof/>
              <w:webHidden/>
            </w:rPr>
            <w:tab/>
          </w:r>
          <w:r>
            <w:rPr>
              <w:noProof/>
              <w:webHidden/>
            </w:rPr>
            <w:fldChar w:fldCharType="begin"/>
          </w:r>
          <w:r>
            <w:rPr>
              <w:noProof/>
              <w:webHidden/>
            </w:rPr>
            <w:instrText xml:space="preserve"> PAGEREF _Toc170378801 \h </w:instrText>
          </w:r>
          <w:r>
            <w:rPr>
              <w:noProof/>
              <w:webHidden/>
            </w:rPr>
          </w:r>
          <w:r>
            <w:rPr>
              <w:noProof/>
              <w:webHidden/>
            </w:rPr>
            <w:fldChar w:fldCharType="separate"/>
          </w:r>
          <w:r w:rsidR="00A354A3">
            <w:rPr>
              <w:noProof/>
              <w:webHidden/>
            </w:rPr>
            <w:t>84</w:t>
          </w:r>
          <w:r>
            <w:rPr>
              <w:noProof/>
              <w:webHidden/>
            </w:rPr>
            <w:fldChar w:fldCharType="end"/>
          </w:r>
          <w:r w:rsidRPr="004F3317">
            <w:rPr>
              <w:rStyle w:val="Hyperlink"/>
              <w:noProof/>
            </w:rPr>
            <w:fldChar w:fldCharType="end"/>
          </w:r>
        </w:p>
        <w:p w14:paraId="0EDD10BF" w14:textId="64C20784" w:rsidR="00CB307A" w:rsidRDefault="00CB307A">
          <w:pPr>
            <w:pStyle w:val="TOC3"/>
            <w:tabs>
              <w:tab w:val="right" w:leader="dot" w:pos="9016"/>
            </w:tabs>
            <w:rPr>
              <w:noProof/>
              <w:kern w:val="2"/>
              <w:sz w:val="24"/>
              <w:szCs w:val="24"/>
              <w:lang w:val="en-GB"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"_Toc170378802"</w:instrText>
          </w:r>
          <w:r w:rsidRPr="004F3317">
            <w:rPr>
              <w:rStyle w:val="Hyperlink"/>
              <w:noProof/>
            </w:rPr>
            <w:instrText xml:space="preserve"> </w:instrText>
          </w:r>
          <w:ins w:id="94"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Save Settings</w:t>
          </w:r>
          <w:r>
            <w:rPr>
              <w:noProof/>
              <w:webHidden/>
            </w:rPr>
            <w:tab/>
          </w:r>
          <w:r>
            <w:rPr>
              <w:noProof/>
              <w:webHidden/>
            </w:rPr>
            <w:fldChar w:fldCharType="begin"/>
          </w:r>
          <w:r>
            <w:rPr>
              <w:noProof/>
              <w:webHidden/>
            </w:rPr>
            <w:instrText xml:space="preserve"> PAGEREF _Toc170378802 \h </w:instrText>
          </w:r>
          <w:r>
            <w:rPr>
              <w:noProof/>
              <w:webHidden/>
            </w:rPr>
          </w:r>
          <w:r>
            <w:rPr>
              <w:noProof/>
              <w:webHidden/>
            </w:rPr>
            <w:fldChar w:fldCharType="separate"/>
          </w:r>
          <w:r w:rsidR="00A354A3">
            <w:rPr>
              <w:noProof/>
              <w:webHidden/>
            </w:rPr>
            <w:t>85</w:t>
          </w:r>
          <w:r>
            <w:rPr>
              <w:noProof/>
              <w:webHidden/>
            </w:rPr>
            <w:fldChar w:fldCharType="end"/>
          </w:r>
          <w:r w:rsidRPr="004F3317">
            <w:rPr>
              <w:rStyle w:val="Hyperlink"/>
              <w:noProof/>
            </w:rPr>
            <w:fldChar w:fldCharType="end"/>
          </w:r>
        </w:p>
        <w:p w14:paraId="51D82449" w14:textId="65FA908D"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"_Toc170378803"</w:instrText>
          </w:r>
          <w:r w:rsidRPr="004F3317">
            <w:rPr>
              <w:rStyle w:val="Hyperlink"/>
              <w:noProof/>
            </w:rPr>
            <w:instrText xml:space="preserve"> </w:instrText>
          </w:r>
          <w:ins w:id="95"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Next Steps</w:t>
          </w:r>
          <w:r>
            <w:rPr>
              <w:noProof/>
              <w:webHidden/>
            </w:rPr>
            <w:tab/>
          </w:r>
          <w:r>
            <w:rPr>
              <w:noProof/>
              <w:webHidden/>
            </w:rPr>
            <w:fldChar w:fldCharType="begin"/>
          </w:r>
          <w:r>
            <w:rPr>
              <w:noProof/>
              <w:webHidden/>
            </w:rPr>
            <w:instrText xml:space="preserve"> PAGEREF _Toc170378803 \h </w:instrText>
          </w:r>
          <w:r>
            <w:rPr>
              <w:noProof/>
              <w:webHidden/>
            </w:rPr>
          </w:r>
          <w:r>
            <w:rPr>
              <w:noProof/>
              <w:webHidden/>
            </w:rPr>
            <w:fldChar w:fldCharType="separate"/>
          </w:r>
          <w:r w:rsidR="00A354A3">
            <w:rPr>
              <w:noProof/>
              <w:webHidden/>
            </w:rPr>
            <w:t>86</w:t>
          </w:r>
          <w:r>
            <w:rPr>
              <w:noProof/>
              <w:webHidden/>
            </w:rPr>
            <w:fldChar w:fldCharType="end"/>
          </w:r>
          <w:r w:rsidRPr="004F3317">
            <w:rPr>
              <w:rStyle w:val="Hyperlink"/>
              <w:noProof/>
            </w:rPr>
            <w:fldChar w:fldCharType="end"/>
          </w:r>
        </w:p>
        <w:p w14:paraId="6BF4E77F" w14:textId="7FF3CAA3"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"_Toc170378804"</w:instrText>
          </w:r>
          <w:r w:rsidRPr="004F3317">
            <w:rPr>
              <w:rStyle w:val="Hyperlink"/>
              <w:noProof/>
            </w:rPr>
            <w:instrText xml:space="preserve"> </w:instrText>
          </w:r>
          <w:ins w:id="96"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Licensing &amp; Disclaimers</w:t>
          </w:r>
          <w:r>
            <w:rPr>
              <w:noProof/>
              <w:webHidden/>
            </w:rPr>
            <w:tab/>
          </w:r>
          <w:r>
            <w:rPr>
              <w:noProof/>
              <w:webHidden/>
            </w:rPr>
            <w:fldChar w:fldCharType="begin"/>
          </w:r>
          <w:r>
            <w:rPr>
              <w:noProof/>
              <w:webHidden/>
            </w:rPr>
            <w:instrText xml:space="preserve"> PAGEREF _Toc170378804 \h </w:instrText>
          </w:r>
          <w:r>
            <w:rPr>
              <w:noProof/>
              <w:webHidden/>
            </w:rPr>
          </w:r>
          <w:r>
            <w:rPr>
              <w:noProof/>
              <w:webHidden/>
            </w:rPr>
            <w:fldChar w:fldCharType="separate"/>
          </w:r>
          <w:r w:rsidR="00A354A3">
            <w:rPr>
              <w:noProof/>
              <w:webHidden/>
            </w:rPr>
            <w:t>87</w:t>
          </w:r>
          <w:r>
            <w:rPr>
              <w:noProof/>
              <w:webHidden/>
            </w:rPr>
            <w:fldChar w:fldCharType="end"/>
          </w:r>
          <w:r w:rsidRPr="004F3317">
            <w:rPr>
              <w:rStyle w:val="Hyperlink"/>
              <w:noProof/>
            </w:rPr>
            <w:fldChar w:fldCharType="end"/>
          </w:r>
        </w:p>
        <w:p w14:paraId="2D61F151" w14:textId="30AB13F5"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"_Toc170378805"</w:instrText>
          </w:r>
          <w:r w:rsidRPr="004F3317">
            <w:rPr>
              <w:rStyle w:val="Hyperlink"/>
              <w:noProof/>
            </w:rPr>
            <w:instrText xml:space="preserve"> </w:instrText>
          </w:r>
          <w:ins w:id="97"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Documentation</w:t>
          </w:r>
          <w:r>
            <w:rPr>
              <w:noProof/>
              <w:webHidden/>
            </w:rPr>
            <w:tab/>
          </w:r>
          <w:r>
            <w:rPr>
              <w:noProof/>
              <w:webHidden/>
            </w:rPr>
            <w:fldChar w:fldCharType="begin"/>
          </w:r>
          <w:r>
            <w:rPr>
              <w:noProof/>
              <w:webHidden/>
            </w:rPr>
            <w:instrText xml:space="preserve"> PAGEREF _Toc170378805 \h </w:instrText>
          </w:r>
          <w:r>
            <w:rPr>
              <w:noProof/>
              <w:webHidden/>
            </w:rPr>
          </w:r>
          <w:r>
            <w:rPr>
              <w:noProof/>
              <w:webHidden/>
            </w:rPr>
            <w:fldChar w:fldCharType="separate"/>
          </w:r>
          <w:r w:rsidR="00A354A3">
            <w:rPr>
              <w:noProof/>
              <w:webHidden/>
            </w:rPr>
            <w:t>87</w:t>
          </w:r>
          <w:r>
            <w:rPr>
              <w:noProof/>
              <w:webHidden/>
            </w:rPr>
            <w:fldChar w:fldCharType="end"/>
          </w:r>
          <w:r w:rsidRPr="004F3317">
            <w:rPr>
              <w:rStyle w:val="Hyperlink"/>
              <w:noProof/>
            </w:rPr>
            <w:fldChar w:fldCharType="end"/>
          </w:r>
        </w:p>
        <w:p w14:paraId="217385C5" w14:textId="07C20CD3" w:rsidR="00CB307A" w:rsidRDefault="00CB307A">
          <w:pPr>
            <w:pStyle w:val="TOC2"/>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"_Toc170378806"</w:instrText>
          </w:r>
          <w:r w:rsidRPr="004F3317">
            <w:rPr>
              <w:rStyle w:val="Hyperlink"/>
              <w:noProof/>
            </w:rPr>
            <w:instrText xml:space="preserve"> </w:instrText>
          </w:r>
          <w:ins w:id="98"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Software</w:t>
          </w:r>
          <w:r>
            <w:rPr>
              <w:noProof/>
              <w:webHidden/>
            </w:rPr>
            <w:tab/>
          </w:r>
          <w:r>
            <w:rPr>
              <w:noProof/>
              <w:webHidden/>
            </w:rPr>
            <w:fldChar w:fldCharType="begin"/>
          </w:r>
          <w:r>
            <w:rPr>
              <w:noProof/>
              <w:webHidden/>
            </w:rPr>
            <w:instrText xml:space="preserve"> PAGEREF _Toc170378806 \h </w:instrText>
          </w:r>
          <w:r>
            <w:rPr>
              <w:noProof/>
              <w:webHidden/>
            </w:rPr>
          </w:r>
          <w:r>
            <w:rPr>
              <w:noProof/>
              <w:webHidden/>
            </w:rPr>
            <w:fldChar w:fldCharType="separate"/>
          </w:r>
          <w:r w:rsidR="00A354A3">
            <w:rPr>
              <w:noProof/>
              <w:webHidden/>
            </w:rPr>
            <w:t>87</w:t>
          </w:r>
          <w:r>
            <w:rPr>
              <w:noProof/>
              <w:webHidden/>
            </w:rPr>
            <w:fldChar w:fldCharType="end"/>
          </w:r>
          <w:r w:rsidRPr="004F3317">
            <w:rPr>
              <w:rStyle w:val="Hyperlink"/>
              <w:noProof/>
            </w:rPr>
            <w:fldChar w:fldCharType="end"/>
          </w:r>
        </w:p>
        <w:p w14:paraId="67DFAC22" w14:textId="5EC5402E" w:rsidR="00CB307A" w:rsidRDefault="00CB307A">
          <w:pPr>
            <w:pStyle w:val="TOC1"/>
            <w:tabs>
              <w:tab w:val="right" w:leader="dot" w:pos="9016"/>
            </w:tabs>
            <w:rPr>
              <w:rFonts w:eastAsiaTheme="minorEastAsia"/>
              <w:noProof/>
              <w:kern w:val="2"/>
              <w:sz w:val="24"/>
              <w:szCs w:val="24"/>
              <w:lang w:eastAsia="en-GB"/>
              <w14:ligatures w14:val="standardContextual"/>
            </w:rPr>
          </w:pPr>
          <w:r w:rsidRPr="004F3317">
            <w:rPr>
              <w:rStyle w:val="Hyperlink"/>
              <w:noProof/>
            </w:rPr>
            <w:fldChar w:fldCharType="begin"/>
          </w:r>
          <w:r w:rsidRPr="004F3317">
            <w:rPr>
              <w:rStyle w:val="Hyperlink"/>
              <w:noProof/>
            </w:rPr>
            <w:instrText xml:space="preserve"> </w:instrText>
          </w:r>
          <w:r>
            <w:rPr>
              <w:noProof/>
            </w:rPr>
            <w:instrText>HYPERLINK \l "_Toc170378807"</w:instrText>
          </w:r>
          <w:r w:rsidRPr="004F3317">
            <w:rPr>
              <w:rStyle w:val="Hyperlink"/>
              <w:noProof/>
            </w:rPr>
            <w:instrText xml:space="preserve"> </w:instrText>
          </w:r>
          <w:ins w:id="99" w:author="Andrew Instone-Cowie" w:date="2024-08-28T09:39:00Z" w16du:dateUtc="2024-08-28T08:39:00Z">
            <w:r w:rsidR="00490148" w:rsidRPr="004F3317">
              <w:rPr>
                <w:rStyle w:val="Hyperlink"/>
                <w:noProof/>
              </w:rPr>
            </w:r>
          </w:ins>
          <w:r w:rsidRPr="004F3317">
            <w:rPr>
              <w:rStyle w:val="Hyperlink"/>
              <w:noProof/>
            </w:rPr>
            <w:fldChar w:fldCharType="separate"/>
          </w:r>
          <w:r w:rsidRPr="004F3317">
            <w:rPr>
              <w:rStyle w:val="Hyperlink"/>
              <w:noProof/>
            </w:rPr>
            <w:t>Acknowledgements</w:t>
          </w:r>
          <w:r>
            <w:rPr>
              <w:noProof/>
              <w:webHidden/>
            </w:rPr>
            <w:tab/>
          </w:r>
          <w:r>
            <w:rPr>
              <w:noProof/>
              <w:webHidden/>
            </w:rPr>
            <w:fldChar w:fldCharType="begin"/>
          </w:r>
          <w:r>
            <w:rPr>
              <w:noProof/>
              <w:webHidden/>
            </w:rPr>
            <w:instrText xml:space="preserve"> PAGEREF _Toc170378807 \h </w:instrText>
          </w:r>
          <w:r>
            <w:rPr>
              <w:noProof/>
              <w:webHidden/>
            </w:rPr>
          </w:r>
          <w:r>
            <w:rPr>
              <w:noProof/>
              <w:webHidden/>
            </w:rPr>
            <w:fldChar w:fldCharType="separate"/>
          </w:r>
          <w:r w:rsidR="00A354A3">
            <w:rPr>
              <w:noProof/>
              <w:webHidden/>
            </w:rPr>
            <w:t>88</w:t>
          </w:r>
          <w:r>
            <w:rPr>
              <w:noProof/>
              <w:webHidden/>
            </w:rPr>
            <w:fldChar w:fldCharType="end"/>
          </w:r>
          <w:r w:rsidRPr="004F3317">
            <w:rPr>
              <w:rStyle w:val="Hyperlink"/>
              <w:noProof/>
            </w:rPr>
            <w:fldChar w:fldCharType="end"/>
          </w:r>
        </w:p>
        <w:p w14:paraId="3829239B" w14:textId="40932124" w:rsidR="001060D5" w:rsidRDefault="004A19E5" w:rsidP="00D16CF7">
          <w:pPr>
            <w:rPr>
              <w:noProof/>
            </w:rPr>
          </w:pPr>
          <w:r>
            <w:rPr>
              <w:b/>
              <w:bCs/>
              <w:noProof/>
            </w:rPr>
            <w:fldChar w:fldCharType="end"/>
          </w:r>
        </w:p>
      </w:sdtContent>
    </w:sdt>
    <w:p w14:paraId="1D47D27E" w14:textId="77777777" w:rsidR="003A3D10" w:rsidRPr="00787764" w:rsidRDefault="00B7322D" w:rsidP="00830835">
      <w:pPr>
        <w:pStyle w:val="Heading1"/>
        <w:pageBreakBefore/>
        <w:spacing w:after="100"/>
      </w:pPr>
      <w:bookmarkStart w:id="100" w:name="_Toc170378712"/>
      <w:r>
        <w:lastRenderedPageBreak/>
        <w:t>I</w:t>
      </w:r>
      <w:r w:rsidR="00E35852">
        <w:t>ndex</w:t>
      </w:r>
      <w:r w:rsidR="003A3D10">
        <w:t xml:space="preserve"> of Figures</w:t>
      </w:r>
      <w:bookmarkEnd w:id="100"/>
    </w:p>
    <w:p w14:paraId="7A8814C5" w14:textId="3E7E6DA6" w:rsidR="00CB307A" w:rsidRDefault="003A3D10" w:rsidP="00490148">
      <w:pPr>
        <w:pStyle w:val="TableofFigures"/>
        <w:tabs>
          <w:tab w:val="right" w:leader="dot" w:pos="9016"/>
        </w:tabs>
        <w:spacing w:after="120"/>
        <w:rPr>
          <w:rFonts w:eastAsiaTheme="minorEastAsia"/>
          <w:noProof/>
          <w:kern w:val="2"/>
          <w:sz w:val="24"/>
          <w:szCs w:val="24"/>
          <w:lang w:eastAsia="en-GB"/>
          <w14:ligatures w14:val="standardContextual"/>
        </w:rPr>
      </w:pPr>
      <w:r>
        <w:rPr>
          <w:i/>
        </w:rPr>
        <w:fldChar w:fldCharType="begin"/>
      </w:r>
      <w:r>
        <w:rPr>
          <w:i/>
        </w:rPr>
        <w:instrText xml:space="preserve"> TOC \h \z \c "Figure" </w:instrText>
      </w:r>
      <w:r>
        <w:rPr>
          <w:i/>
        </w:rPr>
        <w:fldChar w:fldCharType="separate"/>
      </w:r>
      <w:r w:rsidR="00CB307A" w:rsidRPr="000422E8">
        <w:rPr>
          <w:rStyle w:val="Hyperlink"/>
          <w:noProof/>
        </w:rPr>
        <w:fldChar w:fldCharType="begin"/>
      </w:r>
      <w:r w:rsidR="00CB307A" w:rsidRPr="000422E8">
        <w:rPr>
          <w:rStyle w:val="Hyperlink"/>
          <w:noProof/>
        </w:rPr>
        <w:instrText xml:space="preserve"> </w:instrText>
      </w:r>
      <w:r w:rsidR="00CB307A">
        <w:rPr>
          <w:noProof/>
        </w:rPr>
        <w:instrText>HYPERLINK \l "_Toc170378904"</w:instrText>
      </w:r>
      <w:r w:rsidR="00CB307A" w:rsidRPr="000422E8">
        <w:rPr>
          <w:rStyle w:val="Hyperlink"/>
          <w:noProof/>
        </w:rPr>
        <w:instrText xml:space="preserve"> </w:instrText>
      </w:r>
      <w:ins w:id="101" w:author="Andrew Instone-Cowie" w:date="2024-08-28T09:39:00Z" w16du:dateUtc="2024-08-28T08:39:00Z">
        <w:r w:rsidR="00490148" w:rsidRPr="000422E8">
          <w:rPr>
            <w:rStyle w:val="Hyperlink"/>
            <w:noProof/>
          </w:rPr>
        </w:r>
      </w:ins>
      <w:r w:rsidR="00CB307A" w:rsidRPr="000422E8">
        <w:rPr>
          <w:rStyle w:val="Hyperlink"/>
          <w:noProof/>
        </w:rPr>
        <w:fldChar w:fldCharType="separate"/>
      </w:r>
      <w:r w:rsidR="00CB307A" w:rsidRPr="000422E8">
        <w:rPr>
          <w:rStyle w:val="Hyperlink"/>
          <w:noProof/>
        </w:rPr>
        <w:t>Figure 1 – Documentation Map</w:t>
      </w:r>
      <w:r w:rsidR="00CB307A">
        <w:rPr>
          <w:noProof/>
          <w:webHidden/>
        </w:rPr>
        <w:tab/>
      </w:r>
      <w:r w:rsidR="00CB307A">
        <w:rPr>
          <w:noProof/>
          <w:webHidden/>
        </w:rPr>
        <w:fldChar w:fldCharType="begin"/>
      </w:r>
      <w:r w:rsidR="00CB307A">
        <w:rPr>
          <w:noProof/>
          <w:webHidden/>
        </w:rPr>
        <w:instrText xml:space="preserve"> PAGEREF _Toc170378904 \h </w:instrText>
      </w:r>
      <w:r w:rsidR="00CB307A">
        <w:rPr>
          <w:noProof/>
          <w:webHidden/>
        </w:rPr>
      </w:r>
      <w:r w:rsidR="00CB307A">
        <w:rPr>
          <w:noProof/>
          <w:webHidden/>
        </w:rPr>
        <w:fldChar w:fldCharType="separate"/>
      </w:r>
      <w:r w:rsidR="00A354A3">
        <w:rPr>
          <w:noProof/>
          <w:webHidden/>
        </w:rPr>
        <w:t>11</w:t>
      </w:r>
      <w:r w:rsidR="00CB307A">
        <w:rPr>
          <w:noProof/>
          <w:webHidden/>
        </w:rPr>
        <w:fldChar w:fldCharType="end"/>
      </w:r>
      <w:r w:rsidR="00CB307A" w:rsidRPr="000422E8">
        <w:rPr>
          <w:rStyle w:val="Hyperlink"/>
          <w:noProof/>
        </w:rPr>
        <w:fldChar w:fldCharType="end"/>
      </w:r>
    </w:p>
    <w:p w14:paraId="5191D203" w14:textId="4A95B5D5"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"_Toc170378905"</w:instrText>
      </w:r>
      <w:r w:rsidRPr="000422E8">
        <w:rPr>
          <w:rStyle w:val="Hyperlink"/>
          <w:noProof/>
        </w:rPr>
        <w:instrText xml:space="preserve"> </w:instrText>
      </w:r>
      <w:ins w:id="10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 – Simulator General Arrangement</w:t>
      </w:r>
      <w:r>
        <w:rPr>
          <w:noProof/>
          <w:webHidden/>
        </w:rPr>
        <w:tab/>
      </w:r>
      <w:r>
        <w:rPr>
          <w:noProof/>
          <w:webHidden/>
        </w:rPr>
        <w:fldChar w:fldCharType="begin"/>
      </w:r>
      <w:r>
        <w:rPr>
          <w:noProof/>
          <w:webHidden/>
        </w:rPr>
        <w:instrText xml:space="preserve"> PAGEREF _Toc170378905 \h </w:instrText>
      </w:r>
      <w:r>
        <w:rPr>
          <w:noProof/>
          <w:webHidden/>
        </w:rPr>
      </w:r>
      <w:r>
        <w:rPr>
          <w:noProof/>
          <w:webHidden/>
        </w:rPr>
        <w:fldChar w:fldCharType="separate"/>
      </w:r>
      <w:r w:rsidR="00A354A3">
        <w:rPr>
          <w:noProof/>
          <w:webHidden/>
        </w:rPr>
        <w:t>13</w:t>
      </w:r>
      <w:r>
        <w:rPr>
          <w:noProof/>
          <w:webHidden/>
        </w:rPr>
        <w:fldChar w:fldCharType="end"/>
      </w:r>
      <w:r w:rsidRPr="000422E8">
        <w:rPr>
          <w:rStyle w:val="Hyperlink"/>
          <w:noProof/>
        </w:rPr>
        <w:fldChar w:fldCharType="end"/>
      </w:r>
    </w:p>
    <w:p w14:paraId="62328E16" w14:textId="3F10D78B"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"_Toc170378906"</w:instrText>
      </w:r>
      <w:r w:rsidRPr="000422E8">
        <w:rPr>
          <w:rStyle w:val="Hyperlink"/>
          <w:noProof/>
        </w:rPr>
        <w:instrText xml:space="preserve"> </w:instrText>
      </w:r>
      <w:ins w:id="10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 – PCB Panels of Sensor Boards</w:t>
      </w:r>
      <w:r>
        <w:rPr>
          <w:noProof/>
          <w:webHidden/>
        </w:rPr>
        <w:tab/>
      </w:r>
      <w:r>
        <w:rPr>
          <w:noProof/>
          <w:webHidden/>
        </w:rPr>
        <w:fldChar w:fldCharType="begin"/>
      </w:r>
      <w:r>
        <w:rPr>
          <w:noProof/>
          <w:webHidden/>
        </w:rPr>
        <w:instrText xml:space="preserve"> PAGEREF _Toc170378906 \h </w:instrText>
      </w:r>
      <w:r>
        <w:rPr>
          <w:noProof/>
          <w:webHidden/>
        </w:rPr>
      </w:r>
      <w:r>
        <w:rPr>
          <w:noProof/>
          <w:webHidden/>
        </w:rPr>
        <w:fldChar w:fldCharType="separate"/>
      </w:r>
      <w:r w:rsidR="00A354A3">
        <w:rPr>
          <w:noProof/>
          <w:webHidden/>
        </w:rPr>
        <w:t>15</w:t>
      </w:r>
      <w:r>
        <w:rPr>
          <w:noProof/>
          <w:webHidden/>
        </w:rPr>
        <w:fldChar w:fldCharType="end"/>
      </w:r>
      <w:r w:rsidRPr="000422E8">
        <w:rPr>
          <w:rStyle w:val="Hyperlink"/>
          <w:noProof/>
        </w:rPr>
        <w:fldChar w:fldCharType="end"/>
      </w:r>
    </w:p>
    <w:p w14:paraId="4881C965" w14:textId="53542BF2"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"_Toc170378907"</w:instrText>
      </w:r>
      <w:r w:rsidRPr="000422E8">
        <w:rPr>
          <w:rStyle w:val="Hyperlink"/>
          <w:noProof/>
        </w:rPr>
        <w:instrText xml:space="preserve"> </w:instrText>
      </w:r>
      <w:ins w:id="10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 – JLCPCB Upload Box</w:t>
      </w:r>
      <w:r>
        <w:rPr>
          <w:noProof/>
          <w:webHidden/>
        </w:rPr>
        <w:tab/>
      </w:r>
      <w:r>
        <w:rPr>
          <w:noProof/>
          <w:webHidden/>
        </w:rPr>
        <w:fldChar w:fldCharType="begin"/>
      </w:r>
      <w:r>
        <w:rPr>
          <w:noProof/>
          <w:webHidden/>
        </w:rPr>
        <w:instrText xml:space="preserve"> PAGEREF _Toc170378907 \h </w:instrText>
      </w:r>
      <w:r>
        <w:rPr>
          <w:noProof/>
          <w:webHidden/>
        </w:rPr>
      </w:r>
      <w:r>
        <w:rPr>
          <w:noProof/>
          <w:webHidden/>
        </w:rPr>
        <w:fldChar w:fldCharType="separate"/>
      </w:r>
      <w:r w:rsidR="00A354A3">
        <w:rPr>
          <w:noProof/>
          <w:webHidden/>
        </w:rPr>
        <w:t>16</w:t>
      </w:r>
      <w:r>
        <w:rPr>
          <w:noProof/>
          <w:webHidden/>
        </w:rPr>
        <w:fldChar w:fldCharType="end"/>
      </w:r>
      <w:r w:rsidRPr="000422E8">
        <w:rPr>
          <w:rStyle w:val="Hyperlink"/>
          <w:noProof/>
        </w:rPr>
        <w:fldChar w:fldCharType="end"/>
      </w:r>
    </w:p>
    <w:p w14:paraId="3617F4A5" w14:textId="6E5D302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"_Toc170378908"</w:instrText>
      </w:r>
      <w:r w:rsidRPr="000422E8">
        <w:rPr>
          <w:rStyle w:val="Hyperlink"/>
          <w:noProof/>
        </w:rPr>
        <w:instrText xml:space="preserve"> </w:instrText>
      </w:r>
      <w:ins w:id="10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 – JLCPCB File Uploaded</w:t>
      </w:r>
      <w:r>
        <w:rPr>
          <w:noProof/>
          <w:webHidden/>
        </w:rPr>
        <w:tab/>
      </w:r>
      <w:r>
        <w:rPr>
          <w:noProof/>
          <w:webHidden/>
        </w:rPr>
        <w:fldChar w:fldCharType="begin"/>
      </w:r>
      <w:r>
        <w:rPr>
          <w:noProof/>
          <w:webHidden/>
        </w:rPr>
        <w:instrText xml:space="preserve"> PAGEREF _Toc170378908 \h </w:instrText>
      </w:r>
      <w:r>
        <w:rPr>
          <w:noProof/>
          <w:webHidden/>
        </w:rPr>
      </w:r>
      <w:r>
        <w:rPr>
          <w:noProof/>
          <w:webHidden/>
        </w:rPr>
        <w:fldChar w:fldCharType="separate"/>
      </w:r>
      <w:r w:rsidR="00A354A3">
        <w:rPr>
          <w:noProof/>
          <w:webHidden/>
        </w:rPr>
        <w:t>16</w:t>
      </w:r>
      <w:r>
        <w:rPr>
          <w:noProof/>
          <w:webHidden/>
        </w:rPr>
        <w:fldChar w:fldCharType="end"/>
      </w:r>
      <w:r w:rsidRPr="000422E8">
        <w:rPr>
          <w:rStyle w:val="Hyperlink"/>
          <w:noProof/>
        </w:rPr>
        <w:fldChar w:fldCharType="end"/>
      </w:r>
    </w:p>
    <w:p w14:paraId="50112652" w14:textId="217EBB98"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"_Toc170378909"</w:instrText>
      </w:r>
      <w:r w:rsidRPr="000422E8">
        <w:rPr>
          <w:rStyle w:val="Hyperlink"/>
          <w:noProof/>
        </w:rPr>
        <w:instrText xml:space="preserve"> </w:instrText>
      </w:r>
      <w:ins w:id="10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 – JLCPCB Gerber Viewer</w:t>
      </w:r>
      <w:r>
        <w:rPr>
          <w:noProof/>
          <w:webHidden/>
        </w:rPr>
        <w:tab/>
      </w:r>
      <w:r>
        <w:rPr>
          <w:noProof/>
          <w:webHidden/>
        </w:rPr>
        <w:fldChar w:fldCharType="begin"/>
      </w:r>
      <w:r>
        <w:rPr>
          <w:noProof/>
          <w:webHidden/>
        </w:rPr>
        <w:instrText xml:space="preserve"> PAGEREF _Toc170378909 \h </w:instrText>
      </w:r>
      <w:r>
        <w:rPr>
          <w:noProof/>
          <w:webHidden/>
        </w:rPr>
      </w:r>
      <w:r>
        <w:rPr>
          <w:noProof/>
          <w:webHidden/>
        </w:rPr>
        <w:fldChar w:fldCharType="separate"/>
      </w:r>
      <w:r w:rsidR="00A354A3">
        <w:rPr>
          <w:noProof/>
          <w:webHidden/>
        </w:rPr>
        <w:t>16</w:t>
      </w:r>
      <w:r>
        <w:rPr>
          <w:noProof/>
          <w:webHidden/>
        </w:rPr>
        <w:fldChar w:fldCharType="end"/>
      </w:r>
      <w:r w:rsidRPr="000422E8">
        <w:rPr>
          <w:rStyle w:val="Hyperlink"/>
          <w:noProof/>
        </w:rPr>
        <w:fldChar w:fldCharType="end"/>
      </w:r>
    </w:p>
    <w:p w14:paraId="3CF80376" w14:textId="2062990C"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"_Toc170378910"</w:instrText>
      </w:r>
      <w:r w:rsidRPr="000422E8">
        <w:rPr>
          <w:rStyle w:val="Hyperlink"/>
          <w:noProof/>
        </w:rPr>
        <w:instrText xml:space="preserve"> </w:instrText>
      </w:r>
      <w:ins w:id="10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 – JLCPCB Completed Order Form</w:t>
      </w:r>
      <w:r>
        <w:rPr>
          <w:noProof/>
          <w:webHidden/>
        </w:rPr>
        <w:tab/>
      </w:r>
      <w:r>
        <w:rPr>
          <w:noProof/>
          <w:webHidden/>
        </w:rPr>
        <w:fldChar w:fldCharType="begin"/>
      </w:r>
      <w:r>
        <w:rPr>
          <w:noProof/>
          <w:webHidden/>
        </w:rPr>
        <w:instrText xml:space="preserve"> PAGEREF _Toc170378910 \h </w:instrText>
      </w:r>
      <w:r>
        <w:rPr>
          <w:noProof/>
          <w:webHidden/>
        </w:rPr>
      </w:r>
      <w:r>
        <w:rPr>
          <w:noProof/>
          <w:webHidden/>
        </w:rPr>
        <w:fldChar w:fldCharType="separate"/>
      </w:r>
      <w:r w:rsidR="00A354A3">
        <w:rPr>
          <w:noProof/>
          <w:webHidden/>
        </w:rPr>
        <w:t>18</w:t>
      </w:r>
      <w:r>
        <w:rPr>
          <w:noProof/>
          <w:webHidden/>
        </w:rPr>
        <w:fldChar w:fldCharType="end"/>
      </w:r>
      <w:r w:rsidRPr="000422E8">
        <w:rPr>
          <w:rStyle w:val="Hyperlink"/>
          <w:noProof/>
        </w:rPr>
        <w:fldChar w:fldCharType="end"/>
      </w:r>
    </w:p>
    <w:p w14:paraId="11A9A062" w14:textId="7A9DCE61"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"_Toc170378911"</w:instrText>
      </w:r>
      <w:r w:rsidRPr="000422E8">
        <w:rPr>
          <w:rStyle w:val="Hyperlink"/>
          <w:noProof/>
        </w:rPr>
        <w:instrText xml:space="preserve"> </w:instrText>
      </w:r>
      <w:ins w:id="10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8 – Voltage Regulator Orientation</w:t>
      </w:r>
      <w:r>
        <w:rPr>
          <w:noProof/>
          <w:webHidden/>
        </w:rPr>
        <w:tab/>
      </w:r>
      <w:r>
        <w:rPr>
          <w:noProof/>
          <w:webHidden/>
        </w:rPr>
        <w:fldChar w:fldCharType="begin"/>
      </w:r>
      <w:r>
        <w:rPr>
          <w:noProof/>
          <w:webHidden/>
        </w:rPr>
        <w:instrText xml:space="preserve"> PAGEREF _Toc170378911 \h </w:instrText>
      </w:r>
      <w:r>
        <w:rPr>
          <w:noProof/>
          <w:webHidden/>
        </w:rPr>
      </w:r>
      <w:r>
        <w:rPr>
          <w:noProof/>
          <w:webHidden/>
        </w:rPr>
        <w:fldChar w:fldCharType="separate"/>
      </w:r>
      <w:r w:rsidR="00A354A3">
        <w:rPr>
          <w:noProof/>
          <w:webHidden/>
        </w:rPr>
        <w:t>20</w:t>
      </w:r>
      <w:r>
        <w:rPr>
          <w:noProof/>
          <w:webHidden/>
        </w:rPr>
        <w:fldChar w:fldCharType="end"/>
      </w:r>
      <w:r w:rsidRPr="000422E8">
        <w:rPr>
          <w:rStyle w:val="Hyperlink"/>
          <w:noProof/>
        </w:rPr>
        <w:fldChar w:fldCharType="end"/>
      </w:r>
    </w:p>
    <w:p w14:paraId="337A9343" w14:textId="013B08B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"_Toc170378912"</w:instrText>
      </w:r>
      <w:r w:rsidRPr="000422E8">
        <w:rPr>
          <w:rStyle w:val="Hyperlink"/>
          <w:noProof/>
        </w:rPr>
        <w:instrText xml:space="preserve"> </w:instrText>
      </w:r>
      <w:ins w:id="10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9 – Diode Orientation</w:t>
      </w:r>
      <w:r>
        <w:rPr>
          <w:noProof/>
          <w:webHidden/>
        </w:rPr>
        <w:tab/>
      </w:r>
      <w:r>
        <w:rPr>
          <w:noProof/>
          <w:webHidden/>
        </w:rPr>
        <w:fldChar w:fldCharType="begin"/>
      </w:r>
      <w:r>
        <w:rPr>
          <w:noProof/>
          <w:webHidden/>
        </w:rPr>
        <w:instrText xml:space="preserve"> PAGEREF _Toc170378912 \h </w:instrText>
      </w:r>
      <w:r>
        <w:rPr>
          <w:noProof/>
          <w:webHidden/>
        </w:rPr>
      </w:r>
      <w:r>
        <w:rPr>
          <w:noProof/>
          <w:webHidden/>
        </w:rPr>
        <w:fldChar w:fldCharType="separate"/>
      </w:r>
      <w:r w:rsidR="00A354A3">
        <w:rPr>
          <w:noProof/>
          <w:webHidden/>
        </w:rPr>
        <w:t>21</w:t>
      </w:r>
      <w:r>
        <w:rPr>
          <w:noProof/>
          <w:webHidden/>
        </w:rPr>
        <w:fldChar w:fldCharType="end"/>
      </w:r>
      <w:r w:rsidRPr="000422E8">
        <w:rPr>
          <w:rStyle w:val="Hyperlink"/>
          <w:noProof/>
        </w:rPr>
        <w:fldChar w:fldCharType="end"/>
      </w:r>
    </w:p>
    <w:p w14:paraId="00704C02" w14:textId="1A935C0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"_Toc170378913"</w:instrText>
      </w:r>
      <w:r w:rsidRPr="000422E8">
        <w:rPr>
          <w:rStyle w:val="Hyperlink"/>
          <w:noProof/>
        </w:rPr>
        <w:instrText xml:space="preserve"> </w:instrText>
      </w:r>
      <w:ins w:id="11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10 – Electrolytic Capacitor Orientation</w:t>
      </w:r>
      <w:r>
        <w:rPr>
          <w:noProof/>
          <w:webHidden/>
        </w:rPr>
        <w:tab/>
      </w:r>
      <w:r>
        <w:rPr>
          <w:noProof/>
          <w:webHidden/>
        </w:rPr>
        <w:fldChar w:fldCharType="begin"/>
      </w:r>
      <w:r>
        <w:rPr>
          <w:noProof/>
          <w:webHidden/>
        </w:rPr>
        <w:instrText xml:space="preserve"> PAGEREF _Toc170378913 \h </w:instrText>
      </w:r>
      <w:r>
        <w:rPr>
          <w:noProof/>
          <w:webHidden/>
        </w:rPr>
      </w:r>
      <w:r>
        <w:rPr>
          <w:noProof/>
          <w:webHidden/>
        </w:rPr>
        <w:fldChar w:fldCharType="separate"/>
      </w:r>
      <w:r w:rsidR="00A354A3">
        <w:rPr>
          <w:noProof/>
          <w:webHidden/>
        </w:rPr>
        <w:t>21</w:t>
      </w:r>
      <w:r>
        <w:rPr>
          <w:noProof/>
          <w:webHidden/>
        </w:rPr>
        <w:fldChar w:fldCharType="end"/>
      </w:r>
      <w:r w:rsidRPr="000422E8">
        <w:rPr>
          <w:rStyle w:val="Hyperlink"/>
          <w:noProof/>
        </w:rPr>
        <w:fldChar w:fldCharType="end"/>
      </w:r>
    </w:p>
    <w:p w14:paraId="6F2093F5" w14:textId="49282B1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"_Toc170378914"</w:instrText>
      </w:r>
      <w:r w:rsidRPr="000422E8">
        <w:rPr>
          <w:rStyle w:val="Hyperlink"/>
          <w:noProof/>
        </w:rPr>
        <w:instrText xml:space="preserve"> </w:instrText>
      </w:r>
      <w:ins w:id="11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11 – Integrated Circuit Orientation</w:t>
      </w:r>
      <w:r>
        <w:rPr>
          <w:noProof/>
          <w:webHidden/>
        </w:rPr>
        <w:tab/>
      </w:r>
      <w:r>
        <w:rPr>
          <w:noProof/>
          <w:webHidden/>
        </w:rPr>
        <w:fldChar w:fldCharType="begin"/>
      </w:r>
      <w:r>
        <w:rPr>
          <w:noProof/>
          <w:webHidden/>
        </w:rPr>
        <w:instrText xml:space="preserve"> PAGEREF _Toc170378914 \h </w:instrText>
      </w:r>
      <w:r>
        <w:rPr>
          <w:noProof/>
          <w:webHidden/>
        </w:rPr>
      </w:r>
      <w:r>
        <w:rPr>
          <w:noProof/>
          <w:webHidden/>
        </w:rPr>
        <w:fldChar w:fldCharType="separate"/>
      </w:r>
      <w:r w:rsidR="00A354A3">
        <w:rPr>
          <w:noProof/>
          <w:webHidden/>
        </w:rPr>
        <w:t>22</w:t>
      </w:r>
      <w:r>
        <w:rPr>
          <w:noProof/>
          <w:webHidden/>
        </w:rPr>
        <w:fldChar w:fldCharType="end"/>
      </w:r>
      <w:r w:rsidRPr="000422E8">
        <w:rPr>
          <w:rStyle w:val="Hyperlink"/>
          <w:noProof/>
        </w:rPr>
        <w:fldChar w:fldCharType="end"/>
      </w:r>
    </w:p>
    <w:p w14:paraId="4FD916CA" w14:textId="053255A3"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"_Toc170378915"</w:instrText>
      </w:r>
      <w:r w:rsidRPr="000422E8">
        <w:rPr>
          <w:rStyle w:val="Hyperlink"/>
          <w:noProof/>
        </w:rPr>
        <w:instrText xml:space="preserve"> </w:instrText>
      </w:r>
      <w:ins w:id="11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12 – LED Orientation</w:t>
      </w:r>
      <w:r>
        <w:rPr>
          <w:noProof/>
          <w:webHidden/>
        </w:rPr>
        <w:tab/>
      </w:r>
      <w:r>
        <w:rPr>
          <w:noProof/>
          <w:webHidden/>
        </w:rPr>
        <w:fldChar w:fldCharType="begin"/>
      </w:r>
      <w:r>
        <w:rPr>
          <w:noProof/>
          <w:webHidden/>
        </w:rPr>
        <w:instrText xml:space="preserve"> PAGEREF _Toc170378915 \h </w:instrText>
      </w:r>
      <w:r>
        <w:rPr>
          <w:noProof/>
          <w:webHidden/>
        </w:rPr>
      </w:r>
      <w:r>
        <w:rPr>
          <w:noProof/>
          <w:webHidden/>
        </w:rPr>
        <w:fldChar w:fldCharType="separate"/>
      </w:r>
      <w:r w:rsidR="00A354A3">
        <w:rPr>
          <w:noProof/>
          <w:webHidden/>
        </w:rPr>
        <w:t>22</w:t>
      </w:r>
      <w:r>
        <w:rPr>
          <w:noProof/>
          <w:webHidden/>
        </w:rPr>
        <w:fldChar w:fldCharType="end"/>
      </w:r>
      <w:r w:rsidRPr="000422E8">
        <w:rPr>
          <w:rStyle w:val="Hyperlink"/>
          <w:noProof/>
        </w:rPr>
        <w:fldChar w:fldCharType="end"/>
      </w:r>
    </w:p>
    <w:p w14:paraId="564C2144" w14:textId="23E5E6C0"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"_Toc170378916"</w:instrText>
      </w:r>
      <w:r w:rsidRPr="000422E8">
        <w:rPr>
          <w:rStyle w:val="Hyperlink"/>
          <w:noProof/>
        </w:rPr>
        <w:instrText xml:space="preserve"> </w:instrText>
      </w:r>
      <w:ins w:id="11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13 – Magneto-Resistive Sensor Orientation</w:t>
      </w:r>
      <w:r>
        <w:rPr>
          <w:noProof/>
          <w:webHidden/>
        </w:rPr>
        <w:tab/>
      </w:r>
      <w:r>
        <w:rPr>
          <w:noProof/>
          <w:webHidden/>
        </w:rPr>
        <w:fldChar w:fldCharType="begin"/>
      </w:r>
      <w:r>
        <w:rPr>
          <w:noProof/>
          <w:webHidden/>
        </w:rPr>
        <w:instrText xml:space="preserve"> PAGEREF _Toc170378916 \h </w:instrText>
      </w:r>
      <w:r>
        <w:rPr>
          <w:noProof/>
          <w:webHidden/>
        </w:rPr>
      </w:r>
      <w:r>
        <w:rPr>
          <w:noProof/>
          <w:webHidden/>
        </w:rPr>
        <w:fldChar w:fldCharType="separate"/>
      </w:r>
      <w:r w:rsidR="00A354A3">
        <w:rPr>
          <w:noProof/>
          <w:webHidden/>
        </w:rPr>
        <w:t>23</w:t>
      </w:r>
      <w:r>
        <w:rPr>
          <w:noProof/>
          <w:webHidden/>
        </w:rPr>
        <w:fldChar w:fldCharType="end"/>
      </w:r>
      <w:r w:rsidRPr="000422E8">
        <w:rPr>
          <w:rStyle w:val="Hyperlink"/>
          <w:noProof/>
        </w:rPr>
        <w:fldChar w:fldCharType="end"/>
      </w:r>
    </w:p>
    <w:p w14:paraId="41A51E65" w14:textId="2669025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"_Toc170378917"</w:instrText>
      </w:r>
      <w:r w:rsidRPr="000422E8">
        <w:rPr>
          <w:rStyle w:val="Hyperlink"/>
          <w:noProof/>
        </w:rPr>
        <w:instrText xml:space="preserve"> </w:instrText>
      </w:r>
      <w:ins w:id="11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14 – Simulator Interface Parts</w:t>
      </w:r>
      <w:r>
        <w:rPr>
          <w:noProof/>
          <w:webHidden/>
        </w:rPr>
        <w:tab/>
      </w:r>
      <w:r>
        <w:rPr>
          <w:noProof/>
          <w:webHidden/>
        </w:rPr>
        <w:fldChar w:fldCharType="begin"/>
      </w:r>
      <w:r>
        <w:rPr>
          <w:noProof/>
          <w:webHidden/>
        </w:rPr>
        <w:instrText xml:space="preserve"> PAGEREF _Toc170378917 \h </w:instrText>
      </w:r>
      <w:r>
        <w:rPr>
          <w:noProof/>
          <w:webHidden/>
        </w:rPr>
      </w:r>
      <w:r>
        <w:rPr>
          <w:noProof/>
          <w:webHidden/>
        </w:rPr>
        <w:fldChar w:fldCharType="separate"/>
      </w:r>
      <w:r w:rsidR="00A354A3">
        <w:rPr>
          <w:noProof/>
          <w:webHidden/>
        </w:rPr>
        <w:t>26</w:t>
      </w:r>
      <w:r>
        <w:rPr>
          <w:noProof/>
          <w:webHidden/>
        </w:rPr>
        <w:fldChar w:fldCharType="end"/>
      </w:r>
      <w:r w:rsidRPr="000422E8">
        <w:rPr>
          <w:rStyle w:val="Hyperlink"/>
          <w:noProof/>
        </w:rPr>
        <w:fldChar w:fldCharType="end"/>
      </w:r>
    </w:p>
    <w:p w14:paraId="768BE9B8" w14:textId="17F64194"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"_Toc170378918"</w:instrText>
      </w:r>
      <w:r w:rsidRPr="000422E8">
        <w:rPr>
          <w:rStyle w:val="Hyperlink"/>
          <w:noProof/>
        </w:rPr>
        <w:instrText xml:space="preserve"> </w:instrText>
      </w:r>
      <w:ins w:id="11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15 – Simulator Interface Board Layout</w:t>
      </w:r>
      <w:r>
        <w:rPr>
          <w:noProof/>
          <w:webHidden/>
        </w:rPr>
        <w:tab/>
      </w:r>
      <w:r>
        <w:rPr>
          <w:noProof/>
          <w:webHidden/>
        </w:rPr>
        <w:fldChar w:fldCharType="begin"/>
      </w:r>
      <w:r>
        <w:rPr>
          <w:noProof/>
          <w:webHidden/>
        </w:rPr>
        <w:instrText xml:space="preserve"> PAGEREF _Toc170378918 \h </w:instrText>
      </w:r>
      <w:r>
        <w:rPr>
          <w:noProof/>
          <w:webHidden/>
        </w:rPr>
      </w:r>
      <w:r>
        <w:rPr>
          <w:noProof/>
          <w:webHidden/>
        </w:rPr>
        <w:fldChar w:fldCharType="separate"/>
      </w:r>
      <w:r w:rsidR="00A354A3">
        <w:rPr>
          <w:noProof/>
          <w:webHidden/>
        </w:rPr>
        <w:t>26</w:t>
      </w:r>
      <w:r>
        <w:rPr>
          <w:noProof/>
          <w:webHidden/>
        </w:rPr>
        <w:fldChar w:fldCharType="end"/>
      </w:r>
      <w:r w:rsidRPr="000422E8">
        <w:rPr>
          <w:rStyle w:val="Hyperlink"/>
          <w:noProof/>
        </w:rPr>
        <w:fldChar w:fldCharType="end"/>
      </w:r>
    </w:p>
    <w:p w14:paraId="709240A9" w14:textId="44AE3D7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"_Toc170378919"</w:instrText>
      </w:r>
      <w:r w:rsidRPr="000422E8">
        <w:rPr>
          <w:rStyle w:val="Hyperlink"/>
          <w:noProof/>
        </w:rPr>
        <w:instrText xml:space="preserve"> </w:instrText>
      </w:r>
      <w:ins w:id="11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16 – Voltage Check Pin Locations</w:t>
      </w:r>
      <w:r>
        <w:rPr>
          <w:noProof/>
          <w:webHidden/>
        </w:rPr>
        <w:tab/>
      </w:r>
      <w:r>
        <w:rPr>
          <w:noProof/>
          <w:webHidden/>
        </w:rPr>
        <w:fldChar w:fldCharType="begin"/>
      </w:r>
      <w:r>
        <w:rPr>
          <w:noProof/>
          <w:webHidden/>
        </w:rPr>
        <w:instrText xml:space="preserve"> PAGEREF _Toc170378919 \h </w:instrText>
      </w:r>
      <w:r>
        <w:rPr>
          <w:noProof/>
          <w:webHidden/>
        </w:rPr>
      </w:r>
      <w:r>
        <w:rPr>
          <w:noProof/>
          <w:webHidden/>
        </w:rPr>
        <w:fldChar w:fldCharType="separate"/>
      </w:r>
      <w:r w:rsidR="00A354A3">
        <w:rPr>
          <w:noProof/>
          <w:webHidden/>
        </w:rPr>
        <w:t>28</w:t>
      </w:r>
      <w:r>
        <w:rPr>
          <w:noProof/>
          <w:webHidden/>
        </w:rPr>
        <w:fldChar w:fldCharType="end"/>
      </w:r>
      <w:r w:rsidRPr="000422E8">
        <w:rPr>
          <w:rStyle w:val="Hyperlink"/>
          <w:noProof/>
        </w:rPr>
        <w:fldChar w:fldCharType="end"/>
      </w:r>
    </w:p>
    <w:p w14:paraId="35C7874F" w14:textId="18C91C6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"_Toc170378920"</w:instrText>
      </w:r>
      <w:r w:rsidRPr="000422E8">
        <w:rPr>
          <w:rStyle w:val="Hyperlink"/>
          <w:noProof/>
        </w:rPr>
        <w:instrText xml:space="preserve"> </w:instrText>
      </w:r>
      <w:ins w:id="11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17 – Bending Voltage Regulator Pins</w:t>
      </w:r>
      <w:r>
        <w:rPr>
          <w:noProof/>
          <w:webHidden/>
        </w:rPr>
        <w:tab/>
      </w:r>
      <w:r>
        <w:rPr>
          <w:noProof/>
          <w:webHidden/>
        </w:rPr>
        <w:fldChar w:fldCharType="begin"/>
      </w:r>
      <w:r>
        <w:rPr>
          <w:noProof/>
          <w:webHidden/>
        </w:rPr>
        <w:instrText xml:space="preserve"> PAGEREF _Toc170378920 \h </w:instrText>
      </w:r>
      <w:r>
        <w:rPr>
          <w:noProof/>
          <w:webHidden/>
        </w:rPr>
      </w:r>
      <w:r>
        <w:rPr>
          <w:noProof/>
          <w:webHidden/>
        </w:rPr>
        <w:fldChar w:fldCharType="separate"/>
      </w:r>
      <w:r w:rsidR="00A354A3">
        <w:rPr>
          <w:noProof/>
          <w:webHidden/>
        </w:rPr>
        <w:t>29</w:t>
      </w:r>
      <w:r>
        <w:rPr>
          <w:noProof/>
          <w:webHidden/>
        </w:rPr>
        <w:fldChar w:fldCharType="end"/>
      </w:r>
      <w:r w:rsidRPr="000422E8">
        <w:rPr>
          <w:rStyle w:val="Hyperlink"/>
          <w:noProof/>
        </w:rPr>
        <w:fldChar w:fldCharType="end"/>
      </w:r>
    </w:p>
    <w:p w14:paraId="429EBB8A" w14:textId="728295D4"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"_Toc170378921"</w:instrText>
      </w:r>
      <w:r w:rsidRPr="000422E8">
        <w:rPr>
          <w:rStyle w:val="Hyperlink"/>
          <w:noProof/>
        </w:rPr>
        <w:instrText xml:space="preserve"> </w:instrText>
      </w:r>
      <w:ins w:id="11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18 – Voltage Regulator Heatsink</w:t>
      </w:r>
      <w:r>
        <w:rPr>
          <w:noProof/>
          <w:webHidden/>
        </w:rPr>
        <w:tab/>
      </w:r>
      <w:r>
        <w:rPr>
          <w:noProof/>
          <w:webHidden/>
        </w:rPr>
        <w:fldChar w:fldCharType="begin"/>
      </w:r>
      <w:r>
        <w:rPr>
          <w:noProof/>
          <w:webHidden/>
        </w:rPr>
        <w:instrText xml:space="preserve"> PAGEREF _Toc170378921 \h </w:instrText>
      </w:r>
      <w:r>
        <w:rPr>
          <w:noProof/>
          <w:webHidden/>
        </w:rPr>
      </w:r>
      <w:r>
        <w:rPr>
          <w:noProof/>
          <w:webHidden/>
        </w:rPr>
        <w:fldChar w:fldCharType="separate"/>
      </w:r>
      <w:r w:rsidR="00A354A3">
        <w:rPr>
          <w:noProof/>
          <w:webHidden/>
        </w:rPr>
        <w:t>29</w:t>
      </w:r>
      <w:r>
        <w:rPr>
          <w:noProof/>
          <w:webHidden/>
        </w:rPr>
        <w:fldChar w:fldCharType="end"/>
      </w:r>
      <w:r w:rsidRPr="000422E8">
        <w:rPr>
          <w:rStyle w:val="Hyperlink"/>
          <w:noProof/>
        </w:rPr>
        <w:fldChar w:fldCharType="end"/>
      </w:r>
    </w:p>
    <w:p w14:paraId="5E8D6ECE" w14:textId="1B6F4079"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"_Toc170378922"</w:instrText>
      </w:r>
      <w:r w:rsidRPr="000422E8">
        <w:rPr>
          <w:rStyle w:val="Hyperlink"/>
          <w:noProof/>
        </w:rPr>
        <w:instrText xml:space="preserve"> </w:instrText>
      </w:r>
      <w:ins w:id="11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19 – Completed Simulator Interface Module PCB</w:t>
      </w:r>
      <w:r>
        <w:rPr>
          <w:noProof/>
          <w:webHidden/>
        </w:rPr>
        <w:tab/>
      </w:r>
      <w:r>
        <w:rPr>
          <w:noProof/>
          <w:webHidden/>
        </w:rPr>
        <w:fldChar w:fldCharType="begin"/>
      </w:r>
      <w:r>
        <w:rPr>
          <w:noProof/>
          <w:webHidden/>
        </w:rPr>
        <w:instrText xml:space="preserve"> PAGEREF _Toc170378922 \h </w:instrText>
      </w:r>
      <w:r>
        <w:rPr>
          <w:noProof/>
          <w:webHidden/>
        </w:rPr>
      </w:r>
      <w:r>
        <w:rPr>
          <w:noProof/>
          <w:webHidden/>
        </w:rPr>
        <w:fldChar w:fldCharType="separate"/>
      </w:r>
      <w:r w:rsidR="00A354A3">
        <w:rPr>
          <w:noProof/>
          <w:webHidden/>
        </w:rPr>
        <w:t>30</w:t>
      </w:r>
      <w:r>
        <w:rPr>
          <w:noProof/>
          <w:webHidden/>
        </w:rPr>
        <w:fldChar w:fldCharType="end"/>
      </w:r>
      <w:r w:rsidRPr="000422E8">
        <w:rPr>
          <w:rStyle w:val="Hyperlink"/>
          <w:noProof/>
        </w:rPr>
        <w:fldChar w:fldCharType="end"/>
      </w:r>
    </w:p>
    <w:p w14:paraId="72E0AE39" w14:textId="7676AA42"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"_Toc170378923"</w:instrText>
      </w:r>
      <w:r w:rsidRPr="000422E8">
        <w:rPr>
          <w:rStyle w:val="Hyperlink"/>
          <w:noProof/>
        </w:rPr>
        <w:instrText xml:space="preserve"> </w:instrText>
      </w:r>
      <w:ins w:id="12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20 – Power Board Parts</w:t>
      </w:r>
      <w:r>
        <w:rPr>
          <w:noProof/>
          <w:webHidden/>
        </w:rPr>
        <w:tab/>
      </w:r>
      <w:r>
        <w:rPr>
          <w:noProof/>
          <w:webHidden/>
        </w:rPr>
        <w:fldChar w:fldCharType="begin"/>
      </w:r>
      <w:r>
        <w:rPr>
          <w:noProof/>
          <w:webHidden/>
        </w:rPr>
        <w:instrText xml:space="preserve"> PAGEREF _Toc170378923 \h </w:instrText>
      </w:r>
      <w:r>
        <w:rPr>
          <w:noProof/>
          <w:webHidden/>
        </w:rPr>
      </w:r>
      <w:r>
        <w:rPr>
          <w:noProof/>
          <w:webHidden/>
        </w:rPr>
        <w:fldChar w:fldCharType="separate"/>
      </w:r>
      <w:r w:rsidR="00A354A3">
        <w:rPr>
          <w:noProof/>
          <w:webHidden/>
        </w:rPr>
        <w:t>33</w:t>
      </w:r>
      <w:r>
        <w:rPr>
          <w:noProof/>
          <w:webHidden/>
        </w:rPr>
        <w:fldChar w:fldCharType="end"/>
      </w:r>
      <w:r w:rsidRPr="000422E8">
        <w:rPr>
          <w:rStyle w:val="Hyperlink"/>
          <w:noProof/>
        </w:rPr>
        <w:fldChar w:fldCharType="end"/>
      </w:r>
    </w:p>
    <w:p w14:paraId="3088B54C" w14:textId="4D545F99"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"_Toc170378924"</w:instrText>
      </w:r>
      <w:r w:rsidRPr="000422E8">
        <w:rPr>
          <w:rStyle w:val="Hyperlink"/>
          <w:noProof/>
        </w:rPr>
        <w:instrText xml:space="preserve"> </w:instrText>
      </w:r>
      <w:ins w:id="12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21 – Power Board Layout</w:t>
      </w:r>
      <w:r>
        <w:rPr>
          <w:noProof/>
          <w:webHidden/>
        </w:rPr>
        <w:tab/>
      </w:r>
      <w:r>
        <w:rPr>
          <w:noProof/>
          <w:webHidden/>
        </w:rPr>
        <w:fldChar w:fldCharType="begin"/>
      </w:r>
      <w:r>
        <w:rPr>
          <w:noProof/>
          <w:webHidden/>
        </w:rPr>
        <w:instrText xml:space="preserve"> PAGEREF _Toc170378924 \h </w:instrText>
      </w:r>
      <w:r>
        <w:rPr>
          <w:noProof/>
          <w:webHidden/>
        </w:rPr>
      </w:r>
      <w:r>
        <w:rPr>
          <w:noProof/>
          <w:webHidden/>
        </w:rPr>
        <w:fldChar w:fldCharType="separate"/>
      </w:r>
      <w:r w:rsidR="00A354A3">
        <w:rPr>
          <w:noProof/>
          <w:webHidden/>
        </w:rPr>
        <w:t>33</w:t>
      </w:r>
      <w:r>
        <w:rPr>
          <w:noProof/>
          <w:webHidden/>
        </w:rPr>
        <w:fldChar w:fldCharType="end"/>
      </w:r>
      <w:r w:rsidRPr="000422E8">
        <w:rPr>
          <w:rStyle w:val="Hyperlink"/>
          <w:noProof/>
        </w:rPr>
        <w:fldChar w:fldCharType="end"/>
      </w:r>
    </w:p>
    <w:p w14:paraId="079FF05E" w14:textId="291C0201"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"_Toc170378925"</w:instrText>
      </w:r>
      <w:r w:rsidRPr="000422E8">
        <w:rPr>
          <w:rStyle w:val="Hyperlink"/>
          <w:noProof/>
        </w:rPr>
        <w:instrText xml:space="preserve"> </w:instrText>
      </w:r>
      <w:ins w:id="12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22 – Completed Power Module PCB</w:t>
      </w:r>
      <w:r>
        <w:rPr>
          <w:noProof/>
          <w:webHidden/>
        </w:rPr>
        <w:tab/>
      </w:r>
      <w:r>
        <w:rPr>
          <w:noProof/>
          <w:webHidden/>
        </w:rPr>
        <w:fldChar w:fldCharType="begin"/>
      </w:r>
      <w:r>
        <w:rPr>
          <w:noProof/>
          <w:webHidden/>
        </w:rPr>
        <w:instrText xml:space="preserve"> PAGEREF _Toc170378925 \h </w:instrText>
      </w:r>
      <w:r>
        <w:rPr>
          <w:noProof/>
          <w:webHidden/>
        </w:rPr>
      </w:r>
      <w:r>
        <w:rPr>
          <w:noProof/>
          <w:webHidden/>
        </w:rPr>
        <w:fldChar w:fldCharType="separate"/>
      </w:r>
      <w:r w:rsidR="00A354A3">
        <w:rPr>
          <w:noProof/>
          <w:webHidden/>
        </w:rPr>
        <w:t>34</w:t>
      </w:r>
      <w:r>
        <w:rPr>
          <w:noProof/>
          <w:webHidden/>
        </w:rPr>
        <w:fldChar w:fldCharType="end"/>
      </w:r>
      <w:r w:rsidRPr="000422E8">
        <w:rPr>
          <w:rStyle w:val="Hyperlink"/>
          <w:noProof/>
        </w:rPr>
        <w:fldChar w:fldCharType="end"/>
      </w:r>
    </w:p>
    <w:p w14:paraId="1DD4EBC4" w14:textId="4AE14121"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"_Toc170378926"</w:instrText>
      </w:r>
      <w:r w:rsidRPr="000422E8">
        <w:rPr>
          <w:rStyle w:val="Hyperlink"/>
          <w:noProof/>
        </w:rPr>
        <w:instrText xml:space="preserve"> </w:instrText>
      </w:r>
      <w:ins w:id="12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23 – Magneto-Resistive Sensor Demonstration</w:t>
      </w:r>
      <w:r>
        <w:rPr>
          <w:noProof/>
          <w:webHidden/>
        </w:rPr>
        <w:tab/>
      </w:r>
      <w:r>
        <w:rPr>
          <w:noProof/>
          <w:webHidden/>
        </w:rPr>
        <w:fldChar w:fldCharType="begin"/>
      </w:r>
      <w:r>
        <w:rPr>
          <w:noProof/>
          <w:webHidden/>
        </w:rPr>
        <w:instrText xml:space="preserve"> PAGEREF _Toc170378926 \h </w:instrText>
      </w:r>
      <w:r>
        <w:rPr>
          <w:noProof/>
          <w:webHidden/>
        </w:rPr>
      </w:r>
      <w:r>
        <w:rPr>
          <w:noProof/>
          <w:webHidden/>
        </w:rPr>
        <w:fldChar w:fldCharType="separate"/>
      </w:r>
      <w:r w:rsidR="00A354A3">
        <w:rPr>
          <w:noProof/>
          <w:webHidden/>
        </w:rPr>
        <w:t>35</w:t>
      </w:r>
      <w:r>
        <w:rPr>
          <w:noProof/>
          <w:webHidden/>
        </w:rPr>
        <w:fldChar w:fldCharType="end"/>
      </w:r>
      <w:r w:rsidRPr="000422E8">
        <w:rPr>
          <w:rStyle w:val="Hyperlink"/>
          <w:noProof/>
        </w:rPr>
        <w:fldChar w:fldCharType="end"/>
      </w:r>
    </w:p>
    <w:p w14:paraId="0C6578BA" w14:textId="2B8FFF5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"_Toc170378927"</w:instrText>
      </w:r>
      <w:r w:rsidRPr="000422E8">
        <w:rPr>
          <w:rStyle w:val="Hyperlink"/>
          <w:noProof/>
        </w:rPr>
        <w:instrText xml:space="preserve"> </w:instrText>
      </w:r>
      <w:ins w:id="12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24 – Magneto-Resistive Sensor Board Parts</w:t>
      </w:r>
      <w:r>
        <w:rPr>
          <w:noProof/>
          <w:webHidden/>
        </w:rPr>
        <w:tab/>
      </w:r>
      <w:r>
        <w:rPr>
          <w:noProof/>
          <w:webHidden/>
        </w:rPr>
        <w:fldChar w:fldCharType="begin"/>
      </w:r>
      <w:r>
        <w:rPr>
          <w:noProof/>
          <w:webHidden/>
        </w:rPr>
        <w:instrText xml:space="preserve"> PAGEREF _Toc170378927 \h </w:instrText>
      </w:r>
      <w:r>
        <w:rPr>
          <w:noProof/>
          <w:webHidden/>
        </w:rPr>
      </w:r>
      <w:r>
        <w:rPr>
          <w:noProof/>
          <w:webHidden/>
        </w:rPr>
        <w:fldChar w:fldCharType="separate"/>
      </w:r>
      <w:r w:rsidR="00A354A3">
        <w:rPr>
          <w:noProof/>
          <w:webHidden/>
        </w:rPr>
        <w:t>37</w:t>
      </w:r>
      <w:r>
        <w:rPr>
          <w:noProof/>
          <w:webHidden/>
        </w:rPr>
        <w:fldChar w:fldCharType="end"/>
      </w:r>
      <w:r w:rsidRPr="000422E8">
        <w:rPr>
          <w:rStyle w:val="Hyperlink"/>
          <w:noProof/>
        </w:rPr>
        <w:fldChar w:fldCharType="end"/>
      </w:r>
    </w:p>
    <w:p w14:paraId="2BD525BA" w14:textId="070F56BB"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"_Toc170378928"</w:instrText>
      </w:r>
      <w:r w:rsidRPr="000422E8">
        <w:rPr>
          <w:rStyle w:val="Hyperlink"/>
          <w:noProof/>
        </w:rPr>
        <w:instrText xml:space="preserve"> </w:instrText>
      </w:r>
      <w:ins w:id="12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25 – Magneto-Resistive Sensor Board Layout</w:t>
      </w:r>
      <w:r>
        <w:rPr>
          <w:noProof/>
          <w:webHidden/>
        </w:rPr>
        <w:tab/>
      </w:r>
      <w:r>
        <w:rPr>
          <w:noProof/>
          <w:webHidden/>
        </w:rPr>
        <w:fldChar w:fldCharType="begin"/>
      </w:r>
      <w:r>
        <w:rPr>
          <w:noProof/>
          <w:webHidden/>
        </w:rPr>
        <w:instrText xml:space="preserve"> PAGEREF _Toc170378928 \h </w:instrText>
      </w:r>
      <w:r>
        <w:rPr>
          <w:noProof/>
          <w:webHidden/>
        </w:rPr>
      </w:r>
      <w:r>
        <w:rPr>
          <w:noProof/>
          <w:webHidden/>
        </w:rPr>
        <w:fldChar w:fldCharType="separate"/>
      </w:r>
      <w:r w:rsidR="00A354A3">
        <w:rPr>
          <w:noProof/>
          <w:webHidden/>
        </w:rPr>
        <w:t>37</w:t>
      </w:r>
      <w:r>
        <w:rPr>
          <w:noProof/>
          <w:webHidden/>
        </w:rPr>
        <w:fldChar w:fldCharType="end"/>
      </w:r>
      <w:r w:rsidRPr="000422E8">
        <w:rPr>
          <w:rStyle w:val="Hyperlink"/>
          <w:noProof/>
        </w:rPr>
        <w:fldChar w:fldCharType="end"/>
      </w:r>
    </w:p>
    <w:p w14:paraId="2B152637" w14:textId="0C6D62B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"_Toc170378929"</w:instrText>
      </w:r>
      <w:r w:rsidRPr="000422E8">
        <w:rPr>
          <w:rStyle w:val="Hyperlink"/>
          <w:noProof/>
        </w:rPr>
        <w:instrText xml:space="preserve"> </w:instrText>
      </w:r>
      <w:ins w:id="12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26 – Completed Magneto-Resistive Sensor Module PCB (Right-Handed)</w:t>
      </w:r>
      <w:r>
        <w:rPr>
          <w:noProof/>
          <w:webHidden/>
        </w:rPr>
        <w:tab/>
      </w:r>
      <w:r>
        <w:rPr>
          <w:noProof/>
          <w:webHidden/>
        </w:rPr>
        <w:fldChar w:fldCharType="begin"/>
      </w:r>
      <w:r>
        <w:rPr>
          <w:noProof/>
          <w:webHidden/>
        </w:rPr>
        <w:instrText xml:space="preserve"> PAGEREF _Toc170378929 \h </w:instrText>
      </w:r>
      <w:r>
        <w:rPr>
          <w:noProof/>
          <w:webHidden/>
        </w:rPr>
      </w:r>
      <w:r>
        <w:rPr>
          <w:noProof/>
          <w:webHidden/>
        </w:rPr>
        <w:fldChar w:fldCharType="separate"/>
      </w:r>
      <w:r w:rsidR="00A354A3">
        <w:rPr>
          <w:noProof/>
          <w:webHidden/>
        </w:rPr>
        <w:t>38</w:t>
      </w:r>
      <w:r>
        <w:rPr>
          <w:noProof/>
          <w:webHidden/>
        </w:rPr>
        <w:fldChar w:fldCharType="end"/>
      </w:r>
      <w:r w:rsidRPr="000422E8">
        <w:rPr>
          <w:rStyle w:val="Hyperlink"/>
          <w:noProof/>
        </w:rPr>
        <w:fldChar w:fldCharType="end"/>
      </w:r>
    </w:p>
    <w:p w14:paraId="6567D70F" w14:textId="3682B20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"_Toc170378930"</w:instrText>
      </w:r>
      <w:r w:rsidRPr="000422E8">
        <w:rPr>
          <w:rStyle w:val="Hyperlink"/>
          <w:noProof/>
        </w:rPr>
        <w:instrText xml:space="preserve"> </w:instrText>
      </w:r>
      <w:ins w:id="12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27 – Magneto-Resistive Sensor Board Layout</w:t>
      </w:r>
      <w:r>
        <w:rPr>
          <w:noProof/>
          <w:webHidden/>
        </w:rPr>
        <w:tab/>
      </w:r>
      <w:r>
        <w:rPr>
          <w:noProof/>
          <w:webHidden/>
        </w:rPr>
        <w:fldChar w:fldCharType="begin"/>
      </w:r>
      <w:r>
        <w:rPr>
          <w:noProof/>
          <w:webHidden/>
        </w:rPr>
        <w:instrText xml:space="preserve"> PAGEREF _Toc170378930 \h </w:instrText>
      </w:r>
      <w:r>
        <w:rPr>
          <w:noProof/>
          <w:webHidden/>
        </w:rPr>
      </w:r>
      <w:r>
        <w:rPr>
          <w:noProof/>
          <w:webHidden/>
        </w:rPr>
        <w:fldChar w:fldCharType="separate"/>
      </w:r>
      <w:r w:rsidR="00A354A3">
        <w:rPr>
          <w:noProof/>
          <w:webHidden/>
        </w:rPr>
        <w:t>41</w:t>
      </w:r>
      <w:r>
        <w:rPr>
          <w:noProof/>
          <w:webHidden/>
        </w:rPr>
        <w:fldChar w:fldCharType="end"/>
      </w:r>
      <w:r w:rsidRPr="000422E8">
        <w:rPr>
          <w:rStyle w:val="Hyperlink"/>
          <w:noProof/>
        </w:rPr>
        <w:fldChar w:fldCharType="end"/>
      </w:r>
    </w:p>
    <w:p w14:paraId="5BB23470" w14:textId="3B08B605"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"_Toc170378931"</w:instrText>
      </w:r>
      <w:r w:rsidRPr="000422E8">
        <w:rPr>
          <w:rStyle w:val="Hyperlink"/>
          <w:noProof/>
        </w:rPr>
        <w:instrText xml:space="preserve"> </w:instrText>
      </w:r>
      <w:ins w:id="12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28 – Completed Generic Sensor Module PCB</w:t>
      </w:r>
      <w:r>
        <w:rPr>
          <w:noProof/>
          <w:webHidden/>
        </w:rPr>
        <w:tab/>
      </w:r>
      <w:r>
        <w:rPr>
          <w:noProof/>
          <w:webHidden/>
        </w:rPr>
        <w:fldChar w:fldCharType="begin"/>
      </w:r>
      <w:r>
        <w:rPr>
          <w:noProof/>
          <w:webHidden/>
        </w:rPr>
        <w:instrText xml:space="preserve"> PAGEREF _Toc170378931 \h </w:instrText>
      </w:r>
      <w:r>
        <w:rPr>
          <w:noProof/>
          <w:webHidden/>
        </w:rPr>
      </w:r>
      <w:r>
        <w:rPr>
          <w:noProof/>
          <w:webHidden/>
        </w:rPr>
        <w:fldChar w:fldCharType="separate"/>
      </w:r>
      <w:r w:rsidR="00A354A3">
        <w:rPr>
          <w:noProof/>
          <w:webHidden/>
        </w:rPr>
        <w:t>42</w:t>
      </w:r>
      <w:r>
        <w:rPr>
          <w:noProof/>
          <w:webHidden/>
        </w:rPr>
        <w:fldChar w:fldCharType="end"/>
      </w:r>
      <w:r w:rsidRPr="000422E8">
        <w:rPr>
          <w:rStyle w:val="Hyperlink"/>
          <w:noProof/>
        </w:rPr>
        <w:fldChar w:fldCharType="end"/>
      </w:r>
    </w:p>
    <w:p w14:paraId="5E928C4B" w14:textId="027AE251"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"_Toc170378932"</w:instrText>
      </w:r>
      <w:r w:rsidRPr="000422E8">
        <w:rPr>
          <w:rStyle w:val="Hyperlink"/>
          <w:noProof/>
        </w:rPr>
        <w:instrText xml:space="preserve"> </w:instrText>
      </w:r>
      <w:ins w:id="12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29 – Infra-Red Sensor Wiring</w:t>
      </w:r>
      <w:r>
        <w:rPr>
          <w:noProof/>
          <w:webHidden/>
        </w:rPr>
        <w:tab/>
      </w:r>
      <w:r>
        <w:rPr>
          <w:noProof/>
          <w:webHidden/>
        </w:rPr>
        <w:fldChar w:fldCharType="begin"/>
      </w:r>
      <w:r>
        <w:rPr>
          <w:noProof/>
          <w:webHidden/>
        </w:rPr>
        <w:instrText xml:space="preserve"> PAGEREF _Toc170378932 \h </w:instrText>
      </w:r>
      <w:r>
        <w:rPr>
          <w:noProof/>
          <w:webHidden/>
        </w:rPr>
      </w:r>
      <w:r>
        <w:rPr>
          <w:noProof/>
          <w:webHidden/>
        </w:rPr>
        <w:fldChar w:fldCharType="separate"/>
      </w:r>
      <w:r w:rsidR="00A354A3">
        <w:rPr>
          <w:noProof/>
          <w:webHidden/>
        </w:rPr>
        <w:t>43</w:t>
      </w:r>
      <w:r>
        <w:rPr>
          <w:noProof/>
          <w:webHidden/>
        </w:rPr>
        <w:fldChar w:fldCharType="end"/>
      </w:r>
      <w:r w:rsidRPr="000422E8">
        <w:rPr>
          <w:rStyle w:val="Hyperlink"/>
          <w:noProof/>
        </w:rPr>
        <w:fldChar w:fldCharType="end"/>
      </w:r>
    </w:p>
    <w:p w14:paraId="371D10C2" w14:textId="6AB0B23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"_Toc170378933"</w:instrText>
      </w:r>
      <w:r w:rsidRPr="000422E8">
        <w:rPr>
          <w:rStyle w:val="Hyperlink"/>
          <w:noProof/>
        </w:rPr>
        <w:instrText xml:space="preserve"> </w:instrText>
      </w:r>
      <w:ins w:id="13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30 – Simulator Interface &amp; Power Module Enclosure Drilling Guide</w:t>
      </w:r>
      <w:r>
        <w:rPr>
          <w:noProof/>
          <w:webHidden/>
        </w:rPr>
        <w:tab/>
      </w:r>
      <w:r>
        <w:rPr>
          <w:noProof/>
          <w:webHidden/>
        </w:rPr>
        <w:fldChar w:fldCharType="begin"/>
      </w:r>
      <w:r>
        <w:rPr>
          <w:noProof/>
          <w:webHidden/>
        </w:rPr>
        <w:instrText xml:space="preserve"> PAGEREF _Toc170378933 \h </w:instrText>
      </w:r>
      <w:r>
        <w:rPr>
          <w:noProof/>
          <w:webHidden/>
        </w:rPr>
      </w:r>
      <w:r>
        <w:rPr>
          <w:noProof/>
          <w:webHidden/>
        </w:rPr>
        <w:fldChar w:fldCharType="separate"/>
      </w:r>
      <w:r w:rsidR="00A354A3">
        <w:rPr>
          <w:noProof/>
          <w:webHidden/>
        </w:rPr>
        <w:t>45</w:t>
      </w:r>
      <w:r>
        <w:rPr>
          <w:noProof/>
          <w:webHidden/>
        </w:rPr>
        <w:fldChar w:fldCharType="end"/>
      </w:r>
      <w:r w:rsidRPr="000422E8">
        <w:rPr>
          <w:rStyle w:val="Hyperlink"/>
          <w:noProof/>
        </w:rPr>
        <w:fldChar w:fldCharType="end"/>
      </w:r>
    </w:p>
    <w:p w14:paraId="7118B173" w14:textId="19B8C33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"_Toc170378934"</w:instrText>
      </w:r>
      <w:r w:rsidRPr="000422E8">
        <w:rPr>
          <w:rStyle w:val="Hyperlink"/>
          <w:noProof/>
        </w:rPr>
        <w:instrText xml:space="preserve"> </w:instrText>
      </w:r>
      <w:ins w:id="13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31 – Alternative Drilling Guide for DB9 Connector</w:t>
      </w:r>
      <w:r>
        <w:rPr>
          <w:noProof/>
          <w:webHidden/>
        </w:rPr>
        <w:tab/>
      </w:r>
      <w:r>
        <w:rPr>
          <w:noProof/>
          <w:webHidden/>
        </w:rPr>
        <w:fldChar w:fldCharType="begin"/>
      </w:r>
      <w:r>
        <w:rPr>
          <w:noProof/>
          <w:webHidden/>
        </w:rPr>
        <w:instrText xml:space="preserve"> PAGEREF _Toc170378934 \h </w:instrText>
      </w:r>
      <w:r>
        <w:rPr>
          <w:noProof/>
          <w:webHidden/>
        </w:rPr>
      </w:r>
      <w:r>
        <w:rPr>
          <w:noProof/>
          <w:webHidden/>
        </w:rPr>
        <w:fldChar w:fldCharType="separate"/>
      </w:r>
      <w:r w:rsidR="00A354A3">
        <w:rPr>
          <w:noProof/>
          <w:webHidden/>
        </w:rPr>
        <w:t>46</w:t>
      </w:r>
      <w:r>
        <w:rPr>
          <w:noProof/>
          <w:webHidden/>
        </w:rPr>
        <w:fldChar w:fldCharType="end"/>
      </w:r>
      <w:r w:rsidRPr="000422E8">
        <w:rPr>
          <w:rStyle w:val="Hyperlink"/>
          <w:noProof/>
        </w:rPr>
        <w:fldChar w:fldCharType="end"/>
      </w:r>
    </w:p>
    <w:p w14:paraId="5B5C73D9" w14:textId="23CD2A95"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lastRenderedPageBreak/>
        <w:fldChar w:fldCharType="begin"/>
      </w:r>
      <w:r w:rsidRPr="000422E8">
        <w:rPr>
          <w:rStyle w:val="Hyperlink"/>
          <w:noProof/>
        </w:rPr>
        <w:instrText xml:space="preserve"> </w:instrText>
      </w:r>
      <w:r>
        <w:rPr>
          <w:noProof/>
        </w:rPr>
        <w:instrText>HYPERLINK \l "_Toc170378935"</w:instrText>
      </w:r>
      <w:r w:rsidRPr="000422E8">
        <w:rPr>
          <w:rStyle w:val="Hyperlink"/>
          <w:noProof/>
        </w:rPr>
        <w:instrText xml:space="preserve"> </w:instrText>
      </w:r>
      <w:ins w:id="13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32 – Magneto-Resistive Sensor Module Enclosure Drilling Guide</w:t>
      </w:r>
      <w:r>
        <w:rPr>
          <w:noProof/>
          <w:webHidden/>
        </w:rPr>
        <w:tab/>
      </w:r>
      <w:r>
        <w:rPr>
          <w:noProof/>
          <w:webHidden/>
        </w:rPr>
        <w:fldChar w:fldCharType="begin"/>
      </w:r>
      <w:r>
        <w:rPr>
          <w:noProof/>
          <w:webHidden/>
        </w:rPr>
        <w:instrText xml:space="preserve"> PAGEREF _Toc170378935 \h </w:instrText>
      </w:r>
      <w:r>
        <w:rPr>
          <w:noProof/>
          <w:webHidden/>
        </w:rPr>
      </w:r>
      <w:r>
        <w:rPr>
          <w:noProof/>
          <w:webHidden/>
        </w:rPr>
        <w:fldChar w:fldCharType="separate"/>
      </w:r>
      <w:r w:rsidR="00A354A3">
        <w:rPr>
          <w:noProof/>
          <w:webHidden/>
        </w:rPr>
        <w:t>46</w:t>
      </w:r>
      <w:r>
        <w:rPr>
          <w:noProof/>
          <w:webHidden/>
        </w:rPr>
        <w:fldChar w:fldCharType="end"/>
      </w:r>
      <w:r w:rsidRPr="000422E8">
        <w:rPr>
          <w:rStyle w:val="Hyperlink"/>
          <w:noProof/>
        </w:rPr>
        <w:fldChar w:fldCharType="end"/>
      </w:r>
    </w:p>
    <w:p w14:paraId="04D53B67" w14:textId="199430B5"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"_Toc170378936"</w:instrText>
      </w:r>
      <w:r w:rsidRPr="000422E8">
        <w:rPr>
          <w:rStyle w:val="Hyperlink"/>
          <w:noProof/>
        </w:rPr>
        <w:instrText xml:space="preserve"> </w:instrText>
      </w:r>
      <w:ins w:id="13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33 – Infra-Red Sensor Module Enclosure Drilling Guide</w:t>
      </w:r>
      <w:r>
        <w:rPr>
          <w:noProof/>
          <w:webHidden/>
        </w:rPr>
        <w:tab/>
      </w:r>
      <w:r>
        <w:rPr>
          <w:noProof/>
          <w:webHidden/>
        </w:rPr>
        <w:fldChar w:fldCharType="begin"/>
      </w:r>
      <w:r>
        <w:rPr>
          <w:noProof/>
          <w:webHidden/>
        </w:rPr>
        <w:instrText xml:space="preserve"> PAGEREF _Toc170378936 \h </w:instrText>
      </w:r>
      <w:r>
        <w:rPr>
          <w:noProof/>
          <w:webHidden/>
        </w:rPr>
      </w:r>
      <w:r>
        <w:rPr>
          <w:noProof/>
          <w:webHidden/>
        </w:rPr>
        <w:fldChar w:fldCharType="separate"/>
      </w:r>
      <w:r w:rsidR="00A354A3">
        <w:rPr>
          <w:noProof/>
          <w:webHidden/>
        </w:rPr>
        <w:t>47</w:t>
      </w:r>
      <w:r>
        <w:rPr>
          <w:noProof/>
          <w:webHidden/>
        </w:rPr>
        <w:fldChar w:fldCharType="end"/>
      </w:r>
      <w:r w:rsidRPr="000422E8">
        <w:rPr>
          <w:rStyle w:val="Hyperlink"/>
          <w:noProof/>
        </w:rPr>
        <w:fldChar w:fldCharType="end"/>
      </w:r>
    </w:p>
    <w:p w14:paraId="0354A3A8" w14:textId="321B786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"_Toc170378937"</w:instrText>
      </w:r>
      <w:r w:rsidRPr="000422E8">
        <w:rPr>
          <w:rStyle w:val="Hyperlink"/>
          <w:noProof/>
        </w:rPr>
        <w:instrText xml:space="preserve"> </w:instrText>
      </w:r>
      <w:ins w:id="13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34 – PCB Mounting Hardware</w:t>
      </w:r>
      <w:r>
        <w:rPr>
          <w:noProof/>
          <w:webHidden/>
        </w:rPr>
        <w:tab/>
      </w:r>
      <w:r>
        <w:rPr>
          <w:noProof/>
          <w:webHidden/>
        </w:rPr>
        <w:fldChar w:fldCharType="begin"/>
      </w:r>
      <w:r>
        <w:rPr>
          <w:noProof/>
          <w:webHidden/>
        </w:rPr>
        <w:instrText xml:space="preserve"> PAGEREF _Toc170378937 \h </w:instrText>
      </w:r>
      <w:r>
        <w:rPr>
          <w:noProof/>
          <w:webHidden/>
        </w:rPr>
      </w:r>
      <w:r>
        <w:rPr>
          <w:noProof/>
          <w:webHidden/>
        </w:rPr>
        <w:fldChar w:fldCharType="separate"/>
      </w:r>
      <w:r w:rsidR="00A354A3">
        <w:rPr>
          <w:noProof/>
          <w:webHidden/>
        </w:rPr>
        <w:t>47</w:t>
      </w:r>
      <w:r>
        <w:rPr>
          <w:noProof/>
          <w:webHidden/>
        </w:rPr>
        <w:fldChar w:fldCharType="end"/>
      </w:r>
      <w:r w:rsidRPr="000422E8">
        <w:rPr>
          <w:rStyle w:val="Hyperlink"/>
          <w:noProof/>
        </w:rPr>
        <w:fldChar w:fldCharType="end"/>
      </w:r>
    </w:p>
    <w:p w14:paraId="61171136" w14:textId="4E6AD200"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"_Toc170378938"</w:instrText>
      </w:r>
      <w:r w:rsidRPr="000422E8">
        <w:rPr>
          <w:rStyle w:val="Hyperlink"/>
          <w:noProof/>
        </w:rPr>
        <w:instrText xml:space="preserve"> </w:instrText>
      </w:r>
      <w:ins w:id="13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35 – Grommets Drilled &amp; Cut</w:t>
      </w:r>
      <w:r>
        <w:rPr>
          <w:noProof/>
          <w:webHidden/>
        </w:rPr>
        <w:tab/>
      </w:r>
      <w:r>
        <w:rPr>
          <w:noProof/>
          <w:webHidden/>
        </w:rPr>
        <w:fldChar w:fldCharType="begin"/>
      </w:r>
      <w:r>
        <w:rPr>
          <w:noProof/>
          <w:webHidden/>
        </w:rPr>
        <w:instrText xml:space="preserve"> PAGEREF _Toc170378938 \h </w:instrText>
      </w:r>
      <w:r>
        <w:rPr>
          <w:noProof/>
          <w:webHidden/>
        </w:rPr>
      </w:r>
      <w:r>
        <w:rPr>
          <w:noProof/>
          <w:webHidden/>
        </w:rPr>
        <w:fldChar w:fldCharType="separate"/>
      </w:r>
      <w:r w:rsidR="00A354A3">
        <w:rPr>
          <w:noProof/>
          <w:webHidden/>
        </w:rPr>
        <w:t>48</w:t>
      </w:r>
      <w:r>
        <w:rPr>
          <w:noProof/>
          <w:webHidden/>
        </w:rPr>
        <w:fldChar w:fldCharType="end"/>
      </w:r>
      <w:r w:rsidRPr="000422E8">
        <w:rPr>
          <w:rStyle w:val="Hyperlink"/>
          <w:noProof/>
        </w:rPr>
        <w:fldChar w:fldCharType="end"/>
      </w:r>
    </w:p>
    <w:p w14:paraId="4CFC32C3" w14:textId="768EC2E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"_Toc170378939"</w:instrText>
      </w:r>
      <w:r w:rsidRPr="000422E8">
        <w:rPr>
          <w:rStyle w:val="Hyperlink"/>
          <w:noProof/>
        </w:rPr>
        <w:instrText xml:space="preserve"> </w:instrText>
      </w:r>
      <w:ins w:id="13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36 – Completed Sensor Interface Module</w:t>
      </w:r>
      <w:r>
        <w:rPr>
          <w:noProof/>
          <w:webHidden/>
        </w:rPr>
        <w:tab/>
      </w:r>
      <w:r>
        <w:rPr>
          <w:noProof/>
          <w:webHidden/>
        </w:rPr>
        <w:fldChar w:fldCharType="begin"/>
      </w:r>
      <w:r>
        <w:rPr>
          <w:noProof/>
          <w:webHidden/>
        </w:rPr>
        <w:instrText xml:space="preserve"> PAGEREF _Toc170378939 \h </w:instrText>
      </w:r>
      <w:r>
        <w:rPr>
          <w:noProof/>
          <w:webHidden/>
        </w:rPr>
      </w:r>
      <w:r>
        <w:rPr>
          <w:noProof/>
          <w:webHidden/>
        </w:rPr>
        <w:fldChar w:fldCharType="separate"/>
      </w:r>
      <w:r w:rsidR="00A354A3">
        <w:rPr>
          <w:noProof/>
          <w:webHidden/>
        </w:rPr>
        <w:t>49</w:t>
      </w:r>
      <w:r>
        <w:rPr>
          <w:noProof/>
          <w:webHidden/>
        </w:rPr>
        <w:fldChar w:fldCharType="end"/>
      </w:r>
      <w:r w:rsidRPr="000422E8">
        <w:rPr>
          <w:rStyle w:val="Hyperlink"/>
          <w:noProof/>
        </w:rPr>
        <w:fldChar w:fldCharType="end"/>
      </w:r>
    </w:p>
    <w:p w14:paraId="02345423" w14:textId="4165259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"_Toc170378940"</w:instrText>
      </w:r>
      <w:r w:rsidRPr="000422E8">
        <w:rPr>
          <w:rStyle w:val="Hyperlink"/>
          <w:noProof/>
        </w:rPr>
        <w:instrText xml:space="preserve"> </w:instrText>
      </w:r>
      <w:ins w:id="13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37 – Completed Power Board</w:t>
      </w:r>
      <w:r>
        <w:rPr>
          <w:noProof/>
          <w:webHidden/>
        </w:rPr>
        <w:tab/>
      </w:r>
      <w:r>
        <w:rPr>
          <w:noProof/>
          <w:webHidden/>
        </w:rPr>
        <w:fldChar w:fldCharType="begin"/>
      </w:r>
      <w:r>
        <w:rPr>
          <w:noProof/>
          <w:webHidden/>
        </w:rPr>
        <w:instrText xml:space="preserve"> PAGEREF _Toc170378940 \h </w:instrText>
      </w:r>
      <w:r>
        <w:rPr>
          <w:noProof/>
          <w:webHidden/>
        </w:rPr>
      </w:r>
      <w:r>
        <w:rPr>
          <w:noProof/>
          <w:webHidden/>
        </w:rPr>
        <w:fldChar w:fldCharType="separate"/>
      </w:r>
      <w:r w:rsidR="00A354A3">
        <w:rPr>
          <w:noProof/>
          <w:webHidden/>
        </w:rPr>
        <w:t>49</w:t>
      </w:r>
      <w:r>
        <w:rPr>
          <w:noProof/>
          <w:webHidden/>
        </w:rPr>
        <w:fldChar w:fldCharType="end"/>
      </w:r>
      <w:r w:rsidRPr="000422E8">
        <w:rPr>
          <w:rStyle w:val="Hyperlink"/>
          <w:noProof/>
        </w:rPr>
        <w:fldChar w:fldCharType="end"/>
      </w:r>
    </w:p>
    <w:p w14:paraId="2C8C6868" w14:textId="5245208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"_Toc170378941"</w:instrText>
      </w:r>
      <w:r w:rsidRPr="000422E8">
        <w:rPr>
          <w:rStyle w:val="Hyperlink"/>
          <w:noProof/>
        </w:rPr>
        <w:instrText xml:space="preserve"> </w:instrText>
      </w:r>
      <w:ins w:id="13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38 – Completed Magneto-Resistive Sensor Module</w:t>
      </w:r>
      <w:r>
        <w:rPr>
          <w:noProof/>
          <w:webHidden/>
        </w:rPr>
        <w:tab/>
      </w:r>
      <w:r>
        <w:rPr>
          <w:noProof/>
          <w:webHidden/>
        </w:rPr>
        <w:fldChar w:fldCharType="begin"/>
      </w:r>
      <w:r>
        <w:rPr>
          <w:noProof/>
          <w:webHidden/>
        </w:rPr>
        <w:instrText xml:space="preserve"> PAGEREF _Toc170378941 \h </w:instrText>
      </w:r>
      <w:r>
        <w:rPr>
          <w:noProof/>
          <w:webHidden/>
        </w:rPr>
      </w:r>
      <w:r>
        <w:rPr>
          <w:noProof/>
          <w:webHidden/>
        </w:rPr>
        <w:fldChar w:fldCharType="separate"/>
      </w:r>
      <w:r w:rsidR="00A354A3">
        <w:rPr>
          <w:noProof/>
          <w:webHidden/>
        </w:rPr>
        <w:t>50</w:t>
      </w:r>
      <w:r>
        <w:rPr>
          <w:noProof/>
          <w:webHidden/>
        </w:rPr>
        <w:fldChar w:fldCharType="end"/>
      </w:r>
      <w:r w:rsidRPr="000422E8">
        <w:rPr>
          <w:rStyle w:val="Hyperlink"/>
          <w:noProof/>
        </w:rPr>
        <w:fldChar w:fldCharType="end"/>
      </w:r>
    </w:p>
    <w:p w14:paraId="218E1F46" w14:textId="62419A8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"_Toc170378942"</w:instrText>
      </w:r>
      <w:r w:rsidRPr="000422E8">
        <w:rPr>
          <w:rStyle w:val="Hyperlink"/>
          <w:noProof/>
        </w:rPr>
        <w:instrText xml:space="preserve"> </w:instrText>
      </w:r>
      <w:ins w:id="13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39 – Completed Infra-Red Sensor Module</w:t>
      </w:r>
      <w:r>
        <w:rPr>
          <w:noProof/>
          <w:webHidden/>
        </w:rPr>
        <w:tab/>
      </w:r>
      <w:r>
        <w:rPr>
          <w:noProof/>
          <w:webHidden/>
        </w:rPr>
        <w:fldChar w:fldCharType="begin"/>
      </w:r>
      <w:r>
        <w:rPr>
          <w:noProof/>
          <w:webHidden/>
        </w:rPr>
        <w:instrText xml:space="preserve"> PAGEREF _Toc170378942 \h </w:instrText>
      </w:r>
      <w:r>
        <w:rPr>
          <w:noProof/>
          <w:webHidden/>
        </w:rPr>
      </w:r>
      <w:r>
        <w:rPr>
          <w:noProof/>
          <w:webHidden/>
        </w:rPr>
        <w:fldChar w:fldCharType="separate"/>
      </w:r>
      <w:r w:rsidR="00A354A3">
        <w:rPr>
          <w:noProof/>
          <w:webHidden/>
        </w:rPr>
        <w:t>50</w:t>
      </w:r>
      <w:r>
        <w:rPr>
          <w:noProof/>
          <w:webHidden/>
        </w:rPr>
        <w:fldChar w:fldCharType="end"/>
      </w:r>
      <w:r w:rsidRPr="000422E8">
        <w:rPr>
          <w:rStyle w:val="Hyperlink"/>
          <w:noProof/>
        </w:rPr>
        <w:fldChar w:fldCharType="end"/>
      </w:r>
    </w:p>
    <w:p w14:paraId="64528177" w14:textId="01D96B8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"_Toc170378943"</w:instrText>
      </w:r>
      <w:r w:rsidRPr="000422E8">
        <w:rPr>
          <w:rStyle w:val="Hyperlink"/>
          <w:noProof/>
        </w:rPr>
        <w:instrText xml:space="preserve"> </w:instrText>
      </w:r>
      <w:ins w:id="14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40 – Examples of Hardware Programmers</w:t>
      </w:r>
      <w:r>
        <w:rPr>
          <w:noProof/>
          <w:webHidden/>
        </w:rPr>
        <w:tab/>
      </w:r>
      <w:r>
        <w:rPr>
          <w:noProof/>
          <w:webHidden/>
        </w:rPr>
        <w:fldChar w:fldCharType="begin"/>
      </w:r>
      <w:r>
        <w:rPr>
          <w:noProof/>
          <w:webHidden/>
        </w:rPr>
        <w:instrText xml:space="preserve"> PAGEREF _Toc170378943 \h </w:instrText>
      </w:r>
      <w:r>
        <w:rPr>
          <w:noProof/>
          <w:webHidden/>
        </w:rPr>
      </w:r>
      <w:r>
        <w:rPr>
          <w:noProof/>
          <w:webHidden/>
        </w:rPr>
        <w:fldChar w:fldCharType="separate"/>
      </w:r>
      <w:r w:rsidR="00A354A3">
        <w:rPr>
          <w:noProof/>
          <w:webHidden/>
        </w:rPr>
        <w:t>52</w:t>
      </w:r>
      <w:r>
        <w:rPr>
          <w:noProof/>
          <w:webHidden/>
        </w:rPr>
        <w:fldChar w:fldCharType="end"/>
      </w:r>
      <w:r w:rsidRPr="000422E8">
        <w:rPr>
          <w:rStyle w:val="Hyperlink"/>
          <w:noProof/>
        </w:rPr>
        <w:fldChar w:fldCharType="end"/>
      </w:r>
    </w:p>
    <w:p w14:paraId="4C3DA58B" w14:textId="529358F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"_Toc170378944"</w:instrText>
      </w:r>
      <w:r w:rsidRPr="000422E8">
        <w:rPr>
          <w:rStyle w:val="Hyperlink"/>
          <w:noProof/>
        </w:rPr>
        <w:instrText xml:space="preserve"> </w:instrText>
      </w:r>
      <w:ins w:id="14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41 – Arduino IDE Preferences Menu</w:t>
      </w:r>
      <w:r>
        <w:rPr>
          <w:noProof/>
          <w:webHidden/>
        </w:rPr>
        <w:tab/>
      </w:r>
      <w:r>
        <w:rPr>
          <w:noProof/>
          <w:webHidden/>
        </w:rPr>
        <w:fldChar w:fldCharType="begin"/>
      </w:r>
      <w:r>
        <w:rPr>
          <w:noProof/>
          <w:webHidden/>
        </w:rPr>
        <w:instrText xml:space="preserve"> PAGEREF _Toc170378944 \h </w:instrText>
      </w:r>
      <w:r>
        <w:rPr>
          <w:noProof/>
          <w:webHidden/>
        </w:rPr>
      </w:r>
      <w:r>
        <w:rPr>
          <w:noProof/>
          <w:webHidden/>
        </w:rPr>
        <w:fldChar w:fldCharType="separate"/>
      </w:r>
      <w:r w:rsidR="00A354A3">
        <w:rPr>
          <w:noProof/>
          <w:webHidden/>
        </w:rPr>
        <w:t>53</w:t>
      </w:r>
      <w:r>
        <w:rPr>
          <w:noProof/>
          <w:webHidden/>
        </w:rPr>
        <w:fldChar w:fldCharType="end"/>
      </w:r>
      <w:r w:rsidRPr="000422E8">
        <w:rPr>
          <w:rStyle w:val="Hyperlink"/>
          <w:noProof/>
        </w:rPr>
        <w:fldChar w:fldCharType="end"/>
      </w:r>
    </w:p>
    <w:p w14:paraId="7404B43D" w14:textId="4CF4963C"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"_Toc170378945"</w:instrText>
      </w:r>
      <w:r w:rsidRPr="000422E8">
        <w:rPr>
          <w:rStyle w:val="Hyperlink"/>
          <w:noProof/>
        </w:rPr>
        <w:instrText xml:space="preserve"> </w:instrText>
      </w:r>
      <w:ins w:id="14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42 – Arduino IDE Sketchbook Location</w:t>
      </w:r>
      <w:r>
        <w:rPr>
          <w:noProof/>
          <w:webHidden/>
        </w:rPr>
        <w:tab/>
      </w:r>
      <w:r>
        <w:rPr>
          <w:noProof/>
          <w:webHidden/>
        </w:rPr>
        <w:fldChar w:fldCharType="begin"/>
      </w:r>
      <w:r>
        <w:rPr>
          <w:noProof/>
          <w:webHidden/>
        </w:rPr>
        <w:instrText xml:space="preserve"> PAGEREF _Toc170378945 \h </w:instrText>
      </w:r>
      <w:r>
        <w:rPr>
          <w:noProof/>
          <w:webHidden/>
        </w:rPr>
      </w:r>
      <w:r>
        <w:rPr>
          <w:noProof/>
          <w:webHidden/>
        </w:rPr>
        <w:fldChar w:fldCharType="separate"/>
      </w:r>
      <w:r w:rsidR="00A354A3">
        <w:rPr>
          <w:noProof/>
          <w:webHidden/>
        </w:rPr>
        <w:t>54</w:t>
      </w:r>
      <w:r>
        <w:rPr>
          <w:noProof/>
          <w:webHidden/>
        </w:rPr>
        <w:fldChar w:fldCharType="end"/>
      </w:r>
      <w:r w:rsidRPr="000422E8">
        <w:rPr>
          <w:rStyle w:val="Hyperlink"/>
          <w:noProof/>
        </w:rPr>
        <w:fldChar w:fldCharType="end"/>
      </w:r>
    </w:p>
    <w:p w14:paraId="738373D4" w14:textId="19CE93F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"_Toc170378946"</w:instrText>
      </w:r>
      <w:r w:rsidRPr="000422E8">
        <w:rPr>
          <w:rStyle w:val="Hyperlink"/>
          <w:noProof/>
        </w:rPr>
        <w:instrText xml:space="preserve"> </w:instrText>
      </w:r>
      <w:ins w:id="14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43 – Arduino IDE Boards Manager Menu</w:t>
      </w:r>
      <w:r>
        <w:rPr>
          <w:noProof/>
          <w:webHidden/>
        </w:rPr>
        <w:tab/>
      </w:r>
      <w:r>
        <w:rPr>
          <w:noProof/>
          <w:webHidden/>
        </w:rPr>
        <w:fldChar w:fldCharType="begin"/>
      </w:r>
      <w:r>
        <w:rPr>
          <w:noProof/>
          <w:webHidden/>
        </w:rPr>
        <w:instrText xml:space="preserve"> PAGEREF _Toc170378946 \h </w:instrText>
      </w:r>
      <w:r>
        <w:rPr>
          <w:noProof/>
          <w:webHidden/>
        </w:rPr>
      </w:r>
      <w:r>
        <w:rPr>
          <w:noProof/>
          <w:webHidden/>
        </w:rPr>
        <w:fldChar w:fldCharType="separate"/>
      </w:r>
      <w:r w:rsidR="00A354A3">
        <w:rPr>
          <w:noProof/>
          <w:webHidden/>
        </w:rPr>
        <w:t>55</w:t>
      </w:r>
      <w:r>
        <w:rPr>
          <w:noProof/>
          <w:webHidden/>
        </w:rPr>
        <w:fldChar w:fldCharType="end"/>
      </w:r>
      <w:r w:rsidRPr="000422E8">
        <w:rPr>
          <w:rStyle w:val="Hyperlink"/>
          <w:noProof/>
        </w:rPr>
        <w:fldChar w:fldCharType="end"/>
      </w:r>
    </w:p>
    <w:p w14:paraId="14FF8CF8" w14:textId="78E0126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"_Toc170378947"</w:instrText>
      </w:r>
      <w:r w:rsidRPr="000422E8">
        <w:rPr>
          <w:rStyle w:val="Hyperlink"/>
          <w:noProof/>
        </w:rPr>
        <w:instrText xml:space="preserve"> </w:instrText>
      </w:r>
      <w:ins w:id="14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44 – Arduino IDE Board Manager</w:t>
      </w:r>
      <w:r>
        <w:rPr>
          <w:noProof/>
          <w:webHidden/>
        </w:rPr>
        <w:tab/>
      </w:r>
      <w:r>
        <w:rPr>
          <w:noProof/>
          <w:webHidden/>
        </w:rPr>
        <w:fldChar w:fldCharType="begin"/>
      </w:r>
      <w:r>
        <w:rPr>
          <w:noProof/>
          <w:webHidden/>
        </w:rPr>
        <w:instrText xml:space="preserve"> PAGEREF _Toc170378947 \h </w:instrText>
      </w:r>
      <w:r>
        <w:rPr>
          <w:noProof/>
          <w:webHidden/>
        </w:rPr>
      </w:r>
      <w:r>
        <w:rPr>
          <w:noProof/>
          <w:webHidden/>
        </w:rPr>
        <w:fldChar w:fldCharType="separate"/>
      </w:r>
      <w:r w:rsidR="00A354A3">
        <w:rPr>
          <w:noProof/>
          <w:webHidden/>
        </w:rPr>
        <w:t>56</w:t>
      </w:r>
      <w:r>
        <w:rPr>
          <w:noProof/>
          <w:webHidden/>
        </w:rPr>
        <w:fldChar w:fldCharType="end"/>
      </w:r>
      <w:r w:rsidRPr="000422E8">
        <w:rPr>
          <w:rStyle w:val="Hyperlink"/>
          <w:noProof/>
        </w:rPr>
        <w:fldChar w:fldCharType="end"/>
      </w:r>
    </w:p>
    <w:p w14:paraId="2ACFD0CD" w14:textId="1F3CFC60"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"_Toc170378948"</w:instrText>
      </w:r>
      <w:r w:rsidRPr="000422E8">
        <w:rPr>
          <w:rStyle w:val="Hyperlink"/>
          <w:noProof/>
        </w:rPr>
        <w:instrText xml:space="preserve"> </w:instrText>
      </w:r>
      <w:ins w:id="14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45 – Arduino USB Cable</w:t>
      </w:r>
      <w:r>
        <w:rPr>
          <w:noProof/>
          <w:webHidden/>
        </w:rPr>
        <w:tab/>
      </w:r>
      <w:r>
        <w:rPr>
          <w:noProof/>
          <w:webHidden/>
        </w:rPr>
        <w:fldChar w:fldCharType="begin"/>
      </w:r>
      <w:r>
        <w:rPr>
          <w:noProof/>
          <w:webHidden/>
        </w:rPr>
        <w:instrText xml:space="preserve"> PAGEREF _Toc170378948 \h </w:instrText>
      </w:r>
      <w:r>
        <w:rPr>
          <w:noProof/>
          <w:webHidden/>
        </w:rPr>
      </w:r>
      <w:r>
        <w:rPr>
          <w:noProof/>
          <w:webHidden/>
        </w:rPr>
        <w:fldChar w:fldCharType="separate"/>
      </w:r>
      <w:r w:rsidR="00A354A3">
        <w:rPr>
          <w:noProof/>
          <w:webHidden/>
        </w:rPr>
        <w:t>56</w:t>
      </w:r>
      <w:r>
        <w:rPr>
          <w:noProof/>
          <w:webHidden/>
        </w:rPr>
        <w:fldChar w:fldCharType="end"/>
      </w:r>
      <w:r w:rsidRPr="000422E8">
        <w:rPr>
          <w:rStyle w:val="Hyperlink"/>
          <w:noProof/>
        </w:rPr>
        <w:fldChar w:fldCharType="end"/>
      </w:r>
    </w:p>
    <w:p w14:paraId="0189FFA0" w14:textId="0F110F99"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"_Toc170378949"</w:instrText>
      </w:r>
      <w:r w:rsidRPr="000422E8">
        <w:rPr>
          <w:rStyle w:val="Hyperlink"/>
          <w:noProof/>
        </w:rPr>
        <w:instrText xml:space="preserve"> </w:instrText>
      </w:r>
      <w:ins w:id="14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46 – Arduino IDE ISP Sketch Loading</w:t>
      </w:r>
      <w:r>
        <w:rPr>
          <w:noProof/>
          <w:webHidden/>
        </w:rPr>
        <w:tab/>
      </w:r>
      <w:r>
        <w:rPr>
          <w:noProof/>
          <w:webHidden/>
        </w:rPr>
        <w:fldChar w:fldCharType="begin"/>
      </w:r>
      <w:r>
        <w:rPr>
          <w:noProof/>
          <w:webHidden/>
        </w:rPr>
        <w:instrText xml:space="preserve"> PAGEREF _Toc170378949 \h </w:instrText>
      </w:r>
      <w:r>
        <w:rPr>
          <w:noProof/>
          <w:webHidden/>
        </w:rPr>
      </w:r>
      <w:r>
        <w:rPr>
          <w:noProof/>
          <w:webHidden/>
        </w:rPr>
        <w:fldChar w:fldCharType="separate"/>
      </w:r>
      <w:r w:rsidR="00A354A3">
        <w:rPr>
          <w:noProof/>
          <w:webHidden/>
        </w:rPr>
        <w:t>57</w:t>
      </w:r>
      <w:r>
        <w:rPr>
          <w:noProof/>
          <w:webHidden/>
        </w:rPr>
        <w:fldChar w:fldCharType="end"/>
      </w:r>
      <w:r w:rsidRPr="000422E8">
        <w:rPr>
          <w:rStyle w:val="Hyperlink"/>
          <w:noProof/>
        </w:rPr>
        <w:fldChar w:fldCharType="end"/>
      </w:r>
    </w:p>
    <w:p w14:paraId="2620449D" w14:textId="5D645760"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"_Toc170378950"</w:instrText>
      </w:r>
      <w:r w:rsidRPr="000422E8">
        <w:rPr>
          <w:rStyle w:val="Hyperlink"/>
          <w:noProof/>
        </w:rPr>
        <w:instrText xml:space="preserve"> </w:instrText>
      </w:r>
      <w:ins w:id="14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47 – Arduino Programmer Board Selection</w:t>
      </w:r>
      <w:r>
        <w:rPr>
          <w:noProof/>
          <w:webHidden/>
        </w:rPr>
        <w:tab/>
      </w:r>
      <w:r>
        <w:rPr>
          <w:noProof/>
          <w:webHidden/>
        </w:rPr>
        <w:fldChar w:fldCharType="begin"/>
      </w:r>
      <w:r>
        <w:rPr>
          <w:noProof/>
          <w:webHidden/>
        </w:rPr>
        <w:instrText xml:space="preserve"> PAGEREF _Toc170378950 \h </w:instrText>
      </w:r>
      <w:r>
        <w:rPr>
          <w:noProof/>
          <w:webHidden/>
        </w:rPr>
      </w:r>
      <w:r>
        <w:rPr>
          <w:noProof/>
          <w:webHidden/>
        </w:rPr>
        <w:fldChar w:fldCharType="separate"/>
      </w:r>
      <w:r w:rsidR="00A354A3">
        <w:rPr>
          <w:noProof/>
          <w:webHidden/>
        </w:rPr>
        <w:t>58</w:t>
      </w:r>
      <w:r>
        <w:rPr>
          <w:noProof/>
          <w:webHidden/>
        </w:rPr>
        <w:fldChar w:fldCharType="end"/>
      </w:r>
      <w:r w:rsidRPr="000422E8">
        <w:rPr>
          <w:rStyle w:val="Hyperlink"/>
          <w:noProof/>
        </w:rPr>
        <w:fldChar w:fldCharType="end"/>
      </w:r>
    </w:p>
    <w:p w14:paraId="3EF50A50" w14:textId="508812A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"_Toc170378951"</w:instrText>
      </w:r>
      <w:r w:rsidRPr="000422E8">
        <w:rPr>
          <w:rStyle w:val="Hyperlink"/>
          <w:noProof/>
        </w:rPr>
        <w:instrText xml:space="preserve"> </w:instrText>
      </w:r>
      <w:ins w:id="14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48 – Arduino Programmer Port Selection</w:t>
      </w:r>
      <w:r>
        <w:rPr>
          <w:noProof/>
          <w:webHidden/>
        </w:rPr>
        <w:tab/>
      </w:r>
      <w:r>
        <w:rPr>
          <w:noProof/>
          <w:webHidden/>
        </w:rPr>
        <w:fldChar w:fldCharType="begin"/>
      </w:r>
      <w:r>
        <w:rPr>
          <w:noProof/>
          <w:webHidden/>
        </w:rPr>
        <w:instrText xml:space="preserve"> PAGEREF _Toc170378951 \h </w:instrText>
      </w:r>
      <w:r>
        <w:rPr>
          <w:noProof/>
          <w:webHidden/>
        </w:rPr>
      </w:r>
      <w:r>
        <w:rPr>
          <w:noProof/>
          <w:webHidden/>
        </w:rPr>
        <w:fldChar w:fldCharType="separate"/>
      </w:r>
      <w:r w:rsidR="00A354A3">
        <w:rPr>
          <w:noProof/>
          <w:webHidden/>
        </w:rPr>
        <w:t>58</w:t>
      </w:r>
      <w:r>
        <w:rPr>
          <w:noProof/>
          <w:webHidden/>
        </w:rPr>
        <w:fldChar w:fldCharType="end"/>
      </w:r>
      <w:r w:rsidRPr="000422E8">
        <w:rPr>
          <w:rStyle w:val="Hyperlink"/>
          <w:noProof/>
        </w:rPr>
        <w:fldChar w:fldCharType="end"/>
      </w:r>
    </w:p>
    <w:p w14:paraId="599964C8" w14:textId="66CD1450"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"_Toc170378952"</w:instrText>
      </w:r>
      <w:r w:rsidRPr="000422E8">
        <w:rPr>
          <w:rStyle w:val="Hyperlink"/>
          <w:noProof/>
        </w:rPr>
        <w:instrText xml:space="preserve"> </w:instrText>
      </w:r>
      <w:ins w:id="14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49 – Arduino IDE ISP Upload</w:t>
      </w:r>
      <w:r>
        <w:rPr>
          <w:noProof/>
          <w:webHidden/>
        </w:rPr>
        <w:tab/>
      </w:r>
      <w:r>
        <w:rPr>
          <w:noProof/>
          <w:webHidden/>
        </w:rPr>
        <w:fldChar w:fldCharType="begin"/>
      </w:r>
      <w:r>
        <w:rPr>
          <w:noProof/>
          <w:webHidden/>
        </w:rPr>
        <w:instrText xml:space="preserve"> PAGEREF _Toc170378952 \h </w:instrText>
      </w:r>
      <w:r>
        <w:rPr>
          <w:noProof/>
          <w:webHidden/>
        </w:rPr>
      </w:r>
      <w:r>
        <w:rPr>
          <w:noProof/>
          <w:webHidden/>
        </w:rPr>
        <w:fldChar w:fldCharType="separate"/>
      </w:r>
      <w:r w:rsidR="00A354A3">
        <w:rPr>
          <w:noProof/>
          <w:webHidden/>
        </w:rPr>
        <w:t>59</w:t>
      </w:r>
      <w:r>
        <w:rPr>
          <w:noProof/>
          <w:webHidden/>
        </w:rPr>
        <w:fldChar w:fldCharType="end"/>
      </w:r>
      <w:r w:rsidRPr="000422E8">
        <w:rPr>
          <w:rStyle w:val="Hyperlink"/>
          <w:noProof/>
        </w:rPr>
        <w:fldChar w:fldCharType="end"/>
      </w:r>
    </w:p>
    <w:p w14:paraId="6CBC3A59" w14:textId="2E011EB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"_Toc170378953"</w:instrText>
      </w:r>
      <w:r w:rsidRPr="000422E8">
        <w:rPr>
          <w:rStyle w:val="Hyperlink"/>
          <w:noProof/>
        </w:rPr>
        <w:instrText xml:space="preserve"> </w:instrText>
      </w:r>
      <w:ins w:id="15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50 – Programmer with Capacitor</w:t>
      </w:r>
      <w:r>
        <w:rPr>
          <w:noProof/>
          <w:webHidden/>
        </w:rPr>
        <w:tab/>
      </w:r>
      <w:r>
        <w:rPr>
          <w:noProof/>
          <w:webHidden/>
        </w:rPr>
        <w:fldChar w:fldCharType="begin"/>
      </w:r>
      <w:r>
        <w:rPr>
          <w:noProof/>
          <w:webHidden/>
        </w:rPr>
        <w:instrText xml:space="preserve"> PAGEREF _Toc170378953 \h </w:instrText>
      </w:r>
      <w:r>
        <w:rPr>
          <w:noProof/>
          <w:webHidden/>
        </w:rPr>
      </w:r>
      <w:r>
        <w:rPr>
          <w:noProof/>
          <w:webHidden/>
        </w:rPr>
        <w:fldChar w:fldCharType="separate"/>
      </w:r>
      <w:r w:rsidR="00A354A3">
        <w:rPr>
          <w:noProof/>
          <w:webHidden/>
        </w:rPr>
        <w:t>60</w:t>
      </w:r>
      <w:r>
        <w:rPr>
          <w:noProof/>
          <w:webHidden/>
        </w:rPr>
        <w:fldChar w:fldCharType="end"/>
      </w:r>
      <w:r w:rsidRPr="000422E8">
        <w:rPr>
          <w:rStyle w:val="Hyperlink"/>
          <w:noProof/>
        </w:rPr>
        <w:fldChar w:fldCharType="end"/>
      </w:r>
    </w:p>
    <w:p w14:paraId="0C17658A" w14:textId="72FB1E92"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"_Toc170378954"</w:instrText>
      </w:r>
      <w:r w:rsidRPr="000422E8">
        <w:rPr>
          <w:rStyle w:val="Hyperlink"/>
          <w:noProof/>
        </w:rPr>
        <w:instrText xml:space="preserve"> </w:instrText>
      </w:r>
      <w:ins w:id="15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51 – Programmer Connections</w:t>
      </w:r>
      <w:r>
        <w:rPr>
          <w:noProof/>
          <w:webHidden/>
        </w:rPr>
        <w:tab/>
      </w:r>
      <w:r>
        <w:rPr>
          <w:noProof/>
          <w:webHidden/>
        </w:rPr>
        <w:fldChar w:fldCharType="begin"/>
      </w:r>
      <w:r>
        <w:rPr>
          <w:noProof/>
          <w:webHidden/>
        </w:rPr>
        <w:instrText xml:space="preserve"> PAGEREF _Toc170378954 \h </w:instrText>
      </w:r>
      <w:r>
        <w:rPr>
          <w:noProof/>
          <w:webHidden/>
        </w:rPr>
      </w:r>
      <w:r>
        <w:rPr>
          <w:noProof/>
          <w:webHidden/>
        </w:rPr>
        <w:fldChar w:fldCharType="separate"/>
      </w:r>
      <w:r w:rsidR="00A354A3">
        <w:rPr>
          <w:noProof/>
          <w:webHidden/>
        </w:rPr>
        <w:t>60</w:t>
      </w:r>
      <w:r>
        <w:rPr>
          <w:noProof/>
          <w:webHidden/>
        </w:rPr>
        <w:fldChar w:fldCharType="end"/>
      </w:r>
      <w:r w:rsidRPr="000422E8">
        <w:rPr>
          <w:rStyle w:val="Hyperlink"/>
          <w:noProof/>
        </w:rPr>
        <w:fldChar w:fldCharType="end"/>
      </w:r>
    </w:p>
    <w:p w14:paraId="789F26B0" w14:textId="3045009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"_Toc170378955"</w:instrText>
      </w:r>
      <w:r w:rsidRPr="000422E8">
        <w:rPr>
          <w:rStyle w:val="Hyperlink"/>
          <w:noProof/>
        </w:rPr>
        <w:instrText xml:space="preserve"> </w:instrText>
      </w:r>
      <w:ins w:id="15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52 – Programmer Connected to Interface Board</w:t>
      </w:r>
      <w:r>
        <w:rPr>
          <w:noProof/>
          <w:webHidden/>
        </w:rPr>
        <w:tab/>
      </w:r>
      <w:r>
        <w:rPr>
          <w:noProof/>
          <w:webHidden/>
        </w:rPr>
        <w:fldChar w:fldCharType="begin"/>
      </w:r>
      <w:r>
        <w:rPr>
          <w:noProof/>
          <w:webHidden/>
        </w:rPr>
        <w:instrText xml:space="preserve"> PAGEREF _Toc170378955 \h </w:instrText>
      </w:r>
      <w:r>
        <w:rPr>
          <w:noProof/>
          <w:webHidden/>
        </w:rPr>
      </w:r>
      <w:r>
        <w:rPr>
          <w:noProof/>
          <w:webHidden/>
        </w:rPr>
        <w:fldChar w:fldCharType="separate"/>
      </w:r>
      <w:r w:rsidR="00A354A3">
        <w:rPr>
          <w:noProof/>
          <w:webHidden/>
        </w:rPr>
        <w:t>61</w:t>
      </w:r>
      <w:r>
        <w:rPr>
          <w:noProof/>
          <w:webHidden/>
        </w:rPr>
        <w:fldChar w:fldCharType="end"/>
      </w:r>
      <w:r w:rsidRPr="000422E8">
        <w:rPr>
          <w:rStyle w:val="Hyperlink"/>
          <w:noProof/>
        </w:rPr>
        <w:fldChar w:fldCharType="end"/>
      </w:r>
    </w:p>
    <w:p w14:paraId="0C9C19B0" w14:textId="3BDC91F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"_Toc170378956"</w:instrText>
      </w:r>
      <w:r w:rsidRPr="000422E8">
        <w:rPr>
          <w:rStyle w:val="Hyperlink"/>
          <w:noProof/>
        </w:rPr>
        <w:instrText xml:space="preserve"> </w:instrText>
      </w:r>
      <w:ins w:id="15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53 – Arduino IDE Target Board Selection</w:t>
      </w:r>
      <w:r>
        <w:rPr>
          <w:noProof/>
          <w:webHidden/>
        </w:rPr>
        <w:tab/>
      </w:r>
      <w:r>
        <w:rPr>
          <w:noProof/>
          <w:webHidden/>
        </w:rPr>
        <w:fldChar w:fldCharType="begin"/>
      </w:r>
      <w:r>
        <w:rPr>
          <w:noProof/>
          <w:webHidden/>
        </w:rPr>
        <w:instrText xml:space="preserve"> PAGEREF _Toc170378956 \h </w:instrText>
      </w:r>
      <w:r>
        <w:rPr>
          <w:noProof/>
          <w:webHidden/>
        </w:rPr>
      </w:r>
      <w:r>
        <w:rPr>
          <w:noProof/>
          <w:webHidden/>
        </w:rPr>
        <w:fldChar w:fldCharType="separate"/>
      </w:r>
      <w:r w:rsidR="00A354A3">
        <w:rPr>
          <w:noProof/>
          <w:webHidden/>
        </w:rPr>
        <w:t>62</w:t>
      </w:r>
      <w:r>
        <w:rPr>
          <w:noProof/>
          <w:webHidden/>
        </w:rPr>
        <w:fldChar w:fldCharType="end"/>
      </w:r>
      <w:r w:rsidRPr="000422E8">
        <w:rPr>
          <w:rStyle w:val="Hyperlink"/>
          <w:noProof/>
        </w:rPr>
        <w:fldChar w:fldCharType="end"/>
      </w:r>
    </w:p>
    <w:p w14:paraId="5B923034" w14:textId="616F8F1C"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"_Toc170378957"</w:instrText>
      </w:r>
      <w:r w:rsidRPr="000422E8">
        <w:rPr>
          <w:rStyle w:val="Hyperlink"/>
          <w:noProof/>
        </w:rPr>
        <w:instrText xml:space="preserve"> </w:instrText>
      </w:r>
      <w:ins w:id="15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54 – Arduino IDE Programmer Selection</w:t>
      </w:r>
      <w:r>
        <w:rPr>
          <w:noProof/>
          <w:webHidden/>
        </w:rPr>
        <w:tab/>
      </w:r>
      <w:r>
        <w:rPr>
          <w:noProof/>
          <w:webHidden/>
        </w:rPr>
        <w:fldChar w:fldCharType="begin"/>
      </w:r>
      <w:r>
        <w:rPr>
          <w:noProof/>
          <w:webHidden/>
        </w:rPr>
        <w:instrText xml:space="preserve"> PAGEREF _Toc170378957 \h </w:instrText>
      </w:r>
      <w:r>
        <w:rPr>
          <w:noProof/>
          <w:webHidden/>
        </w:rPr>
      </w:r>
      <w:r>
        <w:rPr>
          <w:noProof/>
          <w:webHidden/>
        </w:rPr>
        <w:fldChar w:fldCharType="separate"/>
      </w:r>
      <w:r w:rsidR="00A354A3">
        <w:rPr>
          <w:noProof/>
          <w:webHidden/>
        </w:rPr>
        <w:t>63</w:t>
      </w:r>
      <w:r>
        <w:rPr>
          <w:noProof/>
          <w:webHidden/>
        </w:rPr>
        <w:fldChar w:fldCharType="end"/>
      </w:r>
      <w:r w:rsidRPr="000422E8">
        <w:rPr>
          <w:rStyle w:val="Hyperlink"/>
          <w:noProof/>
        </w:rPr>
        <w:fldChar w:fldCharType="end"/>
      </w:r>
    </w:p>
    <w:p w14:paraId="12502EBC" w14:textId="06A102B9"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"_Toc170378958"</w:instrText>
      </w:r>
      <w:r w:rsidRPr="000422E8">
        <w:rPr>
          <w:rStyle w:val="Hyperlink"/>
          <w:noProof/>
        </w:rPr>
        <w:instrText xml:space="preserve"> </w:instrText>
      </w:r>
      <w:ins w:id="15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55 – Arduino IDE Burn Bootloader</w:t>
      </w:r>
      <w:r>
        <w:rPr>
          <w:noProof/>
          <w:webHidden/>
        </w:rPr>
        <w:tab/>
      </w:r>
      <w:r>
        <w:rPr>
          <w:noProof/>
          <w:webHidden/>
        </w:rPr>
        <w:fldChar w:fldCharType="begin"/>
      </w:r>
      <w:r>
        <w:rPr>
          <w:noProof/>
          <w:webHidden/>
        </w:rPr>
        <w:instrText xml:space="preserve"> PAGEREF _Toc170378958 \h </w:instrText>
      </w:r>
      <w:r>
        <w:rPr>
          <w:noProof/>
          <w:webHidden/>
        </w:rPr>
      </w:r>
      <w:r>
        <w:rPr>
          <w:noProof/>
          <w:webHidden/>
        </w:rPr>
        <w:fldChar w:fldCharType="separate"/>
      </w:r>
      <w:r w:rsidR="00A354A3">
        <w:rPr>
          <w:noProof/>
          <w:webHidden/>
        </w:rPr>
        <w:t>64</w:t>
      </w:r>
      <w:r>
        <w:rPr>
          <w:noProof/>
          <w:webHidden/>
        </w:rPr>
        <w:fldChar w:fldCharType="end"/>
      </w:r>
      <w:r w:rsidRPr="000422E8">
        <w:rPr>
          <w:rStyle w:val="Hyperlink"/>
          <w:noProof/>
        </w:rPr>
        <w:fldChar w:fldCharType="end"/>
      </w:r>
    </w:p>
    <w:p w14:paraId="291D8EBB" w14:textId="089AC692"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"_Toc170378959"</w:instrText>
      </w:r>
      <w:r w:rsidRPr="000422E8">
        <w:rPr>
          <w:rStyle w:val="Hyperlink"/>
          <w:noProof/>
        </w:rPr>
        <w:instrText xml:space="preserve"> </w:instrText>
      </w:r>
      <w:ins w:id="15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56 – Arduino IDE Add Library</w:t>
      </w:r>
      <w:r>
        <w:rPr>
          <w:noProof/>
          <w:webHidden/>
        </w:rPr>
        <w:tab/>
      </w:r>
      <w:r>
        <w:rPr>
          <w:noProof/>
          <w:webHidden/>
        </w:rPr>
        <w:fldChar w:fldCharType="begin"/>
      </w:r>
      <w:r>
        <w:rPr>
          <w:noProof/>
          <w:webHidden/>
        </w:rPr>
        <w:instrText xml:space="preserve"> PAGEREF _Toc170378959 \h </w:instrText>
      </w:r>
      <w:r>
        <w:rPr>
          <w:noProof/>
          <w:webHidden/>
        </w:rPr>
      </w:r>
      <w:r>
        <w:rPr>
          <w:noProof/>
          <w:webHidden/>
        </w:rPr>
        <w:fldChar w:fldCharType="separate"/>
      </w:r>
      <w:r w:rsidR="00A354A3">
        <w:rPr>
          <w:noProof/>
          <w:webHidden/>
        </w:rPr>
        <w:t>65</w:t>
      </w:r>
      <w:r>
        <w:rPr>
          <w:noProof/>
          <w:webHidden/>
        </w:rPr>
        <w:fldChar w:fldCharType="end"/>
      </w:r>
      <w:r w:rsidRPr="000422E8">
        <w:rPr>
          <w:rStyle w:val="Hyperlink"/>
          <w:noProof/>
        </w:rPr>
        <w:fldChar w:fldCharType="end"/>
      </w:r>
    </w:p>
    <w:p w14:paraId="6DF96AC1" w14:textId="58A97022"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"_Toc170378960"</w:instrText>
      </w:r>
      <w:r w:rsidRPr="000422E8">
        <w:rPr>
          <w:rStyle w:val="Hyperlink"/>
          <w:noProof/>
        </w:rPr>
        <w:instrText xml:space="preserve"> </w:instrText>
      </w:r>
      <w:ins w:id="15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57 – Arduino IDE Firmware Upload</w:t>
      </w:r>
      <w:r>
        <w:rPr>
          <w:noProof/>
          <w:webHidden/>
        </w:rPr>
        <w:tab/>
      </w:r>
      <w:r>
        <w:rPr>
          <w:noProof/>
          <w:webHidden/>
        </w:rPr>
        <w:fldChar w:fldCharType="begin"/>
      </w:r>
      <w:r>
        <w:rPr>
          <w:noProof/>
          <w:webHidden/>
        </w:rPr>
        <w:instrText xml:space="preserve"> PAGEREF _Toc170378960 \h </w:instrText>
      </w:r>
      <w:r>
        <w:rPr>
          <w:noProof/>
          <w:webHidden/>
        </w:rPr>
      </w:r>
      <w:r>
        <w:rPr>
          <w:noProof/>
          <w:webHidden/>
        </w:rPr>
        <w:fldChar w:fldCharType="separate"/>
      </w:r>
      <w:r w:rsidR="00A354A3">
        <w:rPr>
          <w:noProof/>
          <w:webHidden/>
        </w:rPr>
        <w:t>66</w:t>
      </w:r>
      <w:r>
        <w:rPr>
          <w:noProof/>
          <w:webHidden/>
        </w:rPr>
        <w:fldChar w:fldCharType="end"/>
      </w:r>
      <w:r w:rsidRPr="000422E8">
        <w:rPr>
          <w:rStyle w:val="Hyperlink"/>
          <w:noProof/>
        </w:rPr>
        <w:fldChar w:fldCharType="end"/>
      </w:r>
    </w:p>
    <w:p w14:paraId="1481719E" w14:textId="5FBF5DA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"_Toc170378961"</w:instrText>
      </w:r>
      <w:r w:rsidRPr="000422E8">
        <w:rPr>
          <w:rStyle w:val="Hyperlink"/>
          <w:noProof/>
        </w:rPr>
        <w:instrText xml:space="preserve"> </w:instrText>
      </w:r>
      <w:ins w:id="15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58 – Installed Simulator Interface</w:t>
      </w:r>
      <w:r>
        <w:rPr>
          <w:noProof/>
          <w:webHidden/>
        </w:rPr>
        <w:tab/>
      </w:r>
      <w:r>
        <w:rPr>
          <w:noProof/>
          <w:webHidden/>
        </w:rPr>
        <w:fldChar w:fldCharType="begin"/>
      </w:r>
      <w:r>
        <w:rPr>
          <w:noProof/>
          <w:webHidden/>
        </w:rPr>
        <w:instrText xml:space="preserve"> PAGEREF _Toc170378961 \h </w:instrText>
      </w:r>
      <w:r>
        <w:rPr>
          <w:noProof/>
          <w:webHidden/>
        </w:rPr>
      </w:r>
      <w:r>
        <w:rPr>
          <w:noProof/>
          <w:webHidden/>
        </w:rPr>
        <w:fldChar w:fldCharType="separate"/>
      </w:r>
      <w:r w:rsidR="00A354A3">
        <w:rPr>
          <w:noProof/>
          <w:webHidden/>
        </w:rPr>
        <w:t>69</w:t>
      </w:r>
      <w:r>
        <w:rPr>
          <w:noProof/>
          <w:webHidden/>
        </w:rPr>
        <w:fldChar w:fldCharType="end"/>
      </w:r>
      <w:r w:rsidRPr="000422E8">
        <w:rPr>
          <w:rStyle w:val="Hyperlink"/>
          <w:noProof/>
        </w:rPr>
        <w:fldChar w:fldCharType="end"/>
      </w:r>
    </w:p>
    <w:p w14:paraId="44F0657B" w14:textId="6FF1A78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"_Toc170378962"</w:instrText>
      </w:r>
      <w:r w:rsidRPr="000422E8">
        <w:rPr>
          <w:rStyle w:val="Hyperlink"/>
          <w:noProof/>
        </w:rPr>
        <w:instrText xml:space="preserve"> </w:instrText>
      </w:r>
      <w:ins w:id="15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59 – Installed Sensor (Lois Weedon 4</w:t>
      </w:r>
      <w:r w:rsidRPr="000422E8">
        <w:rPr>
          <w:rStyle w:val="Hyperlink"/>
          <w:noProof/>
          <w:vertAlign w:val="superscript"/>
        </w:rPr>
        <w:t>th</w:t>
      </w:r>
      <w:r w:rsidRPr="000422E8">
        <w:rPr>
          <w:rStyle w:val="Hyperlink"/>
          <w:noProof/>
        </w:rPr>
        <w:t>)</w:t>
      </w:r>
      <w:r>
        <w:rPr>
          <w:noProof/>
          <w:webHidden/>
        </w:rPr>
        <w:tab/>
      </w:r>
      <w:r>
        <w:rPr>
          <w:noProof/>
          <w:webHidden/>
        </w:rPr>
        <w:fldChar w:fldCharType="begin"/>
      </w:r>
      <w:r>
        <w:rPr>
          <w:noProof/>
          <w:webHidden/>
        </w:rPr>
        <w:instrText xml:space="preserve"> PAGEREF _Toc170378962 \h </w:instrText>
      </w:r>
      <w:r>
        <w:rPr>
          <w:noProof/>
          <w:webHidden/>
        </w:rPr>
      </w:r>
      <w:r>
        <w:rPr>
          <w:noProof/>
          <w:webHidden/>
        </w:rPr>
        <w:fldChar w:fldCharType="separate"/>
      </w:r>
      <w:r w:rsidR="00A354A3">
        <w:rPr>
          <w:noProof/>
          <w:webHidden/>
        </w:rPr>
        <w:t>70</w:t>
      </w:r>
      <w:r>
        <w:rPr>
          <w:noProof/>
          <w:webHidden/>
        </w:rPr>
        <w:fldChar w:fldCharType="end"/>
      </w:r>
      <w:r w:rsidRPr="000422E8">
        <w:rPr>
          <w:rStyle w:val="Hyperlink"/>
          <w:noProof/>
        </w:rPr>
        <w:fldChar w:fldCharType="end"/>
      </w:r>
    </w:p>
    <w:p w14:paraId="55720A88" w14:textId="69F52B6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"_Toc170378963"</w:instrText>
      </w:r>
      <w:r w:rsidRPr="000422E8">
        <w:rPr>
          <w:rStyle w:val="Hyperlink"/>
          <w:noProof/>
        </w:rPr>
        <w:instrText xml:space="preserve"> </w:instrText>
      </w:r>
      <w:ins w:id="16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60 – Installed Sensor (Lois Weedon 6</w:t>
      </w:r>
      <w:r w:rsidRPr="000422E8">
        <w:rPr>
          <w:rStyle w:val="Hyperlink"/>
          <w:noProof/>
          <w:vertAlign w:val="superscript"/>
        </w:rPr>
        <w:t>th</w:t>
      </w:r>
      <w:r w:rsidRPr="000422E8">
        <w:rPr>
          <w:rStyle w:val="Hyperlink"/>
          <w:noProof/>
        </w:rPr>
        <w:t>)</w:t>
      </w:r>
      <w:r>
        <w:rPr>
          <w:noProof/>
          <w:webHidden/>
        </w:rPr>
        <w:tab/>
      </w:r>
      <w:r>
        <w:rPr>
          <w:noProof/>
          <w:webHidden/>
        </w:rPr>
        <w:fldChar w:fldCharType="begin"/>
      </w:r>
      <w:r>
        <w:rPr>
          <w:noProof/>
          <w:webHidden/>
        </w:rPr>
        <w:instrText xml:space="preserve"> PAGEREF _Toc170378963 \h </w:instrText>
      </w:r>
      <w:r>
        <w:rPr>
          <w:noProof/>
          <w:webHidden/>
        </w:rPr>
      </w:r>
      <w:r>
        <w:rPr>
          <w:noProof/>
          <w:webHidden/>
        </w:rPr>
        <w:fldChar w:fldCharType="separate"/>
      </w:r>
      <w:r w:rsidR="00A354A3">
        <w:rPr>
          <w:noProof/>
          <w:webHidden/>
        </w:rPr>
        <w:t>71</w:t>
      </w:r>
      <w:r>
        <w:rPr>
          <w:noProof/>
          <w:webHidden/>
        </w:rPr>
        <w:fldChar w:fldCharType="end"/>
      </w:r>
      <w:r w:rsidRPr="000422E8">
        <w:rPr>
          <w:rStyle w:val="Hyperlink"/>
          <w:noProof/>
        </w:rPr>
        <w:fldChar w:fldCharType="end"/>
      </w:r>
    </w:p>
    <w:p w14:paraId="130ADDFF" w14:textId="1F23ACC4"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"_Toc170378964"</w:instrText>
      </w:r>
      <w:r w:rsidRPr="000422E8">
        <w:rPr>
          <w:rStyle w:val="Hyperlink"/>
          <w:noProof/>
        </w:rPr>
        <w:instrText xml:space="preserve"> </w:instrText>
      </w:r>
      <w:ins w:id="16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61 – Installed Sensor (Chirk, Type 1)</w:t>
      </w:r>
      <w:r>
        <w:rPr>
          <w:noProof/>
          <w:webHidden/>
        </w:rPr>
        <w:tab/>
      </w:r>
      <w:r>
        <w:rPr>
          <w:noProof/>
          <w:webHidden/>
        </w:rPr>
        <w:fldChar w:fldCharType="begin"/>
      </w:r>
      <w:r>
        <w:rPr>
          <w:noProof/>
          <w:webHidden/>
        </w:rPr>
        <w:instrText xml:space="preserve"> PAGEREF _Toc170378964 \h </w:instrText>
      </w:r>
      <w:r>
        <w:rPr>
          <w:noProof/>
          <w:webHidden/>
        </w:rPr>
      </w:r>
      <w:r>
        <w:rPr>
          <w:noProof/>
          <w:webHidden/>
        </w:rPr>
        <w:fldChar w:fldCharType="separate"/>
      </w:r>
      <w:r w:rsidR="00A354A3">
        <w:rPr>
          <w:noProof/>
          <w:webHidden/>
        </w:rPr>
        <w:t>71</w:t>
      </w:r>
      <w:r>
        <w:rPr>
          <w:noProof/>
          <w:webHidden/>
        </w:rPr>
        <w:fldChar w:fldCharType="end"/>
      </w:r>
      <w:r w:rsidRPr="000422E8">
        <w:rPr>
          <w:rStyle w:val="Hyperlink"/>
          <w:noProof/>
        </w:rPr>
        <w:fldChar w:fldCharType="end"/>
      </w:r>
    </w:p>
    <w:p w14:paraId="22F34A44" w14:textId="55AEF428"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"_Toc170378965"</w:instrText>
      </w:r>
      <w:r w:rsidRPr="000422E8">
        <w:rPr>
          <w:rStyle w:val="Hyperlink"/>
          <w:noProof/>
        </w:rPr>
        <w:instrText xml:space="preserve"> </w:instrText>
      </w:r>
      <w:ins w:id="16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62 – Magnet Mounting Dimensions</w:t>
      </w:r>
      <w:r>
        <w:rPr>
          <w:noProof/>
          <w:webHidden/>
        </w:rPr>
        <w:tab/>
      </w:r>
      <w:r>
        <w:rPr>
          <w:noProof/>
          <w:webHidden/>
        </w:rPr>
        <w:fldChar w:fldCharType="begin"/>
      </w:r>
      <w:r>
        <w:rPr>
          <w:noProof/>
          <w:webHidden/>
        </w:rPr>
        <w:instrText xml:space="preserve"> PAGEREF _Toc170378965 \h </w:instrText>
      </w:r>
      <w:r>
        <w:rPr>
          <w:noProof/>
          <w:webHidden/>
        </w:rPr>
      </w:r>
      <w:r>
        <w:rPr>
          <w:noProof/>
          <w:webHidden/>
        </w:rPr>
        <w:fldChar w:fldCharType="separate"/>
      </w:r>
      <w:r w:rsidR="00A354A3">
        <w:rPr>
          <w:noProof/>
          <w:webHidden/>
        </w:rPr>
        <w:t>72</w:t>
      </w:r>
      <w:r>
        <w:rPr>
          <w:noProof/>
          <w:webHidden/>
        </w:rPr>
        <w:fldChar w:fldCharType="end"/>
      </w:r>
      <w:r w:rsidRPr="000422E8">
        <w:rPr>
          <w:rStyle w:val="Hyperlink"/>
          <w:noProof/>
        </w:rPr>
        <w:fldChar w:fldCharType="end"/>
      </w:r>
    </w:p>
    <w:p w14:paraId="6A74E93E" w14:textId="3BD53F8B"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"_Toc170378966"</w:instrText>
      </w:r>
      <w:r w:rsidRPr="000422E8">
        <w:rPr>
          <w:rStyle w:val="Hyperlink"/>
          <w:noProof/>
        </w:rPr>
        <w:instrText xml:space="preserve"> </w:instrText>
      </w:r>
      <w:ins w:id="16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63 – Magnet Mounting Construction</w:t>
      </w:r>
      <w:r>
        <w:rPr>
          <w:noProof/>
          <w:webHidden/>
        </w:rPr>
        <w:tab/>
      </w:r>
      <w:r>
        <w:rPr>
          <w:noProof/>
          <w:webHidden/>
        </w:rPr>
        <w:fldChar w:fldCharType="begin"/>
      </w:r>
      <w:r>
        <w:rPr>
          <w:noProof/>
          <w:webHidden/>
        </w:rPr>
        <w:instrText xml:space="preserve"> PAGEREF _Toc170378966 \h </w:instrText>
      </w:r>
      <w:r>
        <w:rPr>
          <w:noProof/>
          <w:webHidden/>
        </w:rPr>
      </w:r>
      <w:r>
        <w:rPr>
          <w:noProof/>
          <w:webHidden/>
        </w:rPr>
        <w:fldChar w:fldCharType="separate"/>
      </w:r>
      <w:r w:rsidR="00A354A3">
        <w:rPr>
          <w:noProof/>
          <w:webHidden/>
        </w:rPr>
        <w:t>73</w:t>
      </w:r>
      <w:r>
        <w:rPr>
          <w:noProof/>
          <w:webHidden/>
        </w:rPr>
        <w:fldChar w:fldCharType="end"/>
      </w:r>
      <w:r w:rsidRPr="000422E8">
        <w:rPr>
          <w:rStyle w:val="Hyperlink"/>
          <w:noProof/>
        </w:rPr>
        <w:fldChar w:fldCharType="end"/>
      </w:r>
    </w:p>
    <w:p w14:paraId="2224E7DC" w14:textId="604C6B39"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lastRenderedPageBreak/>
        <w:fldChar w:fldCharType="begin"/>
      </w:r>
      <w:r w:rsidRPr="000422E8">
        <w:rPr>
          <w:rStyle w:val="Hyperlink"/>
          <w:noProof/>
        </w:rPr>
        <w:instrText xml:space="preserve"> </w:instrText>
      </w:r>
      <w:r>
        <w:rPr>
          <w:noProof/>
        </w:rPr>
        <w:instrText>HYPERLINK \l "_Toc170378967"</w:instrText>
      </w:r>
      <w:r w:rsidRPr="000422E8">
        <w:rPr>
          <w:rStyle w:val="Hyperlink"/>
          <w:noProof/>
        </w:rPr>
        <w:instrText xml:space="preserve"> </w:instrText>
      </w:r>
      <w:ins w:id="16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64 – Completed Magnet Mounting</w:t>
      </w:r>
      <w:r>
        <w:rPr>
          <w:noProof/>
          <w:webHidden/>
        </w:rPr>
        <w:tab/>
      </w:r>
      <w:r>
        <w:rPr>
          <w:noProof/>
          <w:webHidden/>
        </w:rPr>
        <w:fldChar w:fldCharType="begin"/>
      </w:r>
      <w:r>
        <w:rPr>
          <w:noProof/>
          <w:webHidden/>
        </w:rPr>
        <w:instrText xml:space="preserve"> PAGEREF _Toc170378967 \h </w:instrText>
      </w:r>
      <w:r>
        <w:rPr>
          <w:noProof/>
          <w:webHidden/>
        </w:rPr>
      </w:r>
      <w:r>
        <w:rPr>
          <w:noProof/>
          <w:webHidden/>
        </w:rPr>
        <w:fldChar w:fldCharType="separate"/>
      </w:r>
      <w:r w:rsidR="00A354A3">
        <w:rPr>
          <w:noProof/>
          <w:webHidden/>
        </w:rPr>
        <w:t>73</w:t>
      </w:r>
      <w:r>
        <w:rPr>
          <w:noProof/>
          <w:webHidden/>
        </w:rPr>
        <w:fldChar w:fldCharType="end"/>
      </w:r>
      <w:r w:rsidRPr="000422E8">
        <w:rPr>
          <w:rStyle w:val="Hyperlink"/>
          <w:noProof/>
        </w:rPr>
        <w:fldChar w:fldCharType="end"/>
      </w:r>
    </w:p>
    <w:p w14:paraId="7CDFB1D1" w14:textId="7EEB736B"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"_Toc170378968"</w:instrText>
      </w:r>
      <w:r w:rsidRPr="000422E8">
        <w:rPr>
          <w:rStyle w:val="Hyperlink"/>
          <w:noProof/>
        </w:rPr>
        <w:instrText xml:space="preserve"> </w:instrText>
      </w:r>
      <w:ins w:id="16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65 – Sensor Daisy Chain</w:t>
      </w:r>
      <w:r>
        <w:rPr>
          <w:noProof/>
          <w:webHidden/>
        </w:rPr>
        <w:tab/>
      </w:r>
      <w:r>
        <w:rPr>
          <w:noProof/>
          <w:webHidden/>
        </w:rPr>
        <w:fldChar w:fldCharType="begin"/>
      </w:r>
      <w:r>
        <w:rPr>
          <w:noProof/>
          <w:webHidden/>
        </w:rPr>
        <w:instrText xml:space="preserve"> PAGEREF _Toc170378968 \h </w:instrText>
      </w:r>
      <w:r>
        <w:rPr>
          <w:noProof/>
          <w:webHidden/>
        </w:rPr>
      </w:r>
      <w:r>
        <w:rPr>
          <w:noProof/>
          <w:webHidden/>
        </w:rPr>
        <w:fldChar w:fldCharType="separate"/>
      </w:r>
      <w:r w:rsidR="00A354A3">
        <w:rPr>
          <w:noProof/>
          <w:webHidden/>
        </w:rPr>
        <w:t>75</w:t>
      </w:r>
      <w:r>
        <w:rPr>
          <w:noProof/>
          <w:webHidden/>
        </w:rPr>
        <w:fldChar w:fldCharType="end"/>
      </w:r>
      <w:r w:rsidRPr="000422E8">
        <w:rPr>
          <w:rStyle w:val="Hyperlink"/>
          <w:noProof/>
        </w:rPr>
        <w:fldChar w:fldCharType="end"/>
      </w:r>
    </w:p>
    <w:p w14:paraId="2CB5A965" w14:textId="0BE43895"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"_Toc170378969"</w:instrText>
      </w:r>
      <w:r w:rsidRPr="000422E8">
        <w:rPr>
          <w:rStyle w:val="Hyperlink"/>
          <w:noProof/>
        </w:rPr>
        <w:instrText xml:space="preserve"> </w:instrText>
      </w:r>
      <w:ins w:id="16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66 – 9-Pin Serial Port</w:t>
      </w:r>
      <w:r>
        <w:rPr>
          <w:noProof/>
          <w:webHidden/>
        </w:rPr>
        <w:tab/>
      </w:r>
      <w:r>
        <w:rPr>
          <w:noProof/>
          <w:webHidden/>
        </w:rPr>
        <w:fldChar w:fldCharType="begin"/>
      </w:r>
      <w:r>
        <w:rPr>
          <w:noProof/>
          <w:webHidden/>
        </w:rPr>
        <w:instrText xml:space="preserve"> PAGEREF _Toc170378969 \h </w:instrText>
      </w:r>
      <w:r>
        <w:rPr>
          <w:noProof/>
          <w:webHidden/>
        </w:rPr>
      </w:r>
      <w:r>
        <w:rPr>
          <w:noProof/>
          <w:webHidden/>
        </w:rPr>
        <w:fldChar w:fldCharType="separate"/>
      </w:r>
      <w:r w:rsidR="00A354A3">
        <w:rPr>
          <w:noProof/>
          <w:webHidden/>
        </w:rPr>
        <w:t>76</w:t>
      </w:r>
      <w:r>
        <w:rPr>
          <w:noProof/>
          <w:webHidden/>
        </w:rPr>
        <w:fldChar w:fldCharType="end"/>
      </w:r>
      <w:r w:rsidRPr="000422E8">
        <w:rPr>
          <w:rStyle w:val="Hyperlink"/>
          <w:noProof/>
        </w:rPr>
        <w:fldChar w:fldCharType="end"/>
      </w:r>
    </w:p>
    <w:p w14:paraId="503054F1" w14:textId="4807911B"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"_Toc170378970"</w:instrText>
      </w:r>
      <w:r w:rsidRPr="000422E8">
        <w:rPr>
          <w:rStyle w:val="Hyperlink"/>
          <w:noProof/>
        </w:rPr>
        <w:instrText xml:space="preserve"> </w:instrText>
      </w:r>
      <w:ins w:id="16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67 – 9-Pin Serial Cable</w:t>
      </w:r>
      <w:r>
        <w:rPr>
          <w:noProof/>
          <w:webHidden/>
        </w:rPr>
        <w:tab/>
      </w:r>
      <w:r>
        <w:rPr>
          <w:noProof/>
          <w:webHidden/>
        </w:rPr>
        <w:fldChar w:fldCharType="begin"/>
      </w:r>
      <w:r>
        <w:rPr>
          <w:noProof/>
          <w:webHidden/>
        </w:rPr>
        <w:instrText xml:space="preserve"> PAGEREF _Toc170378970 \h </w:instrText>
      </w:r>
      <w:r>
        <w:rPr>
          <w:noProof/>
          <w:webHidden/>
        </w:rPr>
      </w:r>
      <w:r>
        <w:rPr>
          <w:noProof/>
          <w:webHidden/>
        </w:rPr>
        <w:fldChar w:fldCharType="separate"/>
      </w:r>
      <w:r w:rsidR="00A354A3">
        <w:rPr>
          <w:noProof/>
          <w:webHidden/>
        </w:rPr>
        <w:t>76</w:t>
      </w:r>
      <w:r>
        <w:rPr>
          <w:noProof/>
          <w:webHidden/>
        </w:rPr>
        <w:fldChar w:fldCharType="end"/>
      </w:r>
      <w:r w:rsidRPr="000422E8">
        <w:rPr>
          <w:rStyle w:val="Hyperlink"/>
          <w:noProof/>
        </w:rPr>
        <w:fldChar w:fldCharType="end"/>
      </w:r>
    </w:p>
    <w:p w14:paraId="693785CD" w14:textId="4644907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"_Toc170378971"</w:instrText>
      </w:r>
      <w:r w:rsidRPr="000422E8">
        <w:rPr>
          <w:rStyle w:val="Hyperlink"/>
          <w:noProof/>
        </w:rPr>
        <w:instrText xml:space="preserve"> </w:instrText>
      </w:r>
      <w:ins w:id="16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68 – PC USB Ports</w:t>
      </w:r>
      <w:r>
        <w:rPr>
          <w:noProof/>
          <w:webHidden/>
        </w:rPr>
        <w:tab/>
      </w:r>
      <w:r>
        <w:rPr>
          <w:noProof/>
          <w:webHidden/>
        </w:rPr>
        <w:fldChar w:fldCharType="begin"/>
      </w:r>
      <w:r>
        <w:rPr>
          <w:noProof/>
          <w:webHidden/>
        </w:rPr>
        <w:instrText xml:space="preserve"> PAGEREF _Toc170378971 \h </w:instrText>
      </w:r>
      <w:r>
        <w:rPr>
          <w:noProof/>
          <w:webHidden/>
        </w:rPr>
      </w:r>
      <w:r>
        <w:rPr>
          <w:noProof/>
          <w:webHidden/>
        </w:rPr>
        <w:fldChar w:fldCharType="separate"/>
      </w:r>
      <w:r w:rsidR="00A354A3">
        <w:rPr>
          <w:noProof/>
          <w:webHidden/>
        </w:rPr>
        <w:t>77</w:t>
      </w:r>
      <w:r>
        <w:rPr>
          <w:noProof/>
          <w:webHidden/>
        </w:rPr>
        <w:fldChar w:fldCharType="end"/>
      </w:r>
      <w:r w:rsidRPr="000422E8">
        <w:rPr>
          <w:rStyle w:val="Hyperlink"/>
          <w:noProof/>
        </w:rPr>
        <w:fldChar w:fldCharType="end"/>
      </w:r>
    </w:p>
    <w:p w14:paraId="12150B07" w14:textId="3FC9AAE4"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"_Toc170378972"</w:instrText>
      </w:r>
      <w:r w:rsidRPr="000422E8">
        <w:rPr>
          <w:rStyle w:val="Hyperlink"/>
          <w:noProof/>
        </w:rPr>
        <w:instrText xml:space="preserve"> </w:instrText>
      </w:r>
      <w:ins w:id="16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69 – USB to Serial Adapter</w:t>
      </w:r>
      <w:r>
        <w:rPr>
          <w:noProof/>
          <w:webHidden/>
        </w:rPr>
        <w:tab/>
      </w:r>
      <w:r>
        <w:rPr>
          <w:noProof/>
          <w:webHidden/>
        </w:rPr>
        <w:fldChar w:fldCharType="begin"/>
      </w:r>
      <w:r>
        <w:rPr>
          <w:noProof/>
          <w:webHidden/>
        </w:rPr>
        <w:instrText xml:space="preserve"> PAGEREF _Toc170378972 \h </w:instrText>
      </w:r>
      <w:r>
        <w:rPr>
          <w:noProof/>
          <w:webHidden/>
        </w:rPr>
      </w:r>
      <w:r>
        <w:rPr>
          <w:noProof/>
          <w:webHidden/>
        </w:rPr>
        <w:fldChar w:fldCharType="separate"/>
      </w:r>
      <w:r w:rsidR="00A354A3">
        <w:rPr>
          <w:noProof/>
          <w:webHidden/>
        </w:rPr>
        <w:t>77</w:t>
      </w:r>
      <w:r>
        <w:rPr>
          <w:noProof/>
          <w:webHidden/>
        </w:rPr>
        <w:fldChar w:fldCharType="end"/>
      </w:r>
      <w:r w:rsidRPr="000422E8">
        <w:rPr>
          <w:rStyle w:val="Hyperlink"/>
          <w:noProof/>
        </w:rPr>
        <w:fldChar w:fldCharType="end"/>
      </w:r>
    </w:p>
    <w:p w14:paraId="4C54C131" w14:textId="4094E35C"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"_Toc170378973"</w:instrText>
      </w:r>
      <w:r w:rsidRPr="000422E8">
        <w:rPr>
          <w:rStyle w:val="Hyperlink"/>
          <w:noProof/>
        </w:rPr>
        <w:instrText xml:space="preserve"> </w:instrText>
      </w:r>
      <w:ins w:id="17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70 – PuTTY Configuration Dialogue</w:t>
      </w:r>
      <w:r>
        <w:rPr>
          <w:noProof/>
          <w:webHidden/>
        </w:rPr>
        <w:tab/>
      </w:r>
      <w:r>
        <w:rPr>
          <w:noProof/>
          <w:webHidden/>
        </w:rPr>
        <w:fldChar w:fldCharType="begin"/>
      </w:r>
      <w:r>
        <w:rPr>
          <w:noProof/>
          <w:webHidden/>
        </w:rPr>
        <w:instrText xml:space="preserve"> PAGEREF _Toc170378973 \h </w:instrText>
      </w:r>
      <w:r>
        <w:rPr>
          <w:noProof/>
          <w:webHidden/>
        </w:rPr>
      </w:r>
      <w:r>
        <w:rPr>
          <w:noProof/>
          <w:webHidden/>
        </w:rPr>
        <w:fldChar w:fldCharType="separate"/>
      </w:r>
      <w:r w:rsidR="00A354A3">
        <w:rPr>
          <w:noProof/>
          <w:webHidden/>
        </w:rPr>
        <w:t>78</w:t>
      </w:r>
      <w:r>
        <w:rPr>
          <w:noProof/>
          <w:webHidden/>
        </w:rPr>
        <w:fldChar w:fldCharType="end"/>
      </w:r>
      <w:r w:rsidRPr="000422E8">
        <w:rPr>
          <w:rStyle w:val="Hyperlink"/>
          <w:noProof/>
        </w:rPr>
        <w:fldChar w:fldCharType="end"/>
      </w:r>
    </w:p>
    <w:p w14:paraId="6A8450BC" w14:textId="62BE8D2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"_Toc170378974"</w:instrText>
      </w:r>
      <w:r w:rsidRPr="000422E8">
        <w:rPr>
          <w:rStyle w:val="Hyperlink"/>
          <w:noProof/>
        </w:rPr>
        <w:instrText xml:space="preserve"> </w:instrText>
      </w:r>
      <w:ins w:id="171"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71 – Display Interface Settings</w:t>
      </w:r>
      <w:r>
        <w:rPr>
          <w:noProof/>
          <w:webHidden/>
        </w:rPr>
        <w:tab/>
      </w:r>
      <w:r>
        <w:rPr>
          <w:noProof/>
          <w:webHidden/>
        </w:rPr>
        <w:fldChar w:fldCharType="begin"/>
      </w:r>
      <w:r>
        <w:rPr>
          <w:noProof/>
          <w:webHidden/>
        </w:rPr>
        <w:instrText xml:space="preserve"> PAGEREF _Toc170378974 \h </w:instrText>
      </w:r>
      <w:r>
        <w:rPr>
          <w:noProof/>
          <w:webHidden/>
        </w:rPr>
      </w:r>
      <w:r>
        <w:rPr>
          <w:noProof/>
          <w:webHidden/>
        </w:rPr>
        <w:fldChar w:fldCharType="separate"/>
      </w:r>
      <w:r w:rsidR="00A354A3">
        <w:rPr>
          <w:noProof/>
          <w:webHidden/>
        </w:rPr>
        <w:t>79</w:t>
      </w:r>
      <w:r>
        <w:rPr>
          <w:noProof/>
          <w:webHidden/>
        </w:rPr>
        <w:fldChar w:fldCharType="end"/>
      </w:r>
      <w:r w:rsidRPr="000422E8">
        <w:rPr>
          <w:rStyle w:val="Hyperlink"/>
          <w:noProof/>
        </w:rPr>
        <w:fldChar w:fldCharType="end"/>
      </w:r>
    </w:p>
    <w:p w14:paraId="711A37A0" w14:textId="4782960B"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"_Toc170378975"</w:instrText>
      </w:r>
      <w:r w:rsidRPr="000422E8">
        <w:rPr>
          <w:rStyle w:val="Hyperlink"/>
          <w:noProof/>
        </w:rPr>
        <w:instrText xml:space="preserve"> </w:instrText>
      </w:r>
      <w:ins w:id="172"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72 – Interface Channel Numbers</w:t>
      </w:r>
      <w:r>
        <w:rPr>
          <w:noProof/>
          <w:webHidden/>
        </w:rPr>
        <w:tab/>
      </w:r>
      <w:r>
        <w:rPr>
          <w:noProof/>
          <w:webHidden/>
        </w:rPr>
        <w:fldChar w:fldCharType="begin"/>
      </w:r>
      <w:r>
        <w:rPr>
          <w:noProof/>
          <w:webHidden/>
        </w:rPr>
        <w:instrText xml:space="preserve"> PAGEREF _Toc170378975 \h </w:instrText>
      </w:r>
      <w:r>
        <w:rPr>
          <w:noProof/>
          <w:webHidden/>
        </w:rPr>
      </w:r>
      <w:r>
        <w:rPr>
          <w:noProof/>
          <w:webHidden/>
        </w:rPr>
        <w:fldChar w:fldCharType="separate"/>
      </w:r>
      <w:r w:rsidR="00A354A3">
        <w:rPr>
          <w:noProof/>
          <w:webHidden/>
        </w:rPr>
        <w:t>80</w:t>
      </w:r>
      <w:r>
        <w:rPr>
          <w:noProof/>
          <w:webHidden/>
        </w:rPr>
        <w:fldChar w:fldCharType="end"/>
      </w:r>
      <w:r w:rsidRPr="000422E8">
        <w:rPr>
          <w:rStyle w:val="Hyperlink"/>
          <w:noProof/>
        </w:rPr>
        <w:fldChar w:fldCharType="end"/>
      </w:r>
    </w:p>
    <w:p w14:paraId="15D4F495" w14:textId="0D297C95"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"_Toc170378976"</w:instrText>
      </w:r>
      <w:r w:rsidRPr="000422E8">
        <w:rPr>
          <w:rStyle w:val="Hyperlink"/>
          <w:noProof/>
        </w:rPr>
        <w:instrText xml:space="preserve"> </w:instrText>
      </w:r>
      <w:ins w:id="173"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73 – Example Sensor Cabling</w:t>
      </w:r>
      <w:r>
        <w:rPr>
          <w:noProof/>
          <w:webHidden/>
        </w:rPr>
        <w:tab/>
      </w:r>
      <w:r>
        <w:rPr>
          <w:noProof/>
          <w:webHidden/>
        </w:rPr>
        <w:fldChar w:fldCharType="begin"/>
      </w:r>
      <w:r>
        <w:rPr>
          <w:noProof/>
          <w:webHidden/>
        </w:rPr>
        <w:instrText xml:space="preserve"> PAGEREF _Toc170378976 \h </w:instrText>
      </w:r>
      <w:r>
        <w:rPr>
          <w:noProof/>
          <w:webHidden/>
        </w:rPr>
      </w:r>
      <w:r>
        <w:rPr>
          <w:noProof/>
          <w:webHidden/>
        </w:rPr>
        <w:fldChar w:fldCharType="separate"/>
      </w:r>
      <w:r w:rsidR="00A354A3">
        <w:rPr>
          <w:noProof/>
          <w:webHidden/>
        </w:rPr>
        <w:t>81</w:t>
      </w:r>
      <w:r>
        <w:rPr>
          <w:noProof/>
          <w:webHidden/>
        </w:rPr>
        <w:fldChar w:fldCharType="end"/>
      </w:r>
      <w:r w:rsidRPr="000422E8">
        <w:rPr>
          <w:rStyle w:val="Hyperlink"/>
          <w:noProof/>
        </w:rPr>
        <w:fldChar w:fldCharType="end"/>
      </w:r>
    </w:p>
    <w:p w14:paraId="25B7AA8F" w14:textId="266D174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"_Toc170378977"</w:instrText>
      </w:r>
      <w:r w:rsidRPr="000422E8">
        <w:rPr>
          <w:rStyle w:val="Hyperlink"/>
          <w:noProof/>
        </w:rPr>
        <w:instrText xml:space="preserve"> </w:instrText>
      </w:r>
      <w:ins w:id="174"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74 – Example Channel Connections</w:t>
      </w:r>
      <w:r>
        <w:rPr>
          <w:noProof/>
          <w:webHidden/>
        </w:rPr>
        <w:tab/>
      </w:r>
      <w:r>
        <w:rPr>
          <w:noProof/>
          <w:webHidden/>
        </w:rPr>
        <w:fldChar w:fldCharType="begin"/>
      </w:r>
      <w:r>
        <w:rPr>
          <w:noProof/>
          <w:webHidden/>
        </w:rPr>
        <w:instrText xml:space="preserve"> PAGEREF _Toc170378977 \h </w:instrText>
      </w:r>
      <w:r>
        <w:rPr>
          <w:noProof/>
          <w:webHidden/>
        </w:rPr>
      </w:r>
      <w:r>
        <w:rPr>
          <w:noProof/>
          <w:webHidden/>
        </w:rPr>
        <w:fldChar w:fldCharType="separate"/>
      </w:r>
      <w:r w:rsidR="00A354A3">
        <w:rPr>
          <w:noProof/>
          <w:webHidden/>
        </w:rPr>
        <w:t>81</w:t>
      </w:r>
      <w:r>
        <w:rPr>
          <w:noProof/>
          <w:webHidden/>
        </w:rPr>
        <w:fldChar w:fldCharType="end"/>
      </w:r>
      <w:r w:rsidRPr="000422E8">
        <w:rPr>
          <w:rStyle w:val="Hyperlink"/>
          <w:noProof/>
        </w:rPr>
        <w:fldChar w:fldCharType="end"/>
      </w:r>
    </w:p>
    <w:p w14:paraId="1216ECCB" w14:textId="761BC104"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"_Toc170378978"</w:instrText>
      </w:r>
      <w:r w:rsidRPr="000422E8">
        <w:rPr>
          <w:rStyle w:val="Hyperlink"/>
          <w:noProof/>
        </w:rPr>
        <w:instrText xml:space="preserve"> </w:instrText>
      </w:r>
      <w:ins w:id="175"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75 – Disabled Channels</w:t>
      </w:r>
      <w:r>
        <w:rPr>
          <w:noProof/>
          <w:webHidden/>
        </w:rPr>
        <w:tab/>
      </w:r>
      <w:r>
        <w:rPr>
          <w:noProof/>
          <w:webHidden/>
        </w:rPr>
        <w:fldChar w:fldCharType="begin"/>
      </w:r>
      <w:r>
        <w:rPr>
          <w:noProof/>
          <w:webHidden/>
        </w:rPr>
        <w:instrText xml:space="preserve"> PAGEREF _Toc170378978 \h </w:instrText>
      </w:r>
      <w:r>
        <w:rPr>
          <w:noProof/>
          <w:webHidden/>
        </w:rPr>
      </w:r>
      <w:r>
        <w:rPr>
          <w:noProof/>
          <w:webHidden/>
        </w:rPr>
        <w:fldChar w:fldCharType="separate"/>
      </w:r>
      <w:r w:rsidR="00A354A3">
        <w:rPr>
          <w:noProof/>
          <w:webHidden/>
        </w:rPr>
        <w:t>82</w:t>
      </w:r>
      <w:r>
        <w:rPr>
          <w:noProof/>
          <w:webHidden/>
        </w:rPr>
        <w:fldChar w:fldCharType="end"/>
      </w:r>
      <w:r w:rsidRPr="000422E8">
        <w:rPr>
          <w:rStyle w:val="Hyperlink"/>
          <w:noProof/>
        </w:rPr>
        <w:fldChar w:fldCharType="end"/>
      </w:r>
    </w:p>
    <w:p w14:paraId="1486EE1B" w14:textId="2C02DD8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"_Toc170378979"</w:instrText>
      </w:r>
      <w:r w:rsidRPr="000422E8">
        <w:rPr>
          <w:rStyle w:val="Hyperlink"/>
          <w:noProof/>
        </w:rPr>
        <w:instrText xml:space="preserve"> </w:instrText>
      </w:r>
      <w:ins w:id="176"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76 – Default Settings</w:t>
      </w:r>
      <w:r>
        <w:rPr>
          <w:noProof/>
          <w:webHidden/>
        </w:rPr>
        <w:tab/>
      </w:r>
      <w:r>
        <w:rPr>
          <w:noProof/>
          <w:webHidden/>
        </w:rPr>
        <w:fldChar w:fldCharType="begin"/>
      </w:r>
      <w:r>
        <w:rPr>
          <w:noProof/>
          <w:webHidden/>
        </w:rPr>
        <w:instrText xml:space="preserve"> PAGEREF _Toc170378979 \h </w:instrText>
      </w:r>
      <w:r>
        <w:rPr>
          <w:noProof/>
          <w:webHidden/>
        </w:rPr>
      </w:r>
      <w:r>
        <w:rPr>
          <w:noProof/>
          <w:webHidden/>
        </w:rPr>
        <w:fldChar w:fldCharType="separate"/>
      </w:r>
      <w:r w:rsidR="00A354A3">
        <w:rPr>
          <w:noProof/>
          <w:webHidden/>
        </w:rPr>
        <w:t>82</w:t>
      </w:r>
      <w:r>
        <w:rPr>
          <w:noProof/>
          <w:webHidden/>
        </w:rPr>
        <w:fldChar w:fldCharType="end"/>
      </w:r>
      <w:r w:rsidRPr="000422E8">
        <w:rPr>
          <w:rStyle w:val="Hyperlink"/>
          <w:noProof/>
        </w:rPr>
        <w:fldChar w:fldCharType="end"/>
      </w:r>
    </w:p>
    <w:p w14:paraId="17694ACB" w14:textId="14C0958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"_Toc170378980"</w:instrText>
      </w:r>
      <w:r w:rsidRPr="000422E8">
        <w:rPr>
          <w:rStyle w:val="Hyperlink"/>
          <w:noProof/>
        </w:rPr>
        <w:instrText xml:space="preserve"> </w:instrText>
      </w:r>
      <w:ins w:id="177"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77 – Disabling Channels Example</w:t>
      </w:r>
      <w:r>
        <w:rPr>
          <w:noProof/>
          <w:webHidden/>
        </w:rPr>
        <w:tab/>
      </w:r>
      <w:r>
        <w:rPr>
          <w:noProof/>
          <w:webHidden/>
        </w:rPr>
        <w:fldChar w:fldCharType="begin"/>
      </w:r>
      <w:r>
        <w:rPr>
          <w:noProof/>
          <w:webHidden/>
        </w:rPr>
        <w:instrText xml:space="preserve"> PAGEREF _Toc170378980 \h </w:instrText>
      </w:r>
      <w:r>
        <w:rPr>
          <w:noProof/>
          <w:webHidden/>
        </w:rPr>
      </w:r>
      <w:r>
        <w:rPr>
          <w:noProof/>
          <w:webHidden/>
        </w:rPr>
        <w:fldChar w:fldCharType="separate"/>
      </w:r>
      <w:r w:rsidR="00A354A3">
        <w:rPr>
          <w:noProof/>
          <w:webHidden/>
        </w:rPr>
        <w:t>83</w:t>
      </w:r>
      <w:r>
        <w:rPr>
          <w:noProof/>
          <w:webHidden/>
        </w:rPr>
        <w:fldChar w:fldCharType="end"/>
      </w:r>
      <w:r w:rsidRPr="000422E8">
        <w:rPr>
          <w:rStyle w:val="Hyperlink"/>
          <w:noProof/>
        </w:rPr>
        <w:fldChar w:fldCharType="end"/>
      </w:r>
    </w:p>
    <w:p w14:paraId="3D66FE13" w14:textId="2CBBB478"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"_Toc170378981"</w:instrText>
      </w:r>
      <w:r w:rsidRPr="000422E8">
        <w:rPr>
          <w:rStyle w:val="Hyperlink"/>
          <w:noProof/>
        </w:rPr>
        <w:instrText xml:space="preserve"> </w:instrText>
      </w:r>
      <w:ins w:id="178"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78 – Channel Re-Mapping Example</w:t>
      </w:r>
      <w:r>
        <w:rPr>
          <w:noProof/>
          <w:webHidden/>
        </w:rPr>
        <w:tab/>
      </w:r>
      <w:r>
        <w:rPr>
          <w:noProof/>
          <w:webHidden/>
        </w:rPr>
        <w:fldChar w:fldCharType="begin"/>
      </w:r>
      <w:r>
        <w:rPr>
          <w:noProof/>
          <w:webHidden/>
        </w:rPr>
        <w:instrText xml:space="preserve"> PAGEREF _Toc170378981 \h </w:instrText>
      </w:r>
      <w:r>
        <w:rPr>
          <w:noProof/>
          <w:webHidden/>
        </w:rPr>
      </w:r>
      <w:r>
        <w:rPr>
          <w:noProof/>
          <w:webHidden/>
        </w:rPr>
        <w:fldChar w:fldCharType="separate"/>
      </w:r>
      <w:r w:rsidR="00A354A3">
        <w:rPr>
          <w:noProof/>
          <w:webHidden/>
        </w:rPr>
        <w:t>85</w:t>
      </w:r>
      <w:r>
        <w:rPr>
          <w:noProof/>
          <w:webHidden/>
        </w:rPr>
        <w:fldChar w:fldCharType="end"/>
      </w:r>
      <w:r w:rsidRPr="000422E8">
        <w:rPr>
          <w:rStyle w:val="Hyperlink"/>
          <w:noProof/>
        </w:rPr>
        <w:fldChar w:fldCharType="end"/>
      </w:r>
    </w:p>
    <w:p w14:paraId="332DFED0" w14:textId="047BB3CF"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"_Toc170378982"</w:instrText>
      </w:r>
      <w:r w:rsidRPr="000422E8">
        <w:rPr>
          <w:rStyle w:val="Hyperlink"/>
          <w:noProof/>
        </w:rPr>
        <w:instrText xml:space="preserve"> </w:instrText>
      </w:r>
      <w:ins w:id="179"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79 – Example Channel Connections</w:t>
      </w:r>
      <w:r>
        <w:rPr>
          <w:noProof/>
          <w:webHidden/>
        </w:rPr>
        <w:tab/>
      </w:r>
      <w:r>
        <w:rPr>
          <w:noProof/>
          <w:webHidden/>
        </w:rPr>
        <w:fldChar w:fldCharType="begin"/>
      </w:r>
      <w:r>
        <w:rPr>
          <w:noProof/>
          <w:webHidden/>
        </w:rPr>
        <w:instrText xml:space="preserve"> PAGEREF _Toc170378982 \h </w:instrText>
      </w:r>
      <w:r>
        <w:rPr>
          <w:noProof/>
          <w:webHidden/>
        </w:rPr>
      </w:r>
      <w:r>
        <w:rPr>
          <w:noProof/>
          <w:webHidden/>
        </w:rPr>
        <w:fldChar w:fldCharType="separate"/>
      </w:r>
      <w:r w:rsidR="00A354A3">
        <w:rPr>
          <w:noProof/>
          <w:webHidden/>
        </w:rPr>
        <w:t>85</w:t>
      </w:r>
      <w:r>
        <w:rPr>
          <w:noProof/>
          <w:webHidden/>
        </w:rPr>
        <w:fldChar w:fldCharType="end"/>
      </w:r>
      <w:r w:rsidRPr="000422E8">
        <w:rPr>
          <w:rStyle w:val="Hyperlink"/>
          <w:noProof/>
        </w:rPr>
        <w:fldChar w:fldCharType="end"/>
      </w:r>
    </w:p>
    <w:p w14:paraId="06953839" w14:textId="5A015FA7" w:rsidR="00CB307A" w:rsidRDefault="00CB307A">
      <w:pPr>
        <w:pStyle w:val="TableofFigures"/>
        <w:tabs>
          <w:tab w:val="right" w:leader="dot" w:pos="9016"/>
        </w:tabs>
        <w:rPr>
          <w:rFonts w:eastAsiaTheme="minorEastAsia"/>
          <w:noProof/>
          <w:kern w:val="2"/>
          <w:sz w:val="24"/>
          <w:szCs w:val="24"/>
          <w:lang w:eastAsia="en-GB"/>
          <w14:ligatures w14:val="standardContextual"/>
        </w:rPr>
      </w:pPr>
      <w:r w:rsidRPr="000422E8">
        <w:rPr>
          <w:rStyle w:val="Hyperlink"/>
          <w:noProof/>
        </w:rPr>
        <w:fldChar w:fldCharType="begin"/>
      </w:r>
      <w:r w:rsidRPr="000422E8">
        <w:rPr>
          <w:rStyle w:val="Hyperlink"/>
          <w:noProof/>
        </w:rPr>
        <w:instrText xml:space="preserve"> </w:instrText>
      </w:r>
      <w:r>
        <w:rPr>
          <w:noProof/>
        </w:rPr>
        <w:instrText>HYPERLINK \l "_Toc170378983"</w:instrText>
      </w:r>
      <w:r w:rsidRPr="000422E8">
        <w:rPr>
          <w:rStyle w:val="Hyperlink"/>
          <w:noProof/>
        </w:rPr>
        <w:instrText xml:space="preserve"> </w:instrText>
      </w:r>
      <w:ins w:id="180" w:author="Andrew Instone-Cowie" w:date="2024-08-28T09:39:00Z" w16du:dateUtc="2024-08-28T08:39:00Z">
        <w:r w:rsidR="00490148" w:rsidRPr="000422E8">
          <w:rPr>
            <w:rStyle w:val="Hyperlink"/>
            <w:noProof/>
          </w:rPr>
        </w:r>
      </w:ins>
      <w:r w:rsidRPr="000422E8">
        <w:rPr>
          <w:rStyle w:val="Hyperlink"/>
          <w:noProof/>
        </w:rPr>
        <w:fldChar w:fldCharType="separate"/>
      </w:r>
      <w:r w:rsidRPr="000422E8">
        <w:rPr>
          <w:rStyle w:val="Hyperlink"/>
          <w:noProof/>
        </w:rPr>
        <w:t>Figure 80 – Saving Interface Settings</w:t>
      </w:r>
      <w:r>
        <w:rPr>
          <w:noProof/>
          <w:webHidden/>
        </w:rPr>
        <w:tab/>
      </w:r>
      <w:r>
        <w:rPr>
          <w:noProof/>
          <w:webHidden/>
        </w:rPr>
        <w:fldChar w:fldCharType="begin"/>
      </w:r>
      <w:r>
        <w:rPr>
          <w:noProof/>
          <w:webHidden/>
        </w:rPr>
        <w:instrText xml:space="preserve"> PAGEREF _Toc170378983 \h </w:instrText>
      </w:r>
      <w:r>
        <w:rPr>
          <w:noProof/>
          <w:webHidden/>
        </w:rPr>
      </w:r>
      <w:r>
        <w:rPr>
          <w:noProof/>
          <w:webHidden/>
        </w:rPr>
        <w:fldChar w:fldCharType="separate"/>
      </w:r>
      <w:r w:rsidR="00A354A3">
        <w:rPr>
          <w:noProof/>
          <w:webHidden/>
        </w:rPr>
        <w:t>86</w:t>
      </w:r>
      <w:r>
        <w:rPr>
          <w:noProof/>
          <w:webHidden/>
        </w:rPr>
        <w:fldChar w:fldCharType="end"/>
      </w:r>
      <w:r w:rsidRPr="000422E8">
        <w:rPr>
          <w:rStyle w:val="Hyperlink"/>
          <w:noProof/>
        </w:rPr>
        <w:fldChar w:fldCharType="end"/>
      </w:r>
    </w:p>
    <w:p w14:paraId="6CF22875" w14:textId="296F5765" w:rsidR="003A3D10" w:rsidRDefault="003A3D10" w:rsidP="004E080F">
      <w:pPr>
        <w:pStyle w:val="Heading1"/>
        <w:spacing w:after="100"/>
      </w:pPr>
      <w:r>
        <w:fldChar w:fldCharType="end"/>
      </w:r>
      <w:bookmarkStart w:id="181" w:name="_Toc170378713"/>
      <w:r w:rsidR="00E35852">
        <w:t>Index of Tables</w:t>
      </w:r>
      <w:bookmarkEnd w:id="181"/>
    </w:p>
    <w:p w14:paraId="4DB72CC4" w14:textId="6B264F94" w:rsidR="00CB307A" w:rsidRDefault="00E35852" w:rsidP="00490148">
      <w:pPr>
        <w:pStyle w:val="TableofFigures"/>
        <w:tabs>
          <w:tab w:val="right" w:leader="dot" w:pos="9016"/>
        </w:tabs>
        <w:spacing w:after="120"/>
        <w:rPr>
          <w:rFonts w:eastAsiaTheme="minorEastAsia"/>
          <w:noProof/>
          <w:kern w:val="2"/>
          <w:sz w:val="24"/>
          <w:szCs w:val="24"/>
          <w:lang w:eastAsia="en-GB"/>
          <w14:ligatures w14:val="standardContextual"/>
        </w:rPr>
      </w:pPr>
      <w:r>
        <w:fldChar w:fldCharType="begin"/>
      </w:r>
      <w:r>
        <w:instrText xml:space="preserve"> TOC \h \z \c "Table" </w:instrText>
      </w:r>
      <w:r>
        <w:fldChar w:fldCharType="separate"/>
      </w:r>
      <w:r w:rsidR="00CB307A" w:rsidRPr="003D4B29">
        <w:rPr>
          <w:rStyle w:val="Hyperlink"/>
          <w:noProof/>
        </w:rPr>
        <w:fldChar w:fldCharType="begin"/>
      </w:r>
      <w:r w:rsidR="00CB307A" w:rsidRPr="003D4B29">
        <w:rPr>
          <w:rStyle w:val="Hyperlink"/>
          <w:noProof/>
        </w:rPr>
        <w:instrText xml:space="preserve"> </w:instrText>
      </w:r>
      <w:r w:rsidR="00CB307A">
        <w:rPr>
          <w:noProof/>
        </w:rPr>
        <w:instrText>HYPERLINK \l "_Toc170378896"</w:instrText>
      </w:r>
      <w:r w:rsidR="00CB307A" w:rsidRPr="003D4B29">
        <w:rPr>
          <w:rStyle w:val="Hyperlink"/>
          <w:noProof/>
        </w:rPr>
        <w:instrText xml:space="preserve"> </w:instrText>
      </w:r>
      <w:ins w:id="182" w:author="Andrew Instone-Cowie" w:date="2024-08-28T09:39:00Z" w16du:dateUtc="2024-08-28T08:39:00Z">
        <w:r w:rsidR="00490148" w:rsidRPr="003D4B29">
          <w:rPr>
            <w:rStyle w:val="Hyperlink"/>
            <w:noProof/>
          </w:rPr>
        </w:r>
      </w:ins>
      <w:r w:rsidR="00CB307A" w:rsidRPr="003D4B29">
        <w:rPr>
          <w:rStyle w:val="Hyperlink"/>
          <w:noProof/>
        </w:rPr>
        <w:fldChar w:fldCharType="separate"/>
      </w:r>
      <w:r w:rsidR="00CB307A" w:rsidRPr="003D4B29">
        <w:rPr>
          <w:rStyle w:val="Hyperlink"/>
          <w:noProof/>
        </w:rPr>
        <w:t>Table 1 – PCB Ordering Parameters</w:t>
      </w:r>
      <w:r w:rsidR="00CB307A">
        <w:rPr>
          <w:noProof/>
          <w:webHidden/>
        </w:rPr>
        <w:tab/>
      </w:r>
      <w:r w:rsidR="00CB307A">
        <w:rPr>
          <w:noProof/>
          <w:webHidden/>
        </w:rPr>
        <w:fldChar w:fldCharType="begin"/>
      </w:r>
      <w:r w:rsidR="00CB307A">
        <w:rPr>
          <w:noProof/>
          <w:webHidden/>
        </w:rPr>
        <w:instrText xml:space="preserve"> PAGEREF _Toc170378896 \h </w:instrText>
      </w:r>
      <w:r w:rsidR="00CB307A">
        <w:rPr>
          <w:noProof/>
          <w:webHidden/>
        </w:rPr>
      </w:r>
      <w:r w:rsidR="00CB307A">
        <w:rPr>
          <w:noProof/>
          <w:webHidden/>
        </w:rPr>
        <w:fldChar w:fldCharType="separate"/>
      </w:r>
      <w:r w:rsidR="00A354A3">
        <w:rPr>
          <w:noProof/>
          <w:webHidden/>
        </w:rPr>
        <w:t>17</w:t>
      </w:r>
      <w:r w:rsidR="00CB307A">
        <w:rPr>
          <w:noProof/>
          <w:webHidden/>
        </w:rPr>
        <w:fldChar w:fldCharType="end"/>
      </w:r>
      <w:r w:rsidR="00CB307A" w:rsidRPr="003D4B29">
        <w:rPr>
          <w:rStyle w:val="Hyperlink"/>
          <w:noProof/>
        </w:rPr>
        <w:fldChar w:fldCharType="end"/>
      </w:r>
    </w:p>
    <w:p w14:paraId="073D41C9" w14:textId="07793997"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"_Toc170378897"</w:instrText>
      </w:r>
      <w:r w:rsidRPr="003D4B29">
        <w:rPr>
          <w:rStyle w:val="Hyperlink"/>
          <w:noProof/>
        </w:rPr>
        <w:instrText xml:space="preserve"> </w:instrText>
      </w:r>
      <w:ins w:id="183"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2 – Simulator Interface Module Parts List</w:t>
      </w:r>
      <w:r>
        <w:rPr>
          <w:noProof/>
          <w:webHidden/>
        </w:rPr>
        <w:tab/>
      </w:r>
      <w:r>
        <w:rPr>
          <w:noProof/>
          <w:webHidden/>
        </w:rPr>
        <w:fldChar w:fldCharType="begin"/>
      </w:r>
      <w:r>
        <w:rPr>
          <w:noProof/>
          <w:webHidden/>
        </w:rPr>
        <w:instrText xml:space="preserve"> PAGEREF _Toc170378897 \h </w:instrText>
      </w:r>
      <w:r>
        <w:rPr>
          <w:noProof/>
          <w:webHidden/>
        </w:rPr>
      </w:r>
      <w:r>
        <w:rPr>
          <w:noProof/>
          <w:webHidden/>
        </w:rPr>
        <w:fldChar w:fldCharType="separate"/>
      </w:r>
      <w:r w:rsidR="00A354A3">
        <w:rPr>
          <w:noProof/>
          <w:webHidden/>
        </w:rPr>
        <w:t>24</w:t>
      </w:r>
      <w:r>
        <w:rPr>
          <w:noProof/>
          <w:webHidden/>
        </w:rPr>
        <w:fldChar w:fldCharType="end"/>
      </w:r>
      <w:r w:rsidRPr="003D4B29">
        <w:rPr>
          <w:rStyle w:val="Hyperlink"/>
          <w:noProof/>
        </w:rPr>
        <w:fldChar w:fldCharType="end"/>
      </w:r>
    </w:p>
    <w:p w14:paraId="541162AE" w14:textId="18F4BBB3"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"_Toc170378898"</w:instrText>
      </w:r>
      <w:r w:rsidRPr="003D4B29">
        <w:rPr>
          <w:rStyle w:val="Hyperlink"/>
          <w:noProof/>
        </w:rPr>
        <w:instrText xml:space="preserve"> </w:instrText>
      </w:r>
      <w:ins w:id="184"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3 – Power Module PCB Parts List</w:t>
      </w:r>
      <w:r>
        <w:rPr>
          <w:noProof/>
          <w:webHidden/>
        </w:rPr>
        <w:tab/>
      </w:r>
      <w:r>
        <w:rPr>
          <w:noProof/>
          <w:webHidden/>
        </w:rPr>
        <w:fldChar w:fldCharType="begin"/>
      </w:r>
      <w:r>
        <w:rPr>
          <w:noProof/>
          <w:webHidden/>
        </w:rPr>
        <w:instrText xml:space="preserve"> PAGEREF _Toc170378898 \h </w:instrText>
      </w:r>
      <w:r>
        <w:rPr>
          <w:noProof/>
          <w:webHidden/>
        </w:rPr>
      </w:r>
      <w:r>
        <w:rPr>
          <w:noProof/>
          <w:webHidden/>
        </w:rPr>
        <w:fldChar w:fldCharType="separate"/>
      </w:r>
      <w:r w:rsidR="00A354A3">
        <w:rPr>
          <w:noProof/>
          <w:webHidden/>
        </w:rPr>
        <w:t>31</w:t>
      </w:r>
      <w:r>
        <w:rPr>
          <w:noProof/>
          <w:webHidden/>
        </w:rPr>
        <w:fldChar w:fldCharType="end"/>
      </w:r>
      <w:r w:rsidRPr="003D4B29">
        <w:rPr>
          <w:rStyle w:val="Hyperlink"/>
          <w:noProof/>
        </w:rPr>
        <w:fldChar w:fldCharType="end"/>
      </w:r>
    </w:p>
    <w:p w14:paraId="3A03A2ED" w14:textId="25EE157D"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"_Toc170378899"</w:instrText>
      </w:r>
      <w:r w:rsidRPr="003D4B29">
        <w:rPr>
          <w:rStyle w:val="Hyperlink"/>
          <w:noProof/>
        </w:rPr>
        <w:instrText xml:space="preserve"> </w:instrText>
      </w:r>
      <w:ins w:id="185"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4 – Magneto-Resistive Sensor Module Parts List</w:t>
      </w:r>
      <w:r>
        <w:rPr>
          <w:noProof/>
          <w:webHidden/>
        </w:rPr>
        <w:tab/>
      </w:r>
      <w:r>
        <w:rPr>
          <w:noProof/>
          <w:webHidden/>
        </w:rPr>
        <w:fldChar w:fldCharType="begin"/>
      </w:r>
      <w:r>
        <w:rPr>
          <w:noProof/>
          <w:webHidden/>
        </w:rPr>
        <w:instrText xml:space="preserve"> PAGEREF _Toc170378899 \h </w:instrText>
      </w:r>
      <w:r>
        <w:rPr>
          <w:noProof/>
          <w:webHidden/>
        </w:rPr>
      </w:r>
      <w:r>
        <w:rPr>
          <w:noProof/>
          <w:webHidden/>
        </w:rPr>
        <w:fldChar w:fldCharType="separate"/>
      </w:r>
      <w:r w:rsidR="00A354A3">
        <w:rPr>
          <w:noProof/>
          <w:webHidden/>
        </w:rPr>
        <w:t>35</w:t>
      </w:r>
      <w:r>
        <w:rPr>
          <w:noProof/>
          <w:webHidden/>
        </w:rPr>
        <w:fldChar w:fldCharType="end"/>
      </w:r>
      <w:r w:rsidRPr="003D4B29">
        <w:rPr>
          <w:rStyle w:val="Hyperlink"/>
          <w:noProof/>
        </w:rPr>
        <w:fldChar w:fldCharType="end"/>
      </w:r>
    </w:p>
    <w:p w14:paraId="388E1F49" w14:textId="5AC46D76"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"_Toc170378900"</w:instrText>
      </w:r>
      <w:r w:rsidRPr="003D4B29">
        <w:rPr>
          <w:rStyle w:val="Hyperlink"/>
          <w:noProof/>
        </w:rPr>
        <w:instrText xml:space="preserve"> </w:instrText>
      </w:r>
      <w:ins w:id="186"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5 – Generic Sensor Module Parts List</w:t>
      </w:r>
      <w:r>
        <w:rPr>
          <w:noProof/>
          <w:webHidden/>
        </w:rPr>
        <w:tab/>
      </w:r>
      <w:r>
        <w:rPr>
          <w:noProof/>
          <w:webHidden/>
        </w:rPr>
        <w:fldChar w:fldCharType="begin"/>
      </w:r>
      <w:r>
        <w:rPr>
          <w:noProof/>
          <w:webHidden/>
        </w:rPr>
        <w:instrText xml:space="preserve"> PAGEREF _Toc170378900 \h </w:instrText>
      </w:r>
      <w:r>
        <w:rPr>
          <w:noProof/>
          <w:webHidden/>
        </w:rPr>
      </w:r>
      <w:r>
        <w:rPr>
          <w:noProof/>
          <w:webHidden/>
        </w:rPr>
        <w:fldChar w:fldCharType="separate"/>
      </w:r>
      <w:r w:rsidR="00A354A3">
        <w:rPr>
          <w:noProof/>
          <w:webHidden/>
        </w:rPr>
        <w:t>39</w:t>
      </w:r>
      <w:r>
        <w:rPr>
          <w:noProof/>
          <w:webHidden/>
        </w:rPr>
        <w:fldChar w:fldCharType="end"/>
      </w:r>
      <w:r w:rsidRPr="003D4B29">
        <w:rPr>
          <w:rStyle w:val="Hyperlink"/>
          <w:noProof/>
        </w:rPr>
        <w:fldChar w:fldCharType="end"/>
      </w:r>
    </w:p>
    <w:p w14:paraId="3F530E68" w14:textId="1921EE6E"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"_Toc170378901"</w:instrText>
      </w:r>
      <w:r w:rsidRPr="003D4B29">
        <w:rPr>
          <w:rStyle w:val="Hyperlink"/>
          <w:noProof/>
        </w:rPr>
        <w:instrText xml:space="preserve"> </w:instrText>
      </w:r>
      <w:ins w:id="187"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6 – Enclosures Parts List</w:t>
      </w:r>
      <w:r>
        <w:rPr>
          <w:noProof/>
          <w:webHidden/>
        </w:rPr>
        <w:tab/>
      </w:r>
      <w:r>
        <w:rPr>
          <w:noProof/>
          <w:webHidden/>
        </w:rPr>
        <w:fldChar w:fldCharType="begin"/>
      </w:r>
      <w:r>
        <w:rPr>
          <w:noProof/>
          <w:webHidden/>
        </w:rPr>
        <w:instrText xml:space="preserve"> PAGEREF _Toc170378901 \h </w:instrText>
      </w:r>
      <w:r>
        <w:rPr>
          <w:noProof/>
          <w:webHidden/>
        </w:rPr>
      </w:r>
      <w:r>
        <w:rPr>
          <w:noProof/>
          <w:webHidden/>
        </w:rPr>
        <w:fldChar w:fldCharType="separate"/>
      </w:r>
      <w:r w:rsidR="00A354A3">
        <w:rPr>
          <w:noProof/>
          <w:webHidden/>
        </w:rPr>
        <w:t>44</w:t>
      </w:r>
      <w:r>
        <w:rPr>
          <w:noProof/>
          <w:webHidden/>
        </w:rPr>
        <w:fldChar w:fldCharType="end"/>
      </w:r>
      <w:r w:rsidRPr="003D4B29">
        <w:rPr>
          <w:rStyle w:val="Hyperlink"/>
          <w:noProof/>
        </w:rPr>
        <w:fldChar w:fldCharType="end"/>
      </w:r>
    </w:p>
    <w:p w14:paraId="705C9248" w14:textId="23FA4C23" w:rsidR="00CB307A" w:rsidRDefault="00CB307A" w:rsidP="00490148">
      <w:pPr>
        <w:pStyle w:val="TableofFigures"/>
        <w:tabs>
          <w:tab w:val="right" w:leader="dot" w:pos="9016"/>
        </w:tabs>
        <w:spacing w:after="120"/>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"_Toc170378902"</w:instrText>
      </w:r>
      <w:r w:rsidRPr="003D4B29">
        <w:rPr>
          <w:rStyle w:val="Hyperlink"/>
          <w:noProof/>
        </w:rPr>
        <w:instrText xml:space="preserve"> </w:instrText>
      </w:r>
      <w:ins w:id="188"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7 – Example Channel Mapping</w:t>
      </w:r>
      <w:r>
        <w:rPr>
          <w:noProof/>
          <w:webHidden/>
        </w:rPr>
        <w:tab/>
      </w:r>
      <w:r>
        <w:rPr>
          <w:noProof/>
          <w:webHidden/>
        </w:rPr>
        <w:fldChar w:fldCharType="begin"/>
      </w:r>
      <w:r>
        <w:rPr>
          <w:noProof/>
          <w:webHidden/>
        </w:rPr>
        <w:instrText xml:space="preserve"> PAGEREF _Toc170378902 \h </w:instrText>
      </w:r>
      <w:r>
        <w:rPr>
          <w:noProof/>
          <w:webHidden/>
        </w:rPr>
      </w:r>
      <w:r>
        <w:rPr>
          <w:noProof/>
          <w:webHidden/>
        </w:rPr>
        <w:fldChar w:fldCharType="separate"/>
      </w:r>
      <w:r w:rsidR="00A354A3">
        <w:rPr>
          <w:noProof/>
          <w:webHidden/>
        </w:rPr>
        <w:t>84</w:t>
      </w:r>
      <w:r>
        <w:rPr>
          <w:noProof/>
          <w:webHidden/>
        </w:rPr>
        <w:fldChar w:fldCharType="end"/>
      </w:r>
      <w:r w:rsidRPr="003D4B29">
        <w:rPr>
          <w:rStyle w:val="Hyperlink"/>
          <w:noProof/>
        </w:rPr>
        <w:fldChar w:fldCharType="end"/>
      </w:r>
    </w:p>
    <w:p w14:paraId="2A64C094" w14:textId="5BCA1592" w:rsidR="00CB307A" w:rsidRDefault="00CB307A">
      <w:pPr>
        <w:pStyle w:val="TableofFigures"/>
        <w:tabs>
          <w:tab w:val="right" w:leader="dot" w:pos="9016"/>
        </w:tabs>
        <w:rPr>
          <w:rFonts w:eastAsiaTheme="minorEastAsia"/>
          <w:noProof/>
          <w:kern w:val="2"/>
          <w:sz w:val="24"/>
          <w:szCs w:val="24"/>
          <w:lang w:eastAsia="en-GB"/>
          <w14:ligatures w14:val="standardContextual"/>
        </w:rPr>
      </w:pPr>
      <w:r w:rsidRPr="003D4B29">
        <w:rPr>
          <w:rStyle w:val="Hyperlink"/>
          <w:noProof/>
        </w:rPr>
        <w:fldChar w:fldCharType="begin"/>
      </w:r>
      <w:r w:rsidRPr="003D4B29">
        <w:rPr>
          <w:rStyle w:val="Hyperlink"/>
          <w:noProof/>
        </w:rPr>
        <w:instrText xml:space="preserve"> </w:instrText>
      </w:r>
      <w:r>
        <w:rPr>
          <w:noProof/>
        </w:rPr>
        <w:instrText>HYPERLINK \l "_Toc170378903"</w:instrText>
      </w:r>
      <w:r w:rsidRPr="003D4B29">
        <w:rPr>
          <w:rStyle w:val="Hyperlink"/>
          <w:noProof/>
        </w:rPr>
        <w:instrText xml:space="preserve"> </w:instrText>
      </w:r>
      <w:ins w:id="189" w:author="Andrew Instone-Cowie" w:date="2024-08-28T09:39:00Z" w16du:dateUtc="2024-08-28T08:39:00Z">
        <w:r w:rsidR="00490148" w:rsidRPr="003D4B29">
          <w:rPr>
            <w:rStyle w:val="Hyperlink"/>
            <w:noProof/>
          </w:rPr>
        </w:r>
      </w:ins>
      <w:r w:rsidRPr="003D4B29">
        <w:rPr>
          <w:rStyle w:val="Hyperlink"/>
          <w:noProof/>
        </w:rPr>
        <w:fldChar w:fldCharType="separate"/>
      </w:r>
      <w:r w:rsidRPr="003D4B29">
        <w:rPr>
          <w:rStyle w:val="Hyperlink"/>
          <w:noProof/>
        </w:rPr>
        <w:t>Table 8 – Bell Numbers &amp; Letters</w:t>
      </w:r>
      <w:r>
        <w:rPr>
          <w:noProof/>
          <w:webHidden/>
        </w:rPr>
        <w:tab/>
      </w:r>
      <w:r>
        <w:rPr>
          <w:noProof/>
          <w:webHidden/>
        </w:rPr>
        <w:fldChar w:fldCharType="begin"/>
      </w:r>
      <w:r>
        <w:rPr>
          <w:noProof/>
          <w:webHidden/>
        </w:rPr>
        <w:instrText xml:space="preserve"> PAGEREF _Toc170378903 \h </w:instrText>
      </w:r>
      <w:r>
        <w:rPr>
          <w:noProof/>
          <w:webHidden/>
        </w:rPr>
      </w:r>
      <w:r>
        <w:rPr>
          <w:noProof/>
          <w:webHidden/>
        </w:rPr>
        <w:fldChar w:fldCharType="separate"/>
      </w:r>
      <w:r w:rsidR="00A354A3">
        <w:rPr>
          <w:noProof/>
          <w:webHidden/>
        </w:rPr>
        <w:t>84</w:t>
      </w:r>
      <w:r>
        <w:rPr>
          <w:noProof/>
          <w:webHidden/>
        </w:rPr>
        <w:fldChar w:fldCharType="end"/>
      </w:r>
      <w:r w:rsidRPr="003D4B29">
        <w:rPr>
          <w:rStyle w:val="Hyperlink"/>
          <w:noProof/>
        </w:rPr>
        <w:fldChar w:fldCharType="end"/>
      </w:r>
    </w:p>
    <w:p w14:paraId="1473B8C8" w14:textId="096350C6" w:rsidR="004D7582" w:rsidRPr="00787764" w:rsidRDefault="00E35852" w:rsidP="004E080F">
      <w:pPr>
        <w:pStyle w:val="Heading1"/>
        <w:pageBreakBefore/>
        <w:spacing w:after="100"/>
      </w:pPr>
      <w:r>
        <w:lastRenderedPageBreak/>
        <w:fldChar w:fldCharType="end"/>
      </w:r>
      <w:bookmarkStart w:id="190" w:name="_Toc170378714"/>
      <w:r w:rsidR="004D7582">
        <w:t>Document History</w:t>
      </w:r>
      <w:bookmarkEnd w:id="1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2"/>
        <w:gridCol w:w="1390"/>
        <w:gridCol w:w="4931"/>
      </w:tblGrid>
      <w:tr w:rsidR="00D57358" w:rsidRPr="00D57358" w14:paraId="6F93D011" w14:textId="77777777" w:rsidTr="003A2793">
        <w:tc>
          <w:tcPr>
            <w:tcW w:w="991" w:type="dxa"/>
            <w:shd w:val="clear" w:color="auto" w:fill="D9D9D9" w:themeFill="background1" w:themeFillShade="D9"/>
          </w:tcPr>
          <w:p w14:paraId="36847EF6" w14:textId="77777777" w:rsidR="00483BB7" w:rsidRPr="00212D29" w:rsidRDefault="00483BB7" w:rsidP="00483BB7">
            <w:pPr>
              <w:contextualSpacing/>
              <w:rPr>
                <w:b/>
              </w:rPr>
            </w:pPr>
            <w:r w:rsidRPr="00212D29">
              <w:rPr>
                <w:b/>
              </w:rPr>
              <w:t>Version</w:t>
            </w:r>
          </w:p>
        </w:tc>
        <w:tc>
          <w:tcPr>
            <w:tcW w:w="1822" w:type="dxa"/>
            <w:shd w:val="clear" w:color="auto" w:fill="D9D9D9" w:themeFill="background1" w:themeFillShade="D9"/>
          </w:tcPr>
          <w:p w14:paraId="140786F3" w14:textId="77777777" w:rsidR="00483BB7" w:rsidRPr="00212D29" w:rsidRDefault="00483BB7" w:rsidP="00483BB7">
            <w:pPr>
              <w:contextualSpacing/>
              <w:rPr>
                <w:b/>
              </w:rPr>
            </w:pPr>
            <w:r w:rsidRPr="00212D29">
              <w:rPr>
                <w:b/>
              </w:rPr>
              <w:t>Author</w:t>
            </w:r>
          </w:p>
        </w:tc>
        <w:tc>
          <w:tcPr>
            <w:tcW w:w="1390" w:type="dxa"/>
            <w:shd w:val="clear" w:color="auto" w:fill="D9D9D9" w:themeFill="background1" w:themeFillShade="D9"/>
          </w:tcPr>
          <w:p w14:paraId="7FD0DB1C" w14:textId="77777777" w:rsidR="00483BB7" w:rsidRPr="00212D29" w:rsidRDefault="00483BB7" w:rsidP="00483BB7">
            <w:pPr>
              <w:contextualSpacing/>
              <w:rPr>
                <w:b/>
              </w:rPr>
            </w:pPr>
            <w:r w:rsidRPr="00212D29">
              <w:rPr>
                <w:b/>
              </w:rPr>
              <w:t>Date</w:t>
            </w:r>
          </w:p>
        </w:tc>
        <w:tc>
          <w:tcPr>
            <w:tcW w:w="4931" w:type="dxa"/>
            <w:shd w:val="clear" w:color="auto" w:fill="D9D9D9" w:themeFill="background1" w:themeFillShade="D9"/>
          </w:tcPr>
          <w:p w14:paraId="0A72C247" w14:textId="77777777" w:rsidR="00483BB7" w:rsidRPr="00212D29" w:rsidRDefault="00483BB7" w:rsidP="00483BB7">
            <w:pPr>
              <w:contextualSpacing/>
              <w:rPr>
                <w:b/>
              </w:rPr>
            </w:pPr>
            <w:r w:rsidRPr="00212D29">
              <w:rPr>
                <w:b/>
              </w:rPr>
              <w:t>Changes</w:t>
            </w:r>
          </w:p>
        </w:tc>
      </w:tr>
      <w:tr w:rsidR="00D57358" w:rsidRPr="00D57358" w14:paraId="78FDCFC9" w14:textId="77777777" w:rsidTr="003A2793">
        <w:tc>
          <w:tcPr>
            <w:tcW w:w="991" w:type="dxa"/>
          </w:tcPr>
          <w:p w14:paraId="14A217CF" w14:textId="77777777" w:rsidR="00483BB7" w:rsidRPr="00212D29" w:rsidRDefault="00D57358" w:rsidP="00483BB7">
            <w:pPr>
              <w:contextualSpacing/>
            </w:pPr>
            <w:r w:rsidRPr="00212D29">
              <w:t>0.1</w:t>
            </w:r>
          </w:p>
        </w:tc>
        <w:tc>
          <w:tcPr>
            <w:tcW w:w="1822" w:type="dxa"/>
          </w:tcPr>
          <w:p w14:paraId="29782EF3" w14:textId="77777777" w:rsidR="00483BB7" w:rsidRPr="00212D29" w:rsidRDefault="00483BB7" w:rsidP="00483BB7">
            <w:pPr>
              <w:contextualSpacing/>
            </w:pPr>
            <w:r w:rsidRPr="00212D29">
              <w:t>A J Instone-Cowie</w:t>
            </w:r>
          </w:p>
        </w:tc>
        <w:tc>
          <w:tcPr>
            <w:tcW w:w="1390" w:type="dxa"/>
          </w:tcPr>
          <w:p w14:paraId="02ADF673" w14:textId="49871B78" w:rsidR="00483BB7" w:rsidRPr="00212D29" w:rsidRDefault="009E4E3F">
            <w:pPr>
              <w:contextualSpacing/>
            </w:pPr>
            <w:r>
              <w:t>10</w:t>
            </w:r>
            <w:r w:rsidR="00D230DD" w:rsidRPr="00212D29">
              <w:t>/09</w:t>
            </w:r>
            <w:r w:rsidR="00483BB7" w:rsidRPr="00212D29">
              <w:t>/201</w:t>
            </w:r>
            <w:r w:rsidR="00D57358" w:rsidRPr="00212D29">
              <w:t>8</w:t>
            </w:r>
          </w:p>
        </w:tc>
        <w:tc>
          <w:tcPr>
            <w:tcW w:w="4931" w:type="dxa"/>
          </w:tcPr>
          <w:p w14:paraId="66D448E8" w14:textId="77777777" w:rsidR="00483BB7" w:rsidRPr="00212D29" w:rsidRDefault="00C508EE">
            <w:pPr>
              <w:contextualSpacing/>
            </w:pPr>
            <w:r w:rsidRPr="00212D29">
              <w:t xml:space="preserve">First </w:t>
            </w:r>
            <w:r w:rsidR="00D57358" w:rsidRPr="00212D29">
              <w:t>Draft</w:t>
            </w:r>
            <w:r w:rsidR="00172EEB" w:rsidRPr="00212D29">
              <w:t>.</w:t>
            </w:r>
          </w:p>
        </w:tc>
      </w:tr>
      <w:tr w:rsidR="003455F9" w:rsidRPr="00D57358" w14:paraId="3ADFC153" w14:textId="77777777" w:rsidTr="003A2793">
        <w:tc>
          <w:tcPr>
            <w:tcW w:w="991" w:type="dxa"/>
          </w:tcPr>
          <w:p w14:paraId="3C194B41" w14:textId="30B4EED9" w:rsidR="003455F9" w:rsidRPr="00212D29" w:rsidRDefault="003455F9" w:rsidP="003455F9">
            <w:pPr>
              <w:contextualSpacing/>
            </w:pPr>
            <w:r>
              <w:t>0.2</w:t>
            </w:r>
          </w:p>
        </w:tc>
        <w:tc>
          <w:tcPr>
            <w:tcW w:w="1822" w:type="dxa"/>
          </w:tcPr>
          <w:p w14:paraId="3168D28F" w14:textId="5A83D38D" w:rsidR="003455F9" w:rsidRPr="00212D29" w:rsidRDefault="003455F9" w:rsidP="003455F9">
            <w:pPr>
              <w:contextualSpacing/>
            </w:pPr>
            <w:r w:rsidRPr="00212D29">
              <w:t>A J Instone-Cowie</w:t>
            </w:r>
          </w:p>
        </w:tc>
        <w:tc>
          <w:tcPr>
            <w:tcW w:w="1390" w:type="dxa"/>
          </w:tcPr>
          <w:p w14:paraId="1D62788A" w14:textId="33AFBF97" w:rsidR="003455F9" w:rsidRPr="00212D29" w:rsidRDefault="003455F9" w:rsidP="003455F9">
            <w:pPr>
              <w:contextualSpacing/>
            </w:pPr>
            <w:r>
              <w:t>27</w:t>
            </w:r>
            <w:r w:rsidRPr="00212D29">
              <w:t>/</w:t>
            </w:r>
            <w:r>
              <w:t>10</w:t>
            </w:r>
            <w:r w:rsidRPr="00212D29">
              <w:t>/2018</w:t>
            </w:r>
          </w:p>
        </w:tc>
        <w:tc>
          <w:tcPr>
            <w:tcW w:w="4931" w:type="dxa"/>
          </w:tcPr>
          <w:p w14:paraId="65B70FA3" w14:textId="56BA13BC" w:rsidR="003455F9" w:rsidRPr="00212D29" w:rsidRDefault="003455F9" w:rsidP="003455F9">
            <w:pPr>
              <w:contextualSpacing/>
            </w:pPr>
            <w:r>
              <w:t xml:space="preserve">Minor </w:t>
            </w:r>
            <w:r w:rsidR="007837A3">
              <w:t>corrections, PCB ordering, voltage regulator</w:t>
            </w:r>
            <w:r>
              <w:t>.</w:t>
            </w:r>
          </w:p>
        </w:tc>
      </w:tr>
      <w:tr w:rsidR="003545D0" w:rsidRPr="00D57358" w14:paraId="1D60D5E5" w14:textId="77777777" w:rsidTr="003A2793">
        <w:tc>
          <w:tcPr>
            <w:tcW w:w="991" w:type="dxa"/>
          </w:tcPr>
          <w:p w14:paraId="35085037" w14:textId="605E5378" w:rsidR="003545D0" w:rsidRPr="00212D29" w:rsidRDefault="003545D0" w:rsidP="003545D0">
            <w:pPr>
              <w:contextualSpacing/>
            </w:pPr>
            <w:r>
              <w:t>0.3</w:t>
            </w:r>
          </w:p>
        </w:tc>
        <w:tc>
          <w:tcPr>
            <w:tcW w:w="1822" w:type="dxa"/>
          </w:tcPr>
          <w:p w14:paraId="1AFA1743" w14:textId="78B192E9" w:rsidR="003545D0" w:rsidRPr="00212D29" w:rsidRDefault="003545D0" w:rsidP="003545D0">
            <w:pPr>
              <w:contextualSpacing/>
            </w:pPr>
            <w:r w:rsidRPr="00212D29">
              <w:t>A J Instone-Cowie</w:t>
            </w:r>
          </w:p>
        </w:tc>
        <w:tc>
          <w:tcPr>
            <w:tcW w:w="1390" w:type="dxa"/>
          </w:tcPr>
          <w:p w14:paraId="075B318C" w14:textId="462F9639" w:rsidR="003545D0" w:rsidRPr="00212D29" w:rsidRDefault="003545D0" w:rsidP="003545D0">
            <w:pPr>
              <w:contextualSpacing/>
            </w:pPr>
            <w:r>
              <w:t>02/11</w:t>
            </w:r>
            <w:r w:rsidRPr="00212D29">
              <w:t>/2018</w:t>
            </w:r>
          </w:p>
        </w:tc>
        <w:tc>
          <w:tcPr>
            <w:tcW w:w="4931" w:type="dxa"/>
          </w:tcPr>
          <w:p w14:paraId="508870EB" w14:textId="7906D35F" w:rsidR="003545D0" w:rsidRPr="00212D29" w:rsidRDefault="003545D0" w:rsidP="003545D0">
            <w:pPr>
              <w:contextualSpacing/>
            </w:pPr>
            <w:r>
              <w:t>Changed Farnell 1N4001 part code for a more available UK stocked item.</w:t>
            </w:r>
          </w:p>
        </w:tc>
      </w:tr>
      <w:tr w:rsidR="00C9246B" w:rsidRPr="00D57358" w14:paraId="6CC25F77" w14:textId="77777777" w:rsidTr="003A2793">
        <w:tc>
          <w:tcPr>
            <w:tcW w:w="991" w:type="dxa"/>
          </w:tcPr>
          <w:p w14:paraId="4D2C026A" w14:textId="18BF0B88" w:rsidR="00C9246B" w:rsidRDefault="00C9246B" w:rsidP="003545D0">
            <w:pPr>
              <w:contextualSpacing/>
            </w:pPr>
            <w:r>
              <w:t>0.4</w:t>
            </w:r>
          </w:p>
        </w:tc>
        <w:tc>
          <w:tcPr>
            <w:tcW w:w="1822" w:type="dxa"/>
          </w:tcPr>
          <w:p w14:paraId="2C656F01" w14:textId="6BCD1E04" w:rsidR="00C9246B" w:rsidRPr="00212D29" w:rsidRDefault="00C9246B" w:rsidP="003545D0">
            <w:pPr>
              <w:contextualSpacing/>
            </w:pPr>
            <w:r>
              <w:t>A J Instone-Cowie</w:t>
            </w:r>
          </w:p>
        </w:tc>
        <w:tc>
          <w:tcPr>
            <w:tcW w:w="1390" w:type="dxa"/>
          </w:tcPr>
          <w:p w14:paraId="4A6052AD" w14:textId="6A876BE8" w:rsidR="00C9246B" w:rsidRDefault="0099187C" w:rsidP="003545D0">
            <w:pPr>
              <w:contextualSpacing/>
            </w:pPr>
            <w:r>
              <w:t>24</w:t>
            </w:r>
            <w:r w:rsidR="00C9246B">
              <w:t>/01/2019</w:t>
            </w:r>
          </w:p>
        </w:tc>
        <w:tc>
          <w:tcPr>
            <w:tcW w:w="4931" w:type="dxa"/>
          </w:tcPr>
          <w:p w14:paraId="6C50A477" w14:textId="6843868F" w:rsidR="00C9246B" w:rsidRDefault="00C9246B" w:rsidP="003545D0">
            <w:pPr>
              <w:contextualSpacing/>
            </w:pPr>
            <w:r>
              <w:t>Minor corrections, updated interface PCB</w:t>
            </w:r>
            <w:r w:rsidR="0099187C">
              <w:t xml:space="preserve"> to Rev D, added guidance on polarised components.</w:t>
            </w:r>
          </w:p>
        </w:tc>
      </w:tr>
      <w:tr w:rsidR="00A7651F" w:rsidRPr="00D57358" w14:paraId="6E485EC7" w14:textId="77777777" w:rsidTr="003A2793">
        <w:tc>
          <w:tcPr>
            <w:tcW w:w="991" w:type="dxa"/>
          </w:tcPr>
          <w:p w14:paraId="046AC9E6" w14:textId="6D290F03" w:rsidR="00A7651F" w:rsidRDefault="00A7651F" w:rsidP="00A7651F">
            <w:pPr>
              <w:contextualSpacing/>
            </w:pPr>
            <w:r>
              <w:t>0.5</w:t>
            </w:r>
          </w:p>
        </w:tc>
        <w:tc>
          <w:tcPr>
            <w:tcW w:w="1822" w:type="dxa"/>
          </w:tcPr>
          <w:p w14:paraId="0FD02B3D" w14:textId="69B6FC11" w:rsidR="00A7651F" w:rsidRDefault="00A7651F" w:rsidP="00A7651F">
            <w:pPr>
              <w:contextualSpacing/>
            </w:pPr>
            <w:r>
              <w:t>A J Instone-Cowie</w:t>
            </w:r>
          </w:p>
        </w:tc>
        <w:tc>
          <w:tcPr>
            <w:tcW w:w="1390" w:type="dxa"/>
          </w:tcPr>
          <w:p w14:paraId="40177CDB" w14:textId="5652B5D2" w:rsidR="00A7651F" w:rsidRDefault="00A7651F" w:rsidP="00A7651F">
            <w:pPr>
              <w:contextualSpacing/>
            </w:pPr>
            <w:r>
              <w:t>05/02/2019</w:t>
            </w:r>
          </w:p>
        </w:tc>
        <w:tc>
          <w:tcPr>
            <w:tcW w:w="4931" w:type="dxa"/>
          </w:tcPr>
          <w:p w14:paraId="601DB227" w14:textId="40F452A1" w:rsidR="00A7651F" w:rsidRDefault="00A7651F" w:rsidP="00A7651F">
            <w:pPr>
              <w:contextualSpacing/>
            </w:pPr>
            <w:r>
              <w:t xml:space="preserve">Replaced Amphenol RJHSE-5080-02 (no longer stocked by Farnell) with AMP TE Connectivity </w:t>
            </w:r>
            <w:r w:rsidRPr="00A7651F">
              <w:t>5406526-1</w:t>
            </w:r>
            <w:r>
              <w:t>.</w:t>
            </w:r>
            <w:r w:rsidR="00961938">
              <w:br/>
              <w:t>Remove references to the Boardstuff programming shield, which is no longer available, and replace with examples of generic hardware programmers.</w:t>
            </w:r>
          </w:p>
        </w:tc>
      </w:tr>
      <w:tr w:rsidR="00514E8C" w:rsidRPr="00D57358" w14:paraId="7AE974E9" w14:textId="77777777" w:rsidTr="003A2793">
        <w:tc>
          <w:tcPr>
            <w:tcW w:w="991" w:type="dxa"/>
          </w:tcPr>
          <w:p w14:paraId="2C3B8C68" w14:textId="3C807B6B" w:rsidR="00514E8C" w:rsidRDefault="00514E8C" w:rsidP="00514E8C">
            <w:pPr>
              <w:contextualSpacing/>
            </w:pPr>
            <w:r>
              <w:t>0.</w:t>
            </w:r>
            <w:r w:rsidR="00E804E5">
              <w:t>6</w:t>
            </w:r>
          </w:p>
        </w:tc>
        <w:tc>
          <w:tcPr>
            <w:tcW w:w="1822" w:type="dxa"/>
          </w:tcPr>
          <w:p w14:paraId="038630BA" w14:textId="06B02418" w:rsidR="00514E8C" w:rsidRDefault="00514E8C" w:rsidP="00514E8C">
            <w:pPr>
              <w:contextualSpacing/>
            </w:pPr>
            <w:r>
              <w:t>A J Instone-Cowie</w:t>
            </w:r>
          </w:p>
        </w:tc>
        <w:tc>
          <w:tcPr>
            <w:tcW w:w="1390" w:type="dxa"/>
          </w:tcPr>
          <w:p w14:paraId="4E07F2DC" w14:textId="71655DF6" w:rsidR="00514E8C" w:rsidRDefault="00514E8C" w:rsidP="00514E8C">
            <w:pPr>
              <w:contextualSpacing/>
            </w:pPr>
            <w:r>
              <w:t>10/02/2019</w:t>
            </w:r>
          </w:p>
        </w:tc>
        <w:tc>
          <w:tcPr>
            <w:tcW w:w="4931" w:type="dxa"/>
          </w:tcPr>
          <w:p w14:paraId="535841AC" w14:textId="77777777" w:rsidR="00514E8C" w:rsidRDefault="00514E8C" w:rsidP="00514E8C">
            <w:pPr>
              <w:contextualSpacing/>
            </w:pPr>
            <w:r>
              <w:t>Add diagram identifying pins for voltage checks.</w:t>
            </w:r>
          </w:p>
          <w:p w14:paraId="21FCD0F8" w14:textId="7E3C142B" w:rsidR="00357EE3" w:rsidRDefault="00357EE3" w:rsidP="00514E8C">
            <w:pPr>
              <w:contextualSpacing/>
            </w:pPr>
            <w:r>
              <w:t>Add link to GitHub repository Issues log.</w:t>
            </w:r>
          </w:p>
        </w:tc>
      </w:tr>
      <w:tr w:rsidR="00E804E5" w:rsidRPr="00D57358" w14:paraId="0C8F5F8A" w14:textId="77777777" w:rsidTr="003A2793">
        <w:tc>
          <w:tcPr>
            <w:tcW w:w="991" w:type="dxa"/>
          </w:tcPr>
          <w:p w14:paraId="483C3E92" w14:textId="6A810AE9" w:rsidR="00E804E5" w:rsidRDefault="00E804E5" w:rsidP="00E804E5">
            <w:pPr>
              <w:contextualSpacing/>
            </w:pPr>
            <w:r>
              <w:t>0.</w:t>
            </w:r>
            <w:r w:rsidR="00D52F9C">
              <w:t>7</w:t>
            </w:r>
          </w:p>
        </w:tc>
        <w:tc>
          <w:tcPr>
            <w:tcW w:w="1822" w:type="dxa"/>
          </w:tcPr>
          <w:p w14:paraId="4A394F7D" w14:textId="619C0EF9" w:rsidR="00E804E5" w:rsidRDefault="00E804E5" w:rsidP="00E804E5">
            <w:pPr>
              <w:contextualSpacing/>
            </w:pPr>
            <w:r>
              <w:t>A J Instone-Cowie</w:t>
            </w:r>
          </w:p>
        </w:tc>
        <w:tc>
          <w:tcPr>
            <w:tcW w:w="1390" w:type="dxa"/>
          </w:tcPr>
          <w:p w14:paraId="13AB5032" w14:textId="050B99DE" w:rsidR="00E804E5" w:rsidRDefault="00E804E5" w:rsidP="00E804E5">
            <w:pPr>
              <w:contextualSpacing/>
            </w:pPr>
            <w:r>
              <w:t>17/02/2019</w:t>
            </w:r>
          </w:p>
        </w:tc>
        <w:tc>
          <w:tcPr>
            <w:tcW w:w="4931" w:type="dxa"/>
          </w:tcPr>
          <w:p w14:paraId="2E304337" w14:textId="4E2D6508" w:rsidR="00E804E5" w:rsidRDefault="00E804E5" w:rsidP="00E804E5">
            <w:pPr>
              <w:contextualSpacing/>
            </w:pPr>
            <w:r>
              <w:t>Correct diagram identifying pins for voltage checks.</w:t>
            </w:r>
          </w:p>
        </w:tc>
      </w:tr>
      <w:tr w:rsidR="00D52F9C" w:rsidRPr="00D57358" w14:paraId="5AB9DE4F" w14:textId="77777777" w:rsidTr="003A2793">
        <w:tc>
          <w:tcPr>
            <w:tcW w:w="991" w:type="dxa"/>
          </w:tcPr>
          <w:p w14:paraId="250FA6D0" w14:textId="68E5C6F5" w:rsidR="00D52F9C" w:rsidRDefault="00D52F9C" w:rsidP="00D52F9C">
            <w:pPr>
              <w:contextualSpacing/>
            </w:pPr>
            <w:r>
              <w:t>0.8</w:t>
            </w:r>
          </w:p>
        </w:tc>
        <w:tc>
          <w:tcPr>
            <w:tcW w:w="1822" w:type="dxa"/>
          </w:tcPr>
          <w:p w14:paraId="647F337B" w14:textId="55B83560" w:rsidR="00D52F9C" w:rsidRDefault="00D52F9C" w:rsidP="00D52F9C">
            <w:pPr>
              <w:contextualSpacing/>
            </w:pPr>
            <w:r>
              <w:t>A J Instone-Cowie</w:t>
            </w:r>
          </w:p>
        </w:tc>
        <w:tc>
          <w:tcPr>
            <w:tcW w:w="1390" w:type="dxa"/>
          </w:tcPr>
          <w:p w14:paraId="7EE6DF2E" w14:textId="4FDE7E30" w:rsidR="00D52F9C" w:rsidRDefault="00D52F9C" w:rsidP="00D52F9C">
            <w:pPr>
              <w:contextualSpacing/>
            </w:pPr>
            <w:r>
              <w:t>24/02/2019</w:t>
            </w:r>
          </w:p>
        </w:tc>
        <w:tc>
          <w:tcPr>
            <w:tcW w:w="4931" w:type="dxa"/>
          </w:tcPr>
          <w:p w14:paraId="7A0CDE52" w14:textId="3AF9822F" w:rsidR="00D52F9C" w:rsidRDefault="00D52F9C" w:rsidP="00D52F9C">
            <w:pPr>
              <w:contextualSpacing/>
            </w:pPr>
            <w:r>
              <w:t>Rev C Power Board</w:t>
            </w:r>
            <w:r w:rsidR="00445C76">
              <w:t>: Updated OSH Park link and board render.</w:t>
            </w:r>
          </w:p>
        </w:tc>
      </w:tr>
      <w:tr w:rsidR="007A5B4D" w:rsidRPr="00D57358" w14:paraId="58167A5D" w14:textId="77777777" w:rsidTr="003A2793">
        <w:tc>
          <w:tcPr>
            <w:tcW w:w="991" w:type="dxa"/>
          </w:tcPr>
          <w:p w14:paraId="30A001A1" w14:textId="79C0A34F" w:rsidR="007A5B4D" w:rsidRDefault="007A5B4D" w:rsidP="007A5B4D">
            <w:pPr>
              <w:contextualSpacing/>
            </w:pPr>
            <w:r>
              <w:t>0.9</w:t>
            </w:r>
          </w:p>
        </w:tc>
        <w:tc>
          <w:tcPr>
            <w:tcW w:w="1822" w:type="dxa"/>
          </w:tcPr>
          <w:p w14:paraId="056B5529" w14:textId="2293253E" w:rsidR="007A5B4D" w:rsidRDefault="007A5B4D" w:rsidP="007A5B4D">
            <w:pPr>
              <w:contextualSpacing/>
            </w:pPr>
            <w:r>
              <w:t>A J Instone-Cowie</w:t>
            </w:r>
          </w:p>
        </w:tc>
        <w:tc>
          <w:tcPr>
            <w:tcW w:w="1390" w:type="dxa"/>
          </w:tcPr>
          <w:p w14:paraId="01AEA6F1" w14:textId="373D93AC" w:rsidR="007A5B4D" w:rsidRDefault="007A5B4D" w:rsidP="007A5B4D">
            <w:pPr>
              <w:contextualSpacing/>
            </w:pPr>
            <w:r>
              <w:t>12/05/2019</w:t>
            </w:r>
          </w:p>
        </w:tc>
        <w:tc>
          <w:tcPr>
            <w:tcW w:w="4931" w:type="dxa"/>
          </w:tcPr>
          <w:p w14:paraId="24472300" w14:textId="79930309" w:rsidR="007A5B4D" w:rsidRDefault="007A5B4D" w:rsidP="007A5B4D">
            <w:pPr>
              <w:contextualSpacing/>
            </w:pPr>
            <w:r>
              <w:t xml:space="preserve">Add support for </w:t>
            </w:r>
            <w:r w:rsidR="00470523">
              <w:t xml:space="preserve">Second </w:t>
            </w:r>
            <w:r>
              <w:t>PC Board.</w:t>
            </w:r>
          </w:p>
        </w:tc>
      </w:tr>
      <w:tr w:rsidR="00E83890" w:rsidRPr="00D57358" w14:paraId="6A8CFA8E" w14:textId="77777777" w:rsidTr="003A2793">
        <w:tc>
          <w:tcPr>
            <w:tcW w:w="991" w:type="dxa"/>
          </w:tcPr>
          <w:p w14:paraId="020DCEC3" w14:textId="79E09620" w:rsidR="00E83890" w:rsidRDefault="00E83890" w:rsidP="00E83890">
            <w:pPr>
              <w:contextualSpacing/>
            </w:pPr>
            <w:r>
              <w:t>0.10</w:t>
            </w:r>
          </w:p>
        </w:tc>
        <w:tc>
          <w:tcPr>
            <w:tcW w:w="1822" w:type="dxa"/>
          </w:tcPr>
          <w:p w14:paraId="66C1CF47" w14:textId="7232944F" w:rsidR="00E83890" w:rsidRDefault="00E83890" w:rsidP="00E83890">
            <w:pPr>
              <w:contextualSpacing/>
            </w:pPr>
            <w:r>
              <w:t>A J Instone-Cowie</w:t>
            </w:r>
          </w:p>
        </w:tc>
        <w:tc>
          <w:tcPr>
            <w:tcW w:w="1390" w:type="dxa"/>
          </w:tcPr>
          <w:p w14:paraId="3439B8BA" w14:textId="463496B6" w:rsidR="00E83890" w:rsidRDefault="00AF72D9" w:rsidP="00E83890">
            <w:pPr>
              <w:contextualSpacing/>
            </w:pPr>
            <w:r>
              <w:t>09/06</w:t>
            </w:r>
            <w:r w:rsidR="00E83890">
              <w:t>/2019</w:t>
            </w:r>
          </w:p>
        </w:tc>
        <w:tc>
          <w:tcPr>
            <w:tcW w:w="4931" w:type="dxa"/>
          </w:tcPr>
          <w:p w14:paraId="1D010612" w14:textId="6BBA649F" w:rsidR="00E83890" w:rsidRDefault="005D0F57" w:rsidP="00E83890">
            <w:pPr>
              <w:contextualSpacing/>
            </w:pPr>
            <w:r>
              <w:t>Updated i</w:t>
            </w:r>
            <w:r w:rsidR="00E83890">
              <w:t xml:space="preserve">nterface PCB </w:t>
            </w:r>
            <w:r>
              <w:t xml:space="preserve">to </w:t>
            </w:r>
            <w:r w:rsidR="00E83890">
              <w:t xml:space="preserve">Rev E, </w:t>
            </w:r>
            <w:r>
              <w:t>added</w:t>
            </w:r>
            <w:r w:rsidR="00E83890">
              <w:t xml:space="preserve"> ceramic resonator as part of fix for Issue #3.</w:t>
            </w:r>
          </w:p>
          <w:p w14:paraId="25709190" w14:textId="3646755E" w:rsidR="00E83890" w:rsidRDefault="00E83890" w:rsidP="00E83890">
            <w:pPr>
              <w:contextualSpacing/>
            </w:pPr>
            <w:r>
              <w:t>Added link to JLCPCB PCB manufacturer.</w:t>
            </w:r>
          </w:p>
        </w:tc>
      </w:tr>
      <w:tr w:rsidR="00405050" w:rsidRPr="00D57358" w14:paraId="1A589918" w14:textId="77777777" w:rsidTr="003A2793">
        <w:tc>
          <w:tcPr>
            <w:tcW w:w="991" w:type="dxa"/>
          </w:tcPr>
          <w:p w14:paraId="68A995D8" w14:textId="08ACB76C" w:rsidR="00405050" w:rsidRDefault="00405050" w:rsidP="00405050">
            <w:pPr>
              <w:contextualSpacing/>
            </w:pPr>
            <w:r>
              <w:t>1.0</w:t>
            </w:r>
          </w:p>
        </w:tc>
        <w:tc>
          <w:tcPr>
            <w:tcW w:w="1822" w:type="dxa"/>
          </w:tcPr>
          <w:p w14:paraId="4CE66D9D" w14:textId="79465B55" w:rsidR="00405050" w:rsidRDefault="00405050" w:rsidP="00405050">
            <w:pPr>
              <w:contextualSpacing/>
            </w:pPr>
            <w:r>
              <w:t>A J Instone-Cowie</w:t>
            </w:r>
          </w:p>
        </w:tc>
        <w:tc>
          <w:tcPr>
            <w:tcW w:w="1390" w:type="dxa"/>
          </w:tcPr>
          <w:p w14:paraId="3F07FA53" w14:textId="08D2949C" w:rsidR="00405050" w:rsidRDefault="00405050" w:rsidP="00405050">
            <w:pPr>
              <w:contextualSpacing/>
            </w:pPr>
            <w:r>
              <w:t>03/08/2019</w:t>
            </w:r>
          </w:p>
        </w:tc>
        <w:tc>
          <w:tcPr>
            <w:tcW w:w="4931" w:type="dxa"/>
          </w:tcPr>
          <w:p w14:paraId="08CFCD82" w14:textId="2A0F2BE6" w:rsidR="00405050" w:rsidRDefault="00405050" w:rsidP="00405050">
            <w:pPr>
              <w:contextualSpacing/>
            </w:pPr>
            <w:r>
              <w:t>First Release. Updated Power Board to Rev D, Second PC to Rev B, both with improved surge protection.</w:t>
            </w:r>
            <w:r w:rsidR="00A72C76">
              <w:t xml:space="preserve"> Remove OSH Park permalinks,</w:t>
            </w:r>
          </w:p>
          <w:p w14:paraId="301B1746" w14:textId="3B8223B8" w:rsidR="00405050" w:rsidRDefault="00405050">
            <w:pPr>
              <w:contextualSpacing/>
            </w:pPr>
            <w:r>
              <w:t>Fixed dimension error on IR sensor enclosure.</w:t>
            </w:r>
            <w:r w:rsidR="005B1C6D">
              <w:t xml:space="preserve"> Add reference to enclosure drilling templates.</w:t>
            </w:r>
          </w:p>
        </w:tc>
      </w:tr>
      <w:tr w:rsidR="00C33018" w:rsidRPr="00D57358" w14:paraId="166AFC37" w14:textId="77777777" w:rsidTr="003A2793">
        <w:tc>
          <w:tcPr>
            <w:tcW w:w="991" w:type="dxa"/>
          </w:tcPr>
          <w:p w14:paraId="5AB8E003" w14:textId="7D4C47C4" w:rsidR="00C33018" w:rsidRDefault="00C33018" w:rsidP="00C33018">
            <w:pPr>
              <w:contextualSpacing/>
            </w:pPr>
            <w:r>
              <w:t>1.1</w:t>
            </w:r>
          </w:p>
        </w:tc>
        <w:tc>
          <w:tcPr>
            <w:tcW w:w="1822" w:type="dxa"/>
          </w:tcPr>
          <w:p w14:paraId="0176BA6C" w14:textId="7B927418" w:rsidR="00C33018" w:rsidRDefault="00C33018" w:rsidP="00C33018">
            <w:pPr>
              <w:contextualSpacing/>
            </w:pPr>
            <w:r>
              <w:t>A J Instone-Cowie</w:t>
            </w:r>
          </w:p>
        </w:tc>
        <w:tc>
          <w:tcPr>
            <w:tcW w:w="1390" w:type="dxa"/>
          </w:tcPr>
          <w:p w14:paraId="42DA60DB" w14:textId="69E6F4BC" w:rsidR="00C33018" w:rsidRDefault="00C33018" w:rsidP="00C33018">
            <w:pPr>
              <w:contextualSpacing/>
            </w:pPr>
            <w:r>
              <w:t>30/09/2019</w:t>
            </w:r>
          </w:p>
        </w:tc>
        <w:tc>
          <w:tcPr>
            <w:tcW w:w="4931" w:type="dxa"/>
          </w:tcPr>
          <w:p w14:paraId="4EC27E10" w14:textId="2BF94EAD" w:rsidR="00C33018" w:rsidRDefault="00C33018">
            <w:pPr>
              <w:contextualSpacing/>
            </w:pPr>
            <w:r>
              <w:t>Moved Second PC Board to new Multi-PC Guide.</w:t>
            </w:r>
          </w:p>
        </w:tc>
      </w:tr>
      <w:tr w:rsidR="00166FBD" w:rsidRPr="00D57358" w14:paraId="55B744CB" w14:textId="77777777" w:rsidTr="003A2793">
        <w:tc>
          <w:tcPr>
            <w:tcW w:w="991" w:type="dxa"/>
          </w:tcPr>
          <w:p w14:paraId="4B9A308C" w14:textId="2E3F5424" w:rsidR="00166FBD" w:rsidRDefault="00166FBD" w:rsidP="00C33018">
            <w:pPr>
              <w:contextualSpacing/>
            </w:pPr>
            <w:r>
              <w:t>1.2</w:t>
            </w:r>
          </w:p>
        </w:tc>
        <w:tc>
          <w:tcPr>
            <w:tcW w:w="1822" w:type="dxa"/>
          </w:tcPr>
          <w:p w14:paraId="7545369C" w14:textId="54479370" w:rsidR="00166FBD" w:rsidRDefault="00166FBD" w:rsidP="00C33018">
            <w:pPr>
              <w:contextualSpacing/>
            </w:pPr>
            <w:r>
              <w:t>A J Instone-Cowie</w:t>
            </w:r>
          </w:p>
        </w:tc>
        <w:tc>
          <w:tcPr>
            <w:tcW w:w="1390" w:type="dxa"/>
          </w:tcPr>
          <w:p w14:paraId="7B4CF102" w14:textId="39B802E3" w:rsidR="00166FBD" w:rsidRDefault="00166FBD" w:rsidP="00C33018">
            <w:pPr>
              <w:contextualSpacing/>
            </w:pPr>
            <w:r>
              <w:t>18/08/2020</w:t>
            </w:r>
          </w:p>
        </w:tc>
        <w:tc>
          <w:tcPr>
            <w:tcW w:w="4931" w:type="dxa"/>
          </w:tcPr>
          <w:p w14:paraId="51C6E11F" w14:textId="305A4D40" w:rsidR="00166FBD" w:rsidRDefault="00166FBD">
            <w:pPr>
              <w:contextualSpacing/>
            </w:pPr>
            <w:r>
              <w:t>Minor update.</w:t>
            </w:r>
          </w:p>
        </w:tc>
      </w:tr>
      <w:tr w:rsidR="00B46AB5" w:rsidRPr="00D57358" w14:paraId="4EDC3E92" w14:textId="77777777" w:rsidTr="003A2793">
        <w:tc>
          <w:tcPr>
            <w:tcW w:w="991" w:type="dxa"/>
          </w:tcPr>
          <w:p w14:paraId="1B737D95" w14:textId="5AA96B0D" w:rsidR="00B46AB5" w:rsidRDefault="00B46AB5" w:rsidP="00B46AB5">
            <w:pPr>
              <w:contextualSpacing/>
            </w:pPr>
            <w:r>
              <w:t>1.3</w:t>
            </w:r>
          </w:p>
        </w:tc>
        <w:tc>
          <w:tcPr>
            <w:tcW w:w="1822" w:type="dxa"/>
          </w:tcPr>
          <w:p w14:paraId="38A57F5E" w14:textId="0EE7C3EB" w:rsidR="00B46AB5" w:rsidRDefault="00B46AB5" w:rsidP="00B46AB5">
            <w:pPr>
              <w:contextualSpacing/>
            </w:pPr>
            <w:r>
              <w:t>A J Instone-Cowie</w:t>
            </w:r>
          </w:p>
        </w:tc>
        <w:tc>
          <w:tcPr>
            <w:tcW w:w="1390" w:type="dxa"/>
          </w:tcPr>
          <w:p w14:paraId="40140281" w14:textId="69F225EE" w:rsidR="00B46AB5" w:rsidRDefault="00B46AB5" w:rsidP="00B46AB5">
            <w:pPr>
              <w:contextualSpacing/>
            </w:pPr>
            <w:r>
              <w:t>22/07/2021</w:t>
            </w:r>
          </w:p>
        </w:tc>
        <w:tc>
          <w:tcPr>
            <w:tcW w:w="4931" w:type="dxa"/>
          </w:tcPr>
          <w:p w14:paraId="5AB0E208" w14:textId="3DBF9DF8" w:rsidR="00B46AB5" w:rsidRDefault="00B46AB5" w:rsidP="00B46AB5">
            <w:pPr>
              <w:contextualSpacing/>
            </w:pPr>
            <w:r>
              <w:t>Add notes about Faculty Jurisdiction, remove references to COVID-19.</w:t>
            </w:r>
          </w:p>
        </w:tc>
      </w:tr>
      <w:tr w:rsidR="006B7D4A" w:rsidRPr="00D57358" w14:paraId="5ED6FCC0" w14:textId="77777777" w:rsidTr="003A2793">
        <w:tc>
          <w:tcPr>
            <w:tcW w:w="991" w:type="dxa"/>
          </w:tcPr>
          <w:p w14:paraId="3AC93A93" w14:textId="7BA5B956" w:rsidR="006B7D4A" w:rsidRDefault="006B7D4A" w:rsidP="00B46AB5">
            <w:pPr>
              <w:contextualSpacing/>
            </w:pPr>
            <w:r>
              <w:t>1.4</w:t>
            </w:r>
          </w:p>
        </w:tc>
        <w:tc>
          <w:tcPr>
            <w:tcW w:w="1822" w:type="dxa"/>
          </w:tcPr>
          <w:p w14:paraId="54D8DBF0" w14:textId="3EFAEAC4" w:rsidR="006B7D4A" w:rsidRDefault="006B7D4A" w:rsidP="00B46AB5">
            <w:pPr>
              <w:contextualSpacing/>
            </w:pPr>
            <w:r>
              <w:t>A J Instone-Cowie</w:t>
            </w:r>
          </w:p>
        </w:tc>
        <w:tc>
          <w:tcPr>
            <w:tcW w:w="1390" w:type="dxa"/>
          </w:tcPr>
          <w:p w14:paraId="1E7A6B6B" w14:textId="2A15BB32" w:rsidR="006B7D4A" w:rsidRDefault="006B7D4A" w:rsidP="00B46AB5">
            <w:pPr>
              <w:contextualSpacing/>
            </w:pPr>
            <w:r>
              <w:t>27/08/2021</w:t>
            </w:r>
          </w:p>
        </w:tc>
        <w:tc>
          <w:tcPr>
            <w:tcW w:w="4931" w:type="dxa"/>
          </w:tcPr>
          <w:p w14:paraId="5977AA8E" w14:textId="6681033C" w:rsidR="006B7D4A" w:rsidRDefault="005042AB" w:rsidP="00B46AB5">
            <w:pPr>
              <w:contextualSpacing/>
            </w:pPr>
            <w:r>
              <w:t>Alternative</w:t>
            </w:r>
            <w:r w:rsidR="006B7D4A">
              <w:t xml:space="preserve"> DB9 enclosure drilling option</w:t>
            </w:r>
            <w:r>
              <w:t>, DB9 part</w:t>
            </w:r>
            <w:r w:rsidR="006B7D4A">
              <w:t>.</w:t>
            </w:r>
          </w:p>
        </w:tc>
      </w:tr>
      <w:tr w:rsidR="00830835" w:rsidRPr="00D57358" w14:paraId="495DDB87" w14:textId="77777777" w:rsidTr="003A2793">
        <w:tc>
          <w:tcPr>
            <w:tcW w:w="991" w:type="dxa"/>
          </w:tcPr>
          <w:p w14:paraId="68DFE722" w14:textId="16FA1E85" w:rsidR="00830835" w:rsidRDefault="00830835" w:rsidP="00B46AB5">
            <w:pPr>
              <w:contextualSpacing/>
            </w:pPr>
            <w:r>
              <w:t>1.5</w:t>
            </w:r>
          </w:p>
        </w:tc>
        <w:tc>
          <w:tcPr>
            <w:tcW w:w="1822" w:type="dxa"/>
          </w:tcPr>
          <w:p w14:paraId="70B2E55B" w14:textId="0998A6A3" w:rsidR="00830835" w:rsidRDefault="00830835" w:rsidP="00B46AB5">
            <w:pPr>
              <w:contextualSpacing/>
            </w:pPr>
            <w:r>
              <w:t>A J Instone-Cowie</w:t>
            </w:r>
          </w:p>
        </w:tc>
        <w:tc>
          <w:tcPr>
            <w:tcW w:w="1390" w:type="dxa"/>
          </w:tcPr>
          <w:p w14:paraId="1A15C461" w14:textId="5CF3596A" w:rsidR="00830835" w:rsidRDefault="00830835" w:rsidP="00B46AB5">
            <w:pPr>
              <w:contextualSpacing/>
            </w:pPr>
            <w:r>
              <w:t>19/06/2024</w:t>
            </w:r>
          </w:p>
        </w:tc>
        <w:tc>
          <w:tcPr>
            <w:tcW w:w="4931" w:type="dxa"/>
          </w:tcPr>
          <w:p w14:paraId="501B7B81" w14:textId="028ECBB8" w:rsidR="00830835" w:rsidRDefault="00203CD1" w:rsidP="00B46AB5">
            <w:pPr>
              <w:contextualSpacing/>
            </w:pPr>
            <w:r>
              <w:t>Minor te</w:t>
            </w:r>
            <w:r w:rsidR="00AE013E">
              <w:t>x</w:t>
            </w:r>
            <w:r>
              <w:t>t updates, update faculty links, u</w:t>
            </w:r>
            <w:r w:rsidR="00830835">
              <w:t>pdate external links.</w:t>
            </w:r>
          </w:p>
        </w:tc>
      </w:tr>
      <w:tr w:rsidR="00DC0594" w:rsidRPr="00D57358" w14:paraId="22756AFB" w14:textId="77777777" w:rsidTr="003A2793">
        <w:tc>
          <w:tcPr>
            <w:tcW w:w="991" w:type="dxa"/>
          </w:tcPr>
          <w:p w14:paraId="525FDBD3" w14:textId="59DBB850" w:rsidR="00DC0594" w:rsidRDefault="00DC0594" w:rsidP="00B46AB5">
            <w:pPr>
              <w:contextualSpacing/>
            </w:pPr>
            <w:r>
              <w:t>1.6</w:t>
            </w:r>
          </w:p>
        </w:tc>
        <w:tc>
          <w:tcPr>
            <w:tcW w:w="1822" w:type="dxa"/>
          </w:tcPr>
          <w:p w14:paraId="4281053E" w14:textId="2CDE3050" w:rsidR="00DC0594" w:rsidRDefault="00DC0594" w:rsidP="00B46AB5">
            <w:pPr>
              <w:contextualSpacing/>
            </w:pPr>
            <w:r>
              <w:t>A J Instone-Cowie</w:t>
            </w:r>
          </w:p>
        </w:tc>
        <w:tc>
          <w:tcPr>
            <w:tcW w:w="1390" w:type="dxa"/>
          </w:tcPr>
          <w:p w14:paraId="6AB30253" w14:textId="669850D0" w:rsidR="00DC0594" w:rsidRDefault="00DC0594" w:rsidP="00B46AB5">
            <w:pPr>
              <w:contextualSpacing/>
            </w:pPr>
            <w:r>
              <w:t>2</w:t>
            </w:r>
            <w:r w:rsidR="00CB307A">
              <w:t>7</w:t>
            </w:r>
            <w:r>
              <w:t>/06/2024</w:t>
            </w:r>
          </w:p>
        </w:tc>
        <w:tc>
          <w:tcPr>
            <w:tcW w:w="4931" w:type="dxa"/>
          </w:tcPr>
          <w:p w14:paraId="706D0C15" w14:textId="0BE3E12B" w:rsidR="00DC0594" w:rsidRDefault="00991B52" w:rsidP="00B46AB5">
            <w:pPr>
              <w:contextualSpacing/>
            </w:pPr>
            <w:r>
              <w:t>U</w:t>
            </w:r>
            <w:r w:rsidR="00CF2395">
              <w:t xml:space="preserve">pdated </w:t>
            </w:r>
            <w:r>
              <w:t xml:space="preserve">Farnell/CPC/Screwfix </w:t>
            </w:r>
            <w:r w:rsidR="00DC0594">
              <w:t>part numbers</w:t>
            </w:r>
            <w:r w:rsidR="00CB307A">
              <w:t>, update PCB ordering information.</w:t>
            </w:r>
          </w:p>
        </w:tc>
      </w:tr>
      <w:tr w:rsidR="00490148" w:rsidRPr="00D57358" w14:paraId="12984639" w14:textId="77777777" w:rsidTr="003A2793">
        <w:trPr>
          <w:ins w:id="191" w:author="Andrew Instone-Cowie" w:date="2024-08-28T09:35:00Z" w16du:dateUtc="2024-08-28T08:35:00Z"/>
        </w:trPr>
        <w:tc>
          <w:tcPr>
            <w:tcW w:w="991" w:type="dxa"/>
          </w:tcPr>
          <w:p w14:paraId="138384E3" w14:textId="6117BB6F" w:rsidR="00490148" w:rsidRDefault="00490148" w:rsidP="00490148">
            <w:pPr>
              <w:contextualSpacing/>
              <w:rPr>
                <w:ins w:id="192" w:author="Andrew Instone-Cowie" w:date="2024-08-28T09:35:00Z" w16du:dateUtc="2024-08-28T08:35:00Z"/>
              </w:rPr>
            </w:pPr>
            <w:ins w:id="193" w:author="Andrew Instone-Cowie" w:date="2024-08-28T09:35:00Z" w16du:dateUtc="2024-08-28T08:35:00Z">
              <w:r>
                <w:t>1.7</w:t>
              </w:r>
            </w:ins>
          </w:p>
        </w:tc>
        <w:tc>
          <w:tcPr>
            <w:tcW w:w="1822" w:type="dxa"/>
          </w:tcPr>
          <w:p w14:paraId="378DB469" w14:textId="35906061" w:rsidR="00490148" w:rsidRDefault="00490148" w:rsidP="00490148">
            <w:pPr>
              <w:contextualSpacing/>
              <w:rPr>
                <w:ins w:id="194" w:author="Andrew Instone-Cowie" w:date="2024-08-28T09:35:00Z" w16du:dateUtc="2024-08-28T08:35:00Z"/>
              </w:rPr>
            </w:pPr>
            <w:ins w:id="195" w:author="Andrew Instone-Cowie" w:date="2024-08-28T09:35:00Z" w16du:dateUtc="2024-08-28T08:35:00Z">
              <w:r>
                <w:t>A J Instone-Cowie</w:t>
              </w:r>
            </w:ins>
          </w:p>
        </w:tc>
        <w:tc>
          <w:tcPr>
            <w:tcW w:w="1390" w:type="dxa"/>
          </w:tcPr>
          <w:p w14:paraId="524EDF9C" w14:textId="7BA50071" w:rsidR="00490148" w:rsidRDefault="00490148" w:rsidP="00490148">
            <w:pPr>
              <w:contextualSpacing/>
              <w:rPr>
                <w:ins w:id="196" w:author="Andrew Instone-Cowie" w:date="2024-08-28T09:35:00Z" w16du:dateUtc="2024-08-28T08:35:00Z"/>
              </w:rPr>
            </w:pPr>
            <w:ins w:id="197" w:author="Andrew Instone-Cowie" w:date="2024-08-28T09:35:00Z" w16du:dateUtc="2024-08-28T08:35:00Z">
              <w:r>
                <w:t>28/08/2024</w:t>
              </w:r>
            </w:ins>
          </w:p>
        </w:tc>
        <w:tc>
          <w:tcPr>
            <w:tcW w:w="4931" w:type="dxa"/>
          </w:tcPr>
          <w:p w14:paraId="36E537BE" w14:textId="7A515EC0" w:rsidR="00490148" w:rsidRDefault="00490148" w:rsidP="00490148">
            <w:pPr>
              <w:contextualSpacing/>
              <w:rPr>
                <w:ins w:id="198" w:author="Andrew Instone-Cowie" w:date="2024-08-28T09:35:00Z" w16du:dateUtc="2024-08-28T08:35:00Z"/>
              </w:rPr>
            </w:pPr>
            <w:ins w:id="199" w:author="Andrew Instone-Cowie" w:date="2024-08-28T09:35:00Z" w16du:dateUtc="2024-08-28T08:35:00Z">
              <w:r>
                <w:t>Improve diagram following feedback.</w:t>
              </w:r>
            </w:ins>
          </w:p>
        </w:tc>
      </w:tr>
    </w:tbl>
    <w:p w14:paraId="26FA6299" w14:textId="77777777" w:rsidR="006C2C39" w:rsidRDefault="006C2C39" w:rsidP="00756131">
      <w:pPr>
        <w:rPr>
          <w:i/>
          <w:color w:val="00B050"/>
        </w:rPr>
      </w:pPr>
    </w:p>
    <w:p w14:paraId="05AE7D96" w14:textId="77777777" w:rsidR="00DC0594" w:rsidRDefault="00DC0594">
      <w:pPr>
        <w:rPr>
          <w:i/>
        </w:rPr>
      </w:pPr>
      <w:r>
        <w:rPr>
          <w:i/>
        </w:rPr>
        <w:br w:type="page"/>
      </w:r>
    </w:p>
    <w:p w14:paraId="6EA54818" w14:textId="3B2A0D90" w:rsidR="002663FF" w:rsidRPr="00212D29" w:rsidRDefault="002663FF" w:rsidP="00756131">
      <w:pPr>
        <w:rPr>
          <w:i/>
        </w:rPr>
      </w:pPr>
      <w:r w:rsidRPr="00212D29">
        <w:rPr>
          <w:i/>
        </w:rPr>
        <w:lastRenderedPageBreak/>
        <w:t>Copyright ©201</w:t>
      </w:r>
      <w:r w:rsidR="00D57358" w:rsidRPr="00212D29">
        <w:rPr>
          <w:i/>
        </w:rPr>
        <w:t>8</w:t>
      </w:r>
      <w:r w:rsidR="00C9246B">
        <w:rPr>
          <w:i/>
        </w:rPr>
        <w:t>-</w:t>
      </w:r>
      <w:r w:rsidR="00166FBD">
        <w:rPr>
          <w:i/>
        </w:rPr>
        <w:t>2</w:t>
      </w:r>
      <w:r w:rsidR="00CB307A">
        <w:rPr>
          <w:i/>
        </w:rPr>
        <w:t>4</w:t>
      </w:r>
      <w:r w:rsidRPr="00212D29">
        <w:rPr>
          <w:i/>
        </w:rPr>
        <w:t xml:space="preserve"> Andrew Instone-Cowie.</w:t>
      </w:r>
    </w:p>
    <w:p w14:paraId="55CBA99E" w14:textId="2336DD3C" w:rsidR="007023D1" w:rsidRDefault="007023D1" w:rsidP="00756131">
      <w:pPr>
        <w:rPr>
          <w:i/>
        </w:rPr>
      </w:pPr>
      <w:r w:rsidRPr="00212D29">
        <w:rPr>
          <w:i/>
        </w:rPr>
        <w:t>Cover photograph: A completed</w:t>
      </w:r>
      <w:r w:rsidR="00D230DD" w:rsidRPr="00212D29">
        <w:rPr>
          <w:i/>
        </w:rPr>
        <w:t xml:space="preserve"> Type 2</w:t>
      </w:r>
      <w:r w:rsidRPr="00212D29">
        <w:rPr>
          <w:i/>
        </w:rPr>
        <w:t xml:space="preserve"> Simulator Interface</w:t>
      </w:r>
      <w:r w:rsidR="006C2C39" w:rsidRPr="00212D29">
        <w:rPr>
          <w:i/>
        </w:rPr>
        <w:t xml:space="preserve"> Board</w:t>
      </w:r>
      <w:r w:rsidRPr="00212D29">
        <w:rPr>
          <w:i/>
        </w:rPr>
        <w:t>.</w:t>
      </w:r>
    </w:p>
    <w:p w14:paraId="0AD21BD8" w14:textId="36E9FADB" w:rsidR="006E0931" w:rsidRPr="00212D29" w:rsidRDefault="006E0931" w:rsidP="00756131">
      <w:pPr>
        <w:rPr>
          <w:i/>
        </w:rPr>
      </w:pPr>
      <w:r w:rsidRPr="006E0931">
        <w:rPr>
          <w:i/>
        </w:rPr>
        <w:t xml:space="preserve">PC ports vector graphic design by </w:t>
      </w:r>
      <w:r>
        <w:fldChar w:fldCharType="begin"/>
      </w:r>
      <w:r>
        <w:instrText>HYPERLINK "https://www.vecteezy.com"</w:instrText>
      </w:r>
      <w:ins w:id="200" w:author="Andrew Instone-Cowie" w:date="2024-08-28T09:39:00Z" w16du:dateUtc="2024-08-28T08:39:00Z"/>
      <w:r>
        <w:fldChar w:fldCharType="separate"/>
      </w:r>
      <w:r w:rsidRPr="00AC2A14">
        <w:rPr>
          <w:rStyle w:val="Hyperlink"/>
          <w:i/>
        </w:rPr>
        <w:t>https://www.vecteezy.com</w:t>
      </w:r>
      <w:r>
        <w:rPr>
          <w:rStyle w:val="Hyperlink"/>
          <w:i/>
        </w:rPr>
        <w:fldChar w:fldCharType="end"/>
      </w:r>
      <w:r w:rsidR="009E4E3F">
        <w:rPr>
          <w:i/>
        </w:rPr>
        <w:br/>
      </w:r>
      <w:r w:rsidRPr="006E0931">
        <w:rPr>
          <w:i/>
        </w:rPr>
        <w:t>(Vecteezy Standard Licence, Free for personal and commercial use with attribution.)</w:t>
      </w:r>
    </w:p>
    <w:p w14:paraId="0136F7A1" w14:textId="77777777" w:rsidR="00C146CF" w:rsidRDefault="00C146CF" w:rsidP="00514E8C">
      <w:pPr>
        <w:pStyle w:val="Heading1"/>
        <w:pageBreakBefore/>
      </w:pPr>
      <w:bookmarkStart w:id="201" w:name="_Toc170378715"/>
      <w:r>
        <w:lastRenderedPageBreak/>
        <w:t>Licence</w:t>
      </w:r>
      <w:bookmarkEnd w:id="201"/>
    </w:p>
    <w:p w14:paraId="34C69E2D" w14:textId="77777777" w:rsidR="00AD4EB0" w:rsidRDefault="00AD4EB0" w:rsidP="00756131">
      <w:pPr>
        <w:rPr>
          <w:i/>
        </w:rPr>
      </w:pPr>
      <w:r>
        <w:rPr>
          <w:i/>
          <w:noProof/>
          <w:lang w:eastAsia="en-GB"/>
        </w:rPr>
        <w:drawing>
          <wp:inline distT="0" distB="0" distL="0" distR="0" wp14:anchorId="75DECC7E" wp14:editId="7F5805FD">
            <wp:extent cx="1227411" cy="42944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s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42AEF127" w14:textId="77777777" w:rsidR="00AD4EB0" w:rsidRPr="00212D29" w:rsidRDefault="00AD4EB0" w:rsidP="00756131">
      <w:pPr>
        <w:rPr>
          <w:i/>
        </w:rPr>
      </w:pPr>
      <w:r w:rsidRPr="00212D29">
        <w:rPr>
          <w:i/>
        </w:rPr>
        <w:t>This work is licensed under a Creative Commons Attribution-ShareAlike 4.0 International License.</w:t>
      </w:r>
      <w:r w:rsidR="00C146CF" w:rsidRPr="00212D29">
        <w:rPr>
          <w:rStyle w:val="FootnoteReference"/>
          <w:i/>
        </w:rPr>
        <w:footnoteReference w:id="1"/>
      </w:r>
    </w:p>
    <w:p w14:paraId="4C662B1D" w14:textId="77777777" w:rsidR="00C146CF" w:rsidRPr="00212D29" w:rsidRDefault="00C146CF" w:rsidP="00C146CF">
      <w:pPr>
        <w:rPr>
          <w:i/>
          <w:lang w:eastAsia="en-GB"/>
        </w:rPr>
      </w:pPr>
      <w:r w:rsidRPr="00212D29">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690D3B3" w14:textId="77777777" w:rsidR="00C146CF" w:rsidRPr="00212D29" w:rsidRDefault="00C146CF" w:rsidP="00C146CF">
      <w:pPr>
        <w:rPr>
          <w:i/>
          <w:lang w:eastAsia="en-GB"/>
        </w:rPr>
      </w:pPr>
      <w:r w:rsidRPr="00212D29">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7D163D89" w14:textId="77777777" w:rsidR="00212D29" w:rsidRDefault="004E080F" w:rsidP="00212D29">
      <w:pPr>
        <w:pStyle w:val="Heading1"/>
      </w:pPr>
      <w:bookmarkStart w:id="202" w:name="_Toc170378716"/>
      <w:r>
        <w:lastRenderedPageBreak/>
        <w:t>Documentation Map</w:t>
      </w:r>
      <w:bookmarkEnd w:id="202"/>
    </w:p>
    <w:p w14:paraId="5943A3DC" w14:textId="77777777" w:rsidR="00212D29" w:rsidRPr="00212D29" w:rsidRDefault="00212D29" w:rsidP="00212D29">
      <w:pPr>
        <w:keepNext/>
      </w:pPr>
    </w:p>
    <w:p w14:paraId="4B293322" w14:textId="0C7B7284" w:rsidR="00D30D7C" w:rsidRDefault="00C33018" w:rsidP="00D30D7C">
      <w:pPr>
        <w:keepNext/>
        <w:jc w:val="center"/>
      </w:pPr>
      <w:r>
        <w:rPr>
          <w:noProof/>
          <w:lang w:eastAsia="en-GB"/>
        </w:rPr>
        <w:drawing>
          <wp:inline distT="0" distB="0" distL="0" distR="0" wp14:anchorId="5293DA47" wp14:editId="13F19125">
            <wp:extent cx="4752000" cy="5832000"/>
            <wp:effectExtent l="19050" t="19050" r="10795" b="165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2 DocMap 2 Build Install v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2000" cy="5832000"/>
                    </a:xfrm>
                    <a:prstGeom prst="rect">
                      <a:avLst/>
                    </a:prstGeom>
                    <a:ln w="12700">
                      <a:solidFill>
                        <a:schemeClr val="tx1"/>
                      </a:solidFill>
                    </a:ln>
                  </pic:spPr>
                </pic:pic>
              </a:graphicData>
            </a:graphic>
          </wp:inline>
        </w:drawing>
      </w:r>
    </w:p>
    <w:p w14:paraId="12F208C4" w14:textId="688DEEBE" w:rsidR="004E080F" w:rsidRDefault="00D30D7C" w:rsidP="00D30D7C">
      <w:pPr>
        <w:pStyle w:val="Caption"/>
        <w:jc w:val="center"/>
      </w:pPr>
      <w:bookmarkStart w:id="203" w:name="_Toc170378904"/>
      <w:r>
        <w:t xml:space="preserve">Figure </w:t>
      </w:r>
      <w:r w:rsidR="00927EE7">
        <w:rPr>
          <w:noProof/>
        </w:rPr>
        <w:fldChar w:fldCharType="begin"/>
      </w:r>
      <w:r w:rsidR="00927EE7">
        <w:rPr>
          <w:noProof/>
        </w:rPr>
        <w:instrText xml:space="preserve"> SEQ Figure \* ARABIC </w:instrText>
      </w:r>
      <w:r w:rsidR="00927EE7">
        <w:rPr>
          <w:noProof/>
        </w:rPr>
        <w:fldChar w:fldCharType="separate"/>
      </w:r>
      <w:r w:rsidR="00A354A3">
        <w:rPr>
          <w:noProof/>
        </w:rPr>
        <w:t>1</w:t>
      </w:r>
      <w:r w:rsidR="00927EE7">
        <w:rPr>
          <w:noProof/>
        </w:rPr>
        <w:fldChar w:fldCharType="end"/>
      </w:r>
      <w:r>
        <w:t xml:space="preserve"> – Documentation Map</w:t>
      </w:r>
      <w:bookmarkEnd w:id="203"/>
    </w:p>
    <w:p w14:paraId="6A46F282" w14:textId="77777777" w:rsidR="004E080F" w:rsidRPr="004E080F" w:rsidRDefault="000306A5" w:rsidP="004E080F">
      <w:pPr>
        <w:pStyle w:val="Heading1"/>
        <w:pageBreakBefore/>
      </w:pPr>
      <w:bookmarkStart w:id="204" w:name="_Toc170378717"/>
      <w:r>
        <w:lastRenderedPageBreak/>
        <w:t>About This Guide</w:t>
      </w:r>
      <w:bookmarkEnd w:id="204"/>
    </w:p>
    <w:p w14:paraId="3ED264FB" w14:textId="336C0E98" w:rsidR="004E57EF" w:rsidRDefault="0038103D" w:rsidP="00CF28E1">
      <w:r>
        <w:t xml:space="preserve">The </w:t>
      </w:r>
      <w:r w:rsidR="000E3FE4" w:rsidRPr="00212D29">
        <w:t>Type 2 Liverpool Ringing Simulator</w:t>
      </w:r>
      <w:r w:rsidR="00CF28E1" w:rsidRPr="00212D29">
        <w:t xml:space="preserve"> allows sensors</w:t>
      </w:r>
      <w:r w:rsidR="008B7DA0" w:rsidRPr="00212D29">
        <w:t>,</w:t>
      </w:r>
      <w:r w:rsidR="00CF28E1" w:rsidRPr="00212D29">
        <w:t xml:space="preserve"> attached to </w:t>
      </w:r>
      <w:r w:rsidR="000103DC" w:rsidRPr="00212D29">
        <w:t xml:space="preserve">one or more </w:t>
      </w:r>
      <w:r w:rsidR="00CF28E1" w:rsidRPr="00212D29">
        <w:t>real tower bells or teaching dumb bells</w:t>
      </w:r>
      <w:r w:rsidR="008B7DA0" w:rsidRPr="00212D29">
        <w:t>,</w:t>
      </w:r>
      <w:r w:rsidR="00CF28E1" w:rsidRPr="00212D29">
        <w:t xml:space="preserve"> to be connected to a computer </w:t>
      </w:r>
      <w:r>
        <w:t>S</w:t>
      </w:r>
      <w:r w:rsidR="00CF28E1" w:rsidRPr="00212D29">
        <w:t xml:space="preserve">imulator </w:t>
      </w:r>
      <w:r>
        <w:t>Software P</w:t>
      </w:r>
      <w:r w:rsidR="00CF28E1" w:rsidRPr="00212D29">
        <w:t>ackage such as Abel</w:t>
      </w:r>
      <w:r w:rsidR="00C508EE" w:rsidRPr="00212D29">
        <w:rPr>
          <w:rStyle w:val="FootnoteReference"/>
        </w:rPr>
        <w:footnoteReference w:id="2"/>
      </w:r>
      <w:r w:rsidR="00CF28E1" w:rsidRPr="00212D29">
        <w:t>, Beltower</w:t>
      </w:r>
      <w:r w:rsidR="00C508EE" w:rsidRPr="00212D29">
        <w:rPr>
          <w:rStyle w:val="FootnoteReference"/>
        </w:rPr>
        <w:footnoteReference w:id="3"/>
      </w:r>
      <w:r w:rsidR="00CF28E1" w:rsidRPr="00212D29">
        <w:t xml:space="preserve"> or Virtual Belfry</w:t>
      </w:r>
      <w:r w:rsidR="00C508EE" w:rsidRPr="00212D29">
        <w:rPr>
          <w:rStyle w:val="FootnoteReference"/>
        </w:rPr>
        <w:footnoteReference w:id="4"/>
      </w:r>
      <w:r w:rsidR="00CF28E1" w:rsidRPr="00212D29">
        <w:t>.</w:t>
      </w:r>
      <w:r w:rsidR="00FC43B0" w:rsidRPr="00212D29">
        <w:t xml:space="preserve"> This allows you to extend and augment the teaching and practice opportunities in your tower.</w:t>
      </w:r>
    </w:p>
    <w:p w14:paraId="13FCB1A3" w14:textId="6AE81786" w:rsidR="0038103D" w:rsidRPr="00212D29" w:rsidRDefault="00405050" w:rsidP="00CF28E1">
      <w:r>
        <w:t xml:space="preserve">The simulator is modular. </w:t>
      </w:r>
      <w:r w:rsidR="0038103D" w:rsidRPr="00212D29">
        <w:t xml:space="preserve">This </w:t>
      </w:r>
      <w:r w:rsidR="0038103D" w:rsidRPr="00133866">
        <w:rPr>
          <w:b/>
          <w:i/>
        </w:rPr>
        <w:t xml:space="preserve">Build &amp; Installation Guide </w:t>
      </w:r>
      <w:r w:rsidR="00CC4315">
        <w:t>shows</w:t>
      </w:r>
      <w:r w:rsidR="0038103D" w:rsidRPr="00212D29">
        <w:t xml:space="preserve"> you how to build and install the </w:t>
      </w:r>
      <w:r w:rsidR="0038103D">
        <w:t>Simulator I</w:t>
      </w:r>
      <w:r w:rsidR="0038103D" w:rsidRPr="00212D29">
        <w:t>nterface</w:t>
      </w:r>
      <w:r w:rsidR="00112429">
        <w:t xml:space="preserve"> module</w:t>
      </w:r>
      <w:r w:rsidR="0038103D">
        <w:t xml:space="preserve">, Power </w:t>
      </w:r>
      <w:r w:rsidR="00112429">
        <w:t xml:space="preserve">module </w:t>
      </w:r>
      <w:r w:rsidR="0038103D" w:rsidRPr="00212D29">
        <w:t>and</w:t>
      </w:r>
      <w:r w:rsidR="008F3DF9">
        <w:t xml:space="preserve"> S</w:t>
      </w:r>
      <w:r w:rsidR="0038103D" w:rsidRPr="00212D29">
        <w:t xml:space="preserve">ensor </w:t>
      </w:r>
      <w:r w:rsidR="00112429">
        <w:t xml:space="preserve">modules </w:t>
      </w:r>
      <w:r w:rsidR="0038103D" w:rsidRPr="00212D29">
        <w:t>hardware</w:t>
      </w:r>
      <w:r w:rsidR="0038103D">
        <w:t>, install it in the tower, and set it up ready for your chosen Simulator Software Package.</w:t>
      </w:r>
    </w:p>
    <w:p w14:paraId="2878BF69" w14:textId="77777777" w:rsidR="00FC43B0" w:rsidRPr="00212D29" w:rsidRDefault="00FC43B0" w:rsidP="00CF28E1">
      <w:r w:rsidRPr="00212D29">
        <w:t>In this guide you will find:</w:t>
      </w:r>
    </w:p>
    <w:p w14:paraId="3B53EAE6" w14:textId="77777777" w:rsidR="00FC43B0" w:rsidRPr="00212D29" w:rsidRDefault="004E57EF" w:rsidP="006C4A3A">
      <w:pPr>
        <w:pStyle w:val="ListParagraph"/>
        <w:numPr>
          <w:ilvl w:val="0"/>
          <w:numId w:val="10"/>
        </w:numPr>
      </w:pPr>
      <w:r w:rsidRPr="00212D29">
        <w:t>Parts lists</w:t>
      </w:r>
      <w:r w:rsidR="00FC43B0" w:rsidRPr="00212D29">
        <w:t xml:space="preserve"> and </w:t>
      </w:r>
      <w:r w:rsidRPr="00212D29">
        <w:t>schematics</w:t>
      </w:r>
      <w:r w:rsidR="00FC43B0" w:rsidRPr="00212D29">
        <w:t>.</w:t>
      </w:r>
    </w:p>
    <w:p w14:paraId="1D674589" w14:textId="77777777" w:rsidR="00FC43B0" w:rsidRPr="00212D29" w:rsidRDefault="00FC43B0" w:rsidP="006C4A3A">
      <w:pPr>
        <w:pStyle w:val="ListParagraph"/>
        <w:numPr>
          <w:ilvl w:val="0"/>
          <w:numId w:val="10"/>
        </w:numPr>
      </w:pPr>
      <w:r w:rsidRPr="00212D29">
        <w:t>Detailed construction and configuration information.</w:t>
      </w:r>
    </w:p>
    <w:p w14:paraId="1DE3534A" w14:textId="0994C21D" w:rsidR="00011217" w:rsidRPr="00212D29" w:rsidRDefault="00011217" w:rsidP="006C4A3A">
      <w:pPr>
        <w:pStyle w:val="ListParagraph"/>
        <w:numPr>
          <w:ilvl w:val="0"/>
          <w:numId w:val="10"/>
        </w:numPr>
      </w:pPr>
      <w:r w:rsidRPr="00212D29">
        <w:t>Links to suggested sources of parts, including ready-made printed circuit boards</w:t>
      </w:r>
      <w:r w:rsidR="008F3DF9">
        <w:t xml:space="preserve"> and cables</w:t>
      </w:r>
      <w:r w:rsidRPr="00212D29">
        <w:t>.</w:t>
      </w:r>
    </w:p>
    <w:p w14:paraId="34FF1267" w14:textId="77777777" w:rsidR="004E57EF" w:rsidRPr="00212D29" w:rsidRDefault="004E57EF" w:rsidP="006C4A3A">
      <w:pPr>
        <w:pStyle w:val="ListParagraph"/>
        <w:numPr>
          <w:ilvl w:val="0"/>
          <w:numId w:val="10"/>
        </w:numPr>
      </w:pPr>
      <w:r w:rsidRPr="00212D29">
        <w:t xml:space="preserve">Links </w:t>
      </w:r>
      <w:r w:rsidR="00FC43B0" w:rsidRPr="00212D29">
        <w:t xml:space="preserve">to download the </w:t>
      </w:r>
      <w:r w:rsidRPr="00212D29">
        <w:t xml:space="preserve">associated firmware source code, PCB CAD files and other supporting data hosted on GitHub. </w:t>
      </w:r>
    </w:p>
    <w:p w14:paraId="3871CF10" w14:textId="77777777" w:rsidR="00FC43B0" w:rsidRPr="00212D29" w:rsidRDefault="00FC43B0" w:rsidP="006C4A3A">
      <w:pPr>
        <w:pStyle w:val="ListParagraph"/>
        <w:numPr>
          <w:ilvl w:val="0"/>
          <w:numId w:val="10"/>
        </w:numPr>
      </w:pPr>
      <w:r w:rsidRPr="00212D29">
        <w:t>Guidance on installing the simulator hardware in the tower.</w:t>
      </w:r>
    </w:p>
    <w:p w14:paraId="012163E5" w14:textId="29D1BF69" w:rsidR="00FC43B0" w:rsidRDefault="00FC43B0" w:rsidP="00FC43B0">
      <w:r w:rsidRPr="00212D29">
        <w:t xml:space="preserve">Configuration guides for the main Simulator Software Packages are available separately, as is a detailed </w:t>
      </w:r>
      <w:r w:rsidRPr="00133866">
        <w:rPr>
          <w:b/>
          <w:i/>
        </w:rPr>
        <w:t>Technical Reference Guide</w:t>
      </w:r>
      <w:r w:rsidRPr="00212D29">
        <w:t>.</w:t>
      </w:r>
    </w:p>
    <w:p w14:paraId="6EA8D889" w14:textId="0684D55D" w:rsidR="00112429" w:rsidRPr="00212D29" w:rsidRDefault="00112429" w:rsidP="00FC43B0">
      <w:r>
        <w:t xml:space="preserve">The </w:t>
      </w:r>
      <w:r w:rsidRPr="00112429">
        <w:rPr>
          <w:b/>
          <w:bCs/>
          <w:i/>
          <w:iCs/>
        </w:rPr>
        <w:t>Multi-PC Guide</w:t>
      </w:r>
      <w:r>
        <w:t xml:space="preserve"> contains information on building the Second PC module or the Basic Serial Splitter module to allow multiple PCs to be used concurrently. If you are planning to run multiple PCs, it is strongly recommended that you complete and test the core Simulator modules first (Power, Interface, Sensors), before moving on to build the multiple PC modules.</w:t>
      </w:r>
    </w:p>
    <w:p w14:paraId="7901FBD0" w14:textId="09F80C03" w:rsidR="00011217" w:rsidRDefault="00FC43B0" w:rsidP="00FC43B0">
      <w:r w:rsidRPr="00212D29">
        <w:t>Please note that t</w:t>
      </w:r>
      <w:r w:rsidR="00011217" w:rsidRPr="00212D29">
        <w:t xml:space="preserve">his is </w:t>
      </w:r>
      <w:r w:rsidR="00C508EE" w:rsidRPr="00212D29">
        <w:t xml:space="preserve">a </w:t>
      </w:r>
      <w:r w:rsidRPr="00212D29">
        <w:t>B</w:t>
      </w:r>
      <w:r w:rsidR="00011217" w:rsidRPr="00212D29">
        <w:t>uild-it-</w:t>
      </w:r>
      <w:r w:rsidRPr="00212D29">
        <w:t>Y</w:t>
      </w:r>
      <w:r w:rsidR="00011217" w:rsidRPr="00212D29">
        <w:t>ourself</w:t>
      </w:r>
      <w:r w:rsidR="00C508EE" w:rsidRPr="00212D29">
        <w:t xml:space="preserve"> project</w:t>
      </w:r>
      <w:r w:rsidR="00011217" w:rsidRPr="00212D29">
        <w:t>. No pre-built hardware is available.</w:t>
      </w:r>
    </w:p>
    <w:p w14:paraId="64523EFE" w14:textId="77777777" w:rsidR="00166FBD" w:rsidRPr="00212D29" w:rsidRDefault="00166FBD" w:rsidP="00FC43B0"/>
    <w:p w14:paraId="5C266089" w14:textId="77777777" w:rsidR="0060312C" w:rsidRDefault="0060312C" w:rsidP="00CF647B">
      <w:pPr>
        <w:pStyle w:val="Heading1"/>
        <w:pageBreakBefore/>
      </w:pPr>
      <w:bookmarkStart w:id="205" w:name="_Toc170378718"/>
      <w:r w:rsidRPr="00970EDC">
        <w:lastRenderedPageBreak/>
        <w:t xml:space="preserve">Typical </w:t>
      </w:r>
      <w:r w:rsidR="00E2398C">
        <w:t>Simulator Installation</w:t>
      </w:r>
      <w:bookmarkEnd w:id="205"/>
    </w:p>
    <w:p w14:paraId="47524475" w14:textId="77777777" w:rsidR="00970EDC" w:rsidRPr="00212D29" w:rsidRDefault="00970EDC" w:rsidP="00970EDC">
      <w:r w:rsidRPr="00212D29">
        <w:t>The following diagram illustrates the general arrangement of a Simulator installation using a sensor aggregation hardware interface</w:t>
      </w:r>
      <w:r w:rsidR="00CF647B" w:rsidRPr="00212D29">
        <w:t xml:space="preserve"> like the Liverpool Ringing Simulator</w:t>
      </w:r>
      <w:r w:rsidRPr="00212D29">
        <w:t xml:space="preserve">. </w:t>
      </w:r>
    </w:p>
    <w:p w14:paraId="3A190A6E" w14:textId="4EF8DE86" w:rsidR="00970EDC" w:rsidRPr="00212D29" w:rsidRDefault="00970EDC" w:rsidP="00970EDC">
      <w:pPr>
        <w:keepNext/>
      </w:pPr>
      <w:r w:rsidRPr="00212D29">
        <w:t xml:space="preserve">Multiple Sensor </w:t>
      </w:r>
      <w:r w:rsidR="00112429">
        <w:t>modules</w:t>
      </w:r>
      <w:r w:rsidR="00112429" w:rsidRPr="00212D29">
        <w:t xml:space="preserve"> </w:t>
      </w:r>
      <w:r w:rsidRPr="00212D29">
        <w:t>in the belfry</w:t>
      </w:r>
      <w:r w:rsidR="00CF647B" w:rsidRPr="00212D29">
        <w:t>, one per bell,</w:t>
      </w:r>
      <w:r w:rsidRPr="00212D29">
        <w:t xml:space="preserve"> are connected to a Simulator Interface</w:t>
      </w:r>
      <w:r w:rsidR="00112429">
        <w:t xml:space="preserve"> module</w:t>
      </w:r>
      <w:r w:rsidRPr="00212D29">
        <w:t xml:space="preserve">. A single data cable transmits the aggregated signals from the Simulator Interface </w:t>
      </w:r>
      <w:r w:rsidR="00112429">
        <w:t xml:space="preserve">module </w:t>
      </w:r>
      <w:r w:rsidRPr="00212D29">
        <w:t>to the Simulator PC</w:t>
      </w:r>
      <w:r w:rsidR="00CF647B" w:rsidRPr="00212D29">
        <w:t xml:space="preserve"> in the ringing room</w:t>
      </w:r>
      <w:r w:rsidRPr="00212D29">
        <w:t xml:space="preserve">. The same cable feeds power from a low voltage power supply </w:t>
      </w:r>
      <w:r w:rsidR="00882400" w:rsidRPr="00212D29">
        <w:t xml:space="preserve">in the ringing room </w:t>
      </w:r>
      <w:r w:rsidRPr="00212D29">
        <w:t>back up to the Simulator Interface to power both Interface and Sensor</w:t>
      </w:r>
      <w:r w:rsidR="00112429">
        <w:t xml:space="preserve"> modules</w:t>
      </w:r>
      <w:r w:rsidRPr="00212D29">
        <w:t>.</w:t>
      </w:r>
      <w:r w:rsidR="00212D29">
        <w:t xml:space="preserve"> The Type 2 simulator supports up to 16 sensors.</w:t>
      </w:r>
    </w:p>
    <w:p w14:paraId="6DB1F433" w14:textId="77777777" w:rsidR="00E2398C" w:rsidRPr="00212D29" w:rsidRDefault="00E2398C" w:rsidP="00970EDC">
      <w:pPr>
        <w:keepNext/>
      </w:pPr>
      <w:r w:rsidRPr="00212D29">
        <w:t>In the ringing room, a PC runs a Simulator Software Package which interprets the received signals and turns them into the simulated sound of bells.</w:t>
      </w:r>
    </w:p>
    <w:p w14:paraId="5EF24B5A" w14:textId="77777777" w:rsidR="003A3D10" w:rsidRDefault="000306A5" w:rsidP="003A3D10">
      <w:pPr>
        <w:keepNext/>
        <w:jc w:val="center"/>
      </w:pPr>
      <w:r>
        <w:rPr>
          <w:noProof/>
          <w:lang w:eastAsia="en-GB"/>
        </w:rPr>
        <w:drawing>
          <wp:inline distT="0" distB="0" distL="0" distR="0" wp14:anchorId="5BD3BAE8" wp14:editId="7D7AFF70">
            <wp:extent cx="5731200" cy="3842676"/>
            <wp:effectExtent l="19050" t="19050" r="22225"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200" cy="3842676"/>
                    </a:xfrm>
                    <a:prstGeom prst="rect">
                      <a:avLst/>
                    </a:prstGeom>
                    <a:ln w="12700">
                      <a:solidFill>
                        <a:schemeClr val="tx1"/>
                      </a:solidFill>
                    </a:ln>
                  </pic:spPr>
                </pic:pic>
              </a:graphicData>
            </a:graphic>
          </wp:inline>
        </w:drawing>
      </w:r>
    </w:p>
    <w:p w14:paraId="10419B3B" w14:textId="06E35103" w:rsidR="000F6726" w:rsidRPr="000F6726" w:rsidRDefault="003A3D10" w:rsidP="003A3D10">
      <w:pPr>
        <w:pStyle w:val="Caption"/>
        <w:jc w:val="center"/>
      </w:pPr>
      <w:bookmarkStart w:id="206" w:name="_Toc17037890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w:t>
      </w:r>
      <w:r w:rsidR="00D15F53">
        <w:rPr>
          <w:noProof/>
        </w:rPr>
        <w:fldChar w:fldCharType="end"/>
      </w:r>
      <w:r>
        <w:t xml:space="preserve"> </w:t>
      </w:r>
      <w:r w:rsidR="003A2793">
        <w:t>–</w:t>
      </w:r>
      <w:r>
        <w:t xml:space="preserve"> Simulator General Arrangement</w:t>
      </w:r>
      <w:bookmarkEnd w:id="206"/>
    </w:p>
    <w:p w14:paraId="3FECF09D" w14:textId="6DA0372B" w:rsidR="006A02C6" w:rsidRPr="00212D29" w:rsidRDefault="006A02C6" w:rsidP="006A02C6">
      <w:r w:rsidRPr="00212D29">
        <w:t xml:space="preserve">This </w:t>
      </w:r>
      <w:r w:rsidR="00CF647B" w:rsidRPr="00212D29">
        <w:t>guide</w:t>
      </w:r>
      <w:r w:rsidRPr="00212D29">
        <w:t xml:space="preserve"> </w:t>
      </w:r>
      <w:r w:rsidR="00CF647B" w:rsidRPr="00212D29">
        <w:t xml:space="preserve">provides detailed build and installation information for the </w:t>
      </w:r>
      <w:r w:rsidRPr="00212D29">
        <w:t>Simulator Interface</w:t>
      </w:r>
      <w:r w:rsidR="00112429">
        <w:t xml:space="preserve"> module</w:t>
      </w:r>
      <w:r w:rsidR="008F3DF9">
        <w:t xml:space="preserve">, Power </w:t>
      </w:r>
      <w:r w:rsidR="00112429">
        <w:t xml:space="preserve">module </w:t>
      </w:r>
      <w:r w:rsidR="00CF647B" w:rsidRPr="00212D29">
        <w:t>and the Sensor</w:t>
      </w:r>
      <w:r w:rsidR="008F3DF9">
        <w:t xml:space="preserve"> </w:t>
      </w:r>
      <w:r w:rsidR="00112429">
        <w:t>modules</w:t>
      </w:r>
      <w:r w:rsidRPr="00212D29">
        <w:t>.</w:t>
      </w:r>
      <w:r w:rsidR="00470523">
        <w:t xml:space="preserve"> As an option, </w:t>
      </w:r>
      <w:r w:rsidR="00C33018">
        <w:t xml:space="preserve">multiple </w:t>
      </w:r>
      <w:r w:rsidR="00470523">
        <w:t xml:space="preserve">Simulator PCs may be used concurrently; the </w:t>
      </w:r>
      <w:r w:rsidR="00C33018">
        <w:t xml:space="preserve">options and </w:t>
      </w:r>
      <w:r w:rsidR="00470523">
        <w:t xml:space="preserve">setup for this </w:t>
      </w:r>
      <w:r w:rsidR="00C33018">
        <w:t xml:space="preserve">are </w:t>
      </w:r>
      <w:r w:rsidR="00470523">
        <w:t xml:space="preserve">described in </w:t>
      </w:r>
      <w:r w:rsidR="00C33018">
        <w:t>the</w:t>
      </w:r>
      <w:r w:rsidR="00112429">
        <w:t xml:space="preserve"> separate</w:t>
      </w:r>
      <w:r w:rsidR="00C33018">
        <w:t xml:space="preserve"> </w:t>
      </w:r>
      <w:r w:rsidR="00C33018" w:rsidRPr="00166FBD">
        <w:rPr>
          <w:b/>
          <w:bCs/>
          <w:i/>
          <w:iCs/>
        </w:rPr>
        <w:t>Multi-PC Guide</w:t>
      </w:r>
      <w:r w:rsidR="00470523">
        <w:t>.</w:t>
      </w:r>
    </w:p>
    <w:p w14:paraId="7FD78A21" w14:textId="77777777" w:rsidR="0051426B" w:rsidRDefault="006C2C39" w:rsidP="00CF647B">
      <w:pPr>
        <w:pStyle w:val="Heading1"/>
        <w:pageBreakBefore/>
      </w:pPr>
      <w:bookmarkStart w:id="207" w:name="_Toc170378719"/>
      <w:r>
        <w:lastRenderedPageBreak/>
        <w:t>What You Will Need</w:t>
      </w:r>
      <w:bookmarkEnd w:id="207"/>
      <w:r w:rsidR="00A13BF5">
        <w:t xml:space="preserve"> </w:t>
      </w:r>
    </w:p>
    <w:p w14:paraId="0ADAFEB1" w14:textId="77777777" w:rsidR="00F2560A" w:rsidRDefault="00F2560A" w:rsidP="006C2C39">
      <w:pPr>
        <w:pStyle w:val="Heading2"/>
      </w:pPr>
      <w:bookmarkStart w:id="208" w:name="_Toc170378720"/>
      <w:r>
        <w:t>Skills</w:t>
      </w:r>
      <w:bookmarkEnd w:id="208"/>
    </w:p>
    <w:p w14:paraId="0E697298" w14:textId="269B9725" w:rsidR="00F2560A" w:rsidRPr="00212D29" w:rsidRDefault="00F2560A" w:rsidP="00F2560A">
      <w:r w:rsidRPr="00212D29">
        <w:t xml:space="preserve">The Liverpool Ringing Simulator is a Build-it-Yourself project. Based on feedback from constructors, the Type 2 simulator </w:t>
      </w:r>
      <w:r w:rsidR="008F3DF9">
        <w:t>has been re-</w:t>
      </w:r>
      <w:r w:rsidRPr="00212D29">
        <w:t xml:space="preserve">designed to be easier to construct and install than the original version, particularly </w:t>
      </w:r>
      <w:r w:rsidR="008F3DF9">
        <w:t xml:space="preserve">around the </w:t>
      </w:r>
      <w:r w:rsidRPr="00212D29">
        <w:t xml:space="preserve">cabling and enclosures. </w:t>
      </w:r>
    </w:p>
    <w:p w14:paraId="7E5DDDB9" w14:textId="77777777" w:rsidR="00797B39" w:rsidRPr="00212D29" w:rsidRDefault="00F2560A" w:rsidP="00F2560A">
      <w:r w:rsidRPr="00212D29">
        <w:t xml:space="preserve">Some </w:t>
      </w:r>
      <w:r w:rsidR="00797B39" w:rsidRPr="00212D29">
        <w:t xml:space="preserve">prior </w:t>
      </w:r>
      <w:r w:rsidRPr="00212D29">
        <w:t xml:space="preserve">experience of </w:t>
      </w:r>
      <w:r w:rsidR="00797B39" w:rsidRPr="00212D29">
        <w:t xml:space="preserve">soldering and </w:t>
      </w:r>
      <w:r w:rsidRPr="00212D29">
        <w:t xml:space="preserve">basic electronics kit construction will be helpful </w:t>
      </w:r>
      <w:r w:rsidR="00797B39" w:rsidRPr="00212D29">
        <w:t xml:space="preserve">before </w:t>
      </w:r>
      <w:r w:rsidRPr="00212D29">
        <w:t xml:space="preserve">you build the </w:t>
      </w:r>
      <w:r w:rsidR="00797B39" w:rsidRPr="00212D29">
        <w:t xml:space="preserve">Type 2 </w:t>
      </w:r>
      <w:r w:rsidRPr="00212D29">
        <w:t xml:space="preserve">Liverpool Ringing Simulator, but there is nothing complex </w:t>
      </w:r>
      <w:r w:rsidR="00797B39" w:rsidRPr="00212D29">
        <w:t xml:space="preserve">in the design, and there are no surface mount components or cables to solder. </w:t>
      </w:r>
    </w:p>
    <w:p w14:paraId="7F94A7ED" w14:textId="77777777" w:rsidR="008F3DF9" w:rsidRDefault="00797B39" w:rsidP="00F2560A">
      <w:r w:rsidRPr="00212D29">
        <w:t xml:space="preserve">The ability to make simple voltage and resistance measurements with a multimeter will be helpful in troubleshooting, but more advanced diagnostic equipment is not required. </w:t>
      </w:r>
    </w:p>
    <w:p w14:paraId="6A9E0EDF" w14:textId="77777777" w:rsidR="006C2C39" w:rsidRDefault="006C2C39" w:rsidP="006C2C39">
      <w:pPr>
        <w:pStyle w:val="Heading2"/>
      </w:pPr>
      <w:bookmarkStart w:id="209" w:name="_Toc170378721"/>
      <w:r>
        <w:t>Tools</w:t>
      </w:r>
      <w:bookmarkEnd w:id="209"/>
    </w:p>
    <w:p w14:paraId="4CAD802A" w14:textId="39250362" w:rsidR="008A35FF" w:rsidRPr="00212D29" w:rsidRDefault="00CF647B" w:rsidP="006C4A3A">
      <w:pPr>
        <w:pStyle w:val="ListParagraph"/>
        <w:numPr>
          <w:ilvl w:val="0"/>
          <w:numId w:val="20"/>
        </w:numPr>
      </w:pPr>
      <w:r w:rsidRPr="00212D29">
        <w:t>A small s</w:t>
      </w:r>
      <w:r w:rsidR="008A35FF" w:rsidRPr="00212D29">
        <w:t>oldering iron</w:t>
      </w:r>
      <w:r w:rsidRPr="00212D29">
        <w:t xml:space="preserve"> suitable for electronics use –</w:t>
      </w:r>
      <w:r w:rsidR="008F3DF9">
        <w:t xml:space="preserve"> </w:t>
      </w:r>
      <w:r w:rsidRPr="00212D29">
        <w:t>around 15 Watts is fine.</w:t>
      </w:r>
    </w:p>
    <w:p w14:paraId="371AAE77" w14:textId="77777777" w:rsidR="008A35FF" w:rsidRPr="00212D29" w:rsidRDefault="00CF647B" w:rsidP="006C4A3A">
      <w:pPr>
        <w:pStyle w:val="ListParagraph"/>
        <w:numPr>
          <w:ilvl w:val="0"/>
          <w:numId w:val="20"/>
        </w:numPr>
      </w:pPr>
      <w:r w:rsidRPr="00212D29">
        <w:t xml:space="preserve">Fine rosin-cored </w:t>
      </w:r>
      <w:r w:rsidR="00797B39" w:rsidRPr="00212D29">
        <w:t xml:space="preserve">electronics </w:t>
      </w:r>
      <w:r w:rsidR="008A35FF" w:rsidRPr="00212D29">
        <w:t>solder</w:t>
      </w:r>
      <w:r w:rsidRPr="00212D29">
        <w:t xml:space="preserve"> – NOT plumbers’ acid core solder.</w:t>
      </w:r>
    </w:p>
    <w:p w14:paraId="15A3D197" w14:textId="77777777" w:rsidR="008A35FF" w:rsidRPr="00212D29" w:rsidRDefault="00CF647B" w:rsidP="006C4A3A">
      <w:pPr>
        <w:pStyle w:val="ListParagraph"/>
        <w:numPr>
          <w:ilvl w:val="0"/>
          <w:numId w:val="20"/>
        </w:numPr>
      </w:pPr>
      <w:r w:rsidRPr="00212D29">
        <w:t>A small pair of s</w:t>
      </w:r>
      <w:r w:rsidR="008A35FF" w:rsidRPr="00212D29">
        <w:t>ide cutters</w:t>
      </w:r>
      <w:r w:rsidRPr="00212D29">
        <w:t>.</w:t>
      </w:r>
    </w:p>
    <w:p w14:paraId="48AC56D6" w14:textId="77777777" w:rsidR="008A35FF" w:rsidRPr="00212D29" w:rsidRDefault="00CF647B" w:rsidP="006C4A3A">
      <w:pPr>
        <w:pStyle w:val="ListParagraph"/>
        <w:numPr>
          <w:ilvl w:val="0"/>
          <w:numId w:val="20"/>
        </w:numPr>
      </w:pPr>
      <w:r w:rsidRPr="00212D29">
        <w:t>A small pair of n</w:t>
      </w:r>
      <w:r w:rsidR="008A35FF" w:rsidRPr="00212D29">
        <w:t>eedle nose pliers</w:t>
      </w:r>
    </w:p>
    <w:p w14:paraId="168C2670" w14:textId="2F05D8C2" w:rsidR="00C2783A" w:rsidRPr="00212D29" w:rsidRDefault="00CF647B" w:rsidP="006C4A3A">
      <w:pPr>
        <w:pStyle w:val="ListParagraph"/>
        <w:numPr>
          <w:ilvl w:val="0"/>
          <w:numId w:val="20"/>
        </w:numPr>
      </w:pPr>
      <w:r w:rsidRPr="00212D29">
        <w:t xml:space="preserve">A </w:t>
      </w:r>
      <w:r w:rsidR="00C2783A" w:rsidRPr="00212D29">
        <w:t>20mm hole saw</w:t>
      </w:r>
      <w:r w:rsidR="00D1085C" w:rsidRPr="00212D29">
        <w:t xml:space="preserve"> &amp; arbor (eg Screwfix </w:t>
      </w:r>
      <w:r w:rsidRPr="00212D29">
        <w:t xml:space="preserve">parts </w:t>
      </w:r>
      <w:r w:rsidR="00D1085C" w:rsidRPr="00212D29">
        <w:t xml:space="preserve">22647 &amp; </w:t>
      </w:r>
      <w:r w:rsidR="00CF2395">
        <w:t>7518H</w:t>
      </w:r>
      <w:r w:rsidR="00D1085C" w:rsidRPr="00212D29">
        <w:t>)</w:t>
      </w:r>
      <w:r w:rsidRPr="00212D29">
        <w:t>.</w:t>
      </w:r>
    </w:p>
    <w:p w14:paraId="19AB503C" w14:textId="77777777" w:rsidR="00D1085C" w:rsidRPr="00212D29" w:rsidRDefault="00CF647B" w:rsidP="006C4A3A">
      <w:pPr>
        <w:pStyle w:val="ListParagraph"/>
        <w:numPr>
          <w:ilvl w:val="0"/>
          <w:numId w:val="20"/>
        </w:numPr>
      </w:pPr>
      <w:r w:rsidRPr="00212D29">
        <w:t>A s</w:t>
      </w:r>
      <w:r w:rsidR="00D1085C" w:rsidRPr="00212D29">
        <w:t xml:space="preserve">harp </w:t>
      </w:r>
      <w:r w:rsidRPr="00212D29">
        <w:t xml:space="preserve">utility </w:t>
      </w:r>
      <w:r w:rsidR="00D1085C" w:rsidRPr="00212D29">
        <w:t>knife</w:t>
      </w:r>
      <w:r w:rsidRPr="00212D29">
        <w:t>.</w:t>
      </w:r>
    </w:p>
    <w:p w14:paraId="5C31D474" w14:textId="77777777" w:rsidR="00C2783A" w:rsidRPr="00212D29" w:rsidRDefault="00CF647B" w:rsidP="006C4A3A">
      <w:pPr>
        <w:pStyle w:val="ListParagraph"/>
        <w:numPr>
          <w:ilvl w:val="0"/>
          <w:numId w:val="20"/>
        </w:numPr>
      </w:pPr>
      <w:r w:rsidRPr="00212D29">
        <w:t xml:space="preserve">A </w:t>
      </w:r>
      <w:r w:rsidR="00C2783A" w:rsidRPr="00212D29">
        <w:t>4.5mm drill</w:t>
      </w:r>
      <w:r w:rsidRPr="00212D29">
        <w:t xml:space="preserve"> bit.</w:t>
      </w:r>
    </w:p>
    <w:p w14:paraId="7EB04AFE" w14:textId="10D47C80" w:rsidR="00CF647B" w:rsidRPr="00212D29" w:rsidRDefault="00CF647B" w:rsidP="006C4A3A">
      <w:pPr>
        <w:pStyle w:val="ListParagraph"/>
        <w:numPr>
          <w:ilvl w:val="0"/>
          <w:numId w:val="20"/>
        </w:numPr>
      </w:pPr>
      <w:r w:rsidRPr="00212D29">
        <w:t xml:space="preserve">An electric drill – a bench mounted drill is best, but a </w:t>
      </w:r>
      <w:r w:rsidR="007837A3" w:rsidRPr="00212D29">
        <w:t>hand-held</w:t>
      </w:r>
      <w:r w:rsidRPr="00212D29">
        <w:t xml:space="preserve"> drill can be used with care.</w:t>
      </w:r>
    </w:p>
    <w:p w14:paraId="4C39DED8" w14:textId="77777777" w:rsidR="00C2783A" w:rsidRPr="00212D29" w:rsidRDefault="00C2783A" w:rsidP="006C4A3A">
      <w:pPr>
        <w:pStyle w:val="ListParagraph"/>
        <w:numPr>
          <w:ilvl w:val="0"/>
          <w:numId w:val="20"/>
        </w:numPr>
      </w:pPr>
      <w:r w:rsidRPr="00212D29">
        <w:t>Opt</w:t>
      </w:r>
      <w:r w:rsidR="00CF647B" w:rsidRPr="00212D29">
        <w:t>ional for optical sensors</w:t>
      </w:r>
      <w:r w:rsidRPr="00212D29">
        <w:t xml:space="preserve">: </w:t>
      </w:r>
      <w:r w:rsidR="00CF647B" w:rsidRPr="00212D29">
        <w:t xml:space="preserve">An </w:t>
      </w:r>
      <w:r w:rsidRPr="00212D29">
        <w:t>18mm hole saw</w:t>
      </w:r>
      <w:r w:rsidR="00D1085C" w:rsidRPr="00212D29">
        <w:t xml:space="preserve"> (eBay)</w:t>
      </w:r>
      <w:r w:rsidR="00CF647B" w:rsidRPr="00212D29">
        <w:t>.</w:t>
      </w:r>
    </w:p>
    <w:p w14:paraId="6326E5F3" w14:textId="77777777" w:rsidR="005E14A6" w:rsidRPr="00212D29" w:rsidRDefault="005E14A6" w:rsidP="006C4A3A">
      <w:pPr>
        <w:pStyle w:val="ListParagraph"/>
        <w:numPr>
          <w:ilvl w:val="0"/>
          <w:numId w:val="20"/>
        </w:numPr>
      </w:pPr>
      <w:r w:rsidRPr="00212D29">
        <w:t>Rec</w:t>
      </w:r>
      <w:r w:rsidR="00CF647B" w:rsidRPr="00212D29">
        <w:t>ommended</w:t>
      </w:r>
      <w:r w:rsidRPr="00212D29">
        <w:t xml:space="preserve">: </w:t>
      </w:r>
      <w:r w:rsidR="00CF647B" w:rsidRPr="00212D29">
        <w:t>A basic m</w:t>
      </w:r>
      <w:r w:rsidRPr="00212D29">
        <w:t>ultimeter with DC voltage and resistance ranges</w:t>
      </w:r>
      <w:r w:rsidR="00CF647B" w:rsidRPr="00212D29">
        <w:t>.</w:t>
      </w:r>
    </w:p>
    <w:p w14:paraId="6650812E" w14:textId="5C996E5E" w:rsidR="006C2C39" w:rsidRDefault="006C2C39" w:rsidP="006C2C39">
      <w:pPr>
        <w:pStyle w:val="Heading2"/>
      </w:pPr>
      <w:bookmarkStart w:id="210" w:name="_Toc170378722"/>
      <w:r>
        <w:t>Parts</w:t>
      </w:r>
      <w:bookmarkEnd w:id="210"/>
    </w:p>
    <w:p w14:paraId="39789CC0" w14:textId="0E595EA0" w:rsidR="00F2560A" w:rsidRPr="00212D29" w:rsidRDefault="00CF647B" w:rsidP="00CF647B">
      <w:r w:rsidRPr="00212D29">
        <w:t>With the demise of Maplin, availability of electronic components from high street stores has been drastically reduced</w:t>
      </w:r>
      <w:r w:rsidR="00F2560A" w:rsidRPr="00212D29">
        <w:t xml:space="preserve">, and you will </w:t>
      </w:r>
      <w:r w:rsidR="00CF2395">
        <w:t xml:space="preserve">almost certainly </w:t>
      </w:r>
      <w:r w:rsidR="00F2560A" w:rsidRPr="00212D29">
        <w:t xml:space="preserve">need to source parts online. Suggested online suppliers include Farnell </w:t>
      </w:r>
      <w:r w:rsidR="008F3DF9">
        <w:t xml:space="preserve">(and their CPC consumer division – particularly useful for cables) </w:t>
      </w:r>
      <w:r w:rsidR="00F2560A" w:rsidRPr="00212D29">
        <w:t>and Rapid Electronics. Parts may be also be sourced from reputable suppliers on eBay.</w:t>
      </w:r>
    </w:p>
    <w:p w14:paraId="63223FD3" w14:textId="3ACA71CD" w:rsidR="005E14A6" w:rsidRDefault="005E14A6" w:rsidP="006C4A3A">
      <w:pPr>
        <w:pStyle w:val="ListParagraph"/>
        <w:numPr>
          <w:ilvl w:val="0"/>
          <w:numId w:val="21"/>
        </w:numPr>
      </w:pPr>
      <w:r>
        <w:t>Farnell</w:t>
      </w:r>
      <w:r w:rsidR="00CF647B">
        <w:t xml:space="preserve"> – </w:t>
      </w:r>
      <w:r>
        <w:fldChar w:fldCharType="begin"/>
      </w:r>
      <w:r>
        <w:instrText>HYPERLINK "https://uk.farnell.com"</w:instrText>
      </w:r>
      <w:ins w:id="211" w:author="Andrew Instone-Cowie" w:date="2024-08-28T09:39:00Z" w16du:dateUtc="2024-08-28T08:39:00Z"/>
      <w:r>
        <w:fldChar w:fldCharType="separate"/>
      </w:r>
      <w:r w:rsidR="00CF647B" w:rsidRPr="007B1C53">
        <w:rPr>
          <w:rStyle w:val="Hyperlink"/>
        </w:rPr>
        <w:t>https://uk.farnell.com</w:t>
      </w:r>
      <w:r>
        <w:rPr>
          <w:rStyle w:val="Hyperlink"/>
        </w:rPr>
        <w:fldChar w:fldCharType="end"/>
      </w:r>
      <w:r w:rsidR="00CF647B">
        <w:t xml:space="preserve"> </w:t>
      </w:r>
    </w:p>
    <w:p w14:paraId="764D5C82" w14:textId="5F268FAA" w:rsidR="008F3DF9" w:rsidRDefault="008F3DF9" w:rsidP="008F3DF9">
      <w:pPr>
        <w:pStyle w:val="ListParagraph"/>
        <w:numPr>
          <w:ilvl w:val="0"/>
          <w:numId w:val="21"/>
        </w:numPr>
      </w:pPr>
      <w:r>
        <w:t xml:space="preserve">CPC – </w:t>
      </w:r>
      <w:r>
        <w:fldChar w:fldCharType="begin"/>
      </w:r>
      <w:r>
        <w:instrText>HYPERLINK "https://cpc.farnell.com"</w:instrText>
      </w:r>
      <w:ins w:id="212" w:author="Andrew Instone-Cowie" w:date="2024-08-28T09:39:00Z" w16du:dateUtc="2024-08-28T08:39:00Z"/>
      <w:r>
        <w:fldChar w:fldCharType="separate"/>
      </w:r>
      <w:r w:rsidRPr="00E53D47">
        <w:rPr>
          <w:rStyle w:val="Hyperlink"/>
        </w:rPr>
        <w:t>https://cpc.farnell.com</w:t>
      </w:r>
      <w:r>
        <w:rPr>
          <w:rStyle w:val="Hyperlink"/>
        </w:rPr>
        <w:fldChar w:fldCharType="end"/>
      </w:r>
    </w:p>
    <w:p w14:paraId="33F765D5" w14:textId="07C7DB69" w:rsidR="005E14A6" w:rsidRDefault="005E14A6" w:rsidP="006C4A3A">
      <w:pPr>
        <w:pStyle w:val="ListParagraph"/>
        <w:numPr>
          <w:ilvl w:val="0"/>
          <w:numId w:val="21"/>
        </w:numPr>
      </w:pPr>
      <w:r>
        <w:t>Rapid</w:t>
      </w:r>
      <w:r w:rsidR="00CF647B">
        <w:t xml:space="preserve"> Electronics - </w:t>
      </w:r>
      <w:r>
        <w:fldChar w:fldCharType="begin"/>
      </w:r>
      <w:r>
        <w:instrText>HYPERLINK "https://www.rapidonline.com"</w:instrText>
      </w:r>
      <w:ins w:id="213" w:author="Andrew Instone-Cowie" w:date="2024-08-28T09:39:00Z" w16du:dateUtc="2024-08-28T08:39:00Z"/>
      <w:r>
        <w:fldChar w:fldCharType="separate"/>
      </w:r>
      <w:r w:rsidR="00F2560A">
        <w:rPr>
          <w:rStyle w:val="Hyperlink"/>
        </w:rPr>
        <w:t>https://www.rapidonline.com</w:t>
      </w:r>
      <w:r>
        <w:rPr>
          <w:rStyle w:val="Hyperlink"/>
        </w:rPr>
        <w:fldChar w:fldCharType="end"/>
      </w:r>
    </w:p>
    <w:p w14:paraId="350A7099" w14:textId="3B7E6092" w:rsidR="005E14A6" w:rsidRDefault="005E14A6" w:rsidP="006C4A3A">
      <w:pPr>
        <w:pStyle w:val="ListParagraph"/>
        <w:numPr>
          <w:ilvl w:val="0"/>
          <w:numId w:val="21"/>
        </w:numPr>
      </w:pPr>
      <w:r>
        <w:t>eBay</w:t>
      </w:r>
      <w:r w:rsidR="00CF647B">
        <w:t xml:space="preserve"> – </w:t>
      </w:r>
      <w:r>
        <w:fldChar w:fldCharType="begin"/>
      </w:r>
      <w:r>
        <w:instrText>HYPERLINK "https://www.ebay.co.uk"</w:instrText>
      </w:r>
      <w:ins w:id="214" w:author="Andrew Instone-Cowie" w:date="2024-08-28T09:39:00Z" w16du:dateUtc="2024-08-28T08:39:00Z"/>
      <w:r>
        <w:fldChar w:fldCharType="separate"/>
      </w:r>
      <w:r w:rsidR="00CF647B" w:rsidRPr="007B1C53">
        <w:rPr>
          <w:rStyle w:val="Hyperlink"/>
        </w:rPr>
        <w:t>https://www.ebay.co.uk</w:t>
      </w:r>
      <w:r>
        <w:rPr>
          <w:rStyle w:val="Hyperlink"/>
        </w:rPr>
        <w:fldChar w:fldCharType="end"/>
      </w:r>
      <w:r w:rsidR="00CF647B">
        <w:t xml:space="preserve"> </w:t>
      </w:r>
    </w:p>
    <w:p w14:paraId="6C8E7DB6" w14:textId="2FE5A871" w:rsidR="005E14A6" w:rsidRDefault="00F2560A" w:rsidP="005E14A6">
      <w:r w:rsidRPr="00212D29">
        <w:t>Where possible, Farnell</w:t>
      </w:r>
      <w:r w:rsidR="008F3DF9">
        <w:t xml:space="preserve"> or CPC</w:t>
      </w:r>
      <w:r w:rsidRPr="00212D29">
        <w:t xml:space="preserve"> part numbers have been given. Note that </w:t>
      </w:r>
      <w:r w:rsidR="00797B39" w:rsidRPr="00212D29">
        <w:t xml:space="preserve">some smaller </w:t>
      </w:r>
      <w:r w:rsidRPr="00212D29">
        <w:t>parts will only be available in larger quantities than are required for a single simulator. You may want to use the left overs to build</w:t>
      </w:r>
      <w:r w:rsidR="008F3DF9">
        <w:t xml:space="preserve"> more</w:t>
      </w:r>
      <w:r w:rsidRPr="00212D29">
        <w:t xml:space="preserve"> simulators for </w:t>
      </w:r>
      <w:r w:rsidR="008F3DF9">
        <w:t xml:space="preserve">other </w:t>
      </w:r>
      <w:r w:rsidRPr="00212D29">
        <w:t>local towers.</w:t>
      </w:r>
    </w:p>
    <w:p w14:paraId="3179B10B" w14:textId="7325CE4A" w:rsidR="006C2C39" w:rsidRDefault="006C2C39" w:rsidP="00C9246B">
      <w:pPr>
        <w:pStyle w:val="Heading2"/>
      </w:pPr>
      <w:bookmarkStart w:id="215" w:name="_Toc170378723"/>
      <w:r>
        <w:t>PCBs</w:t>
      </w:r>
      <w:bookmarkEnd w:id="215"/>
    </w:p>
    <w:p w14:paraId="07A0B1F5" w14:textId="77777777" w:rsidR="00811CBE" w:rsidRPr="00811CBE" w:rsidRDefault="00811CBE" w:rsidP="00811CBE">
      <w:pPr>
        <w:rPr>
          <w:rStyle w:val="Hyperlink"/>
          <w:b/>
          <w:color w:val="auto"/>
          <w:u w:val="none"/>
        </w:rPr>
      </w:pPr>
      <w:r w:rsidRPr="00811CBE">
        <w:rPr>
          <w:rStyle w:val="Hyperlink"/>
          <w:b/>
          <w:color w:val="auto"/>
          <w:u w:val="none"/>
        </w:rPr>
        <w:t>Surplus development PCBs may be available from the Liverpool Ringing Simulator Project, please enquire about availability via the contact form on the website.</w:t>
      </w:r>
    </w:p>
    <w:p w14:paraId="2489CBA3" w14:textId="4480B696" w:rsidR="00797B39" w:rsidRPr="00212D29" w:rsidRDefault="00797B39" w:rsidP="00797B39">
      <w:r w:rsidRPr="00212D29">
        <w:lastRenderedPageBreak/>
        <w:t xml:space="preserve">The </w:t>
      </w:r>
      <w:r w:rsidR="00C33018">
        <w:t xml:space="preserve">core </w:t>
      </w:r>
      <w:r w:rsidRPr="00212D29">
        <w:t>Type 2 simulator</w:t>
      </w:r>
      <w:r w:rsidR="00112429">
        <w:t xml:space="preserve"> modules</w:t>
      </w:r>
      <w:r w:rsidRPr="00212D29">
        <w:t xml:space="preserve"> use three </w:t>
      </w:r>
      <w:r w:rsidR="00470523">
        <w:t xml:space="preserve">or four basic </w:t>
      </w:r>
      <w:r w:rsidRPr="00212D29">
        <w:t>types of PCB</w:t>
      </w:r>
      <w:r w:rsidR="00990D1C" w:rsidRPr="00212D29">
        <w:rPr>
          <w:rStyle w:val="FootnoteReference"/>
        </w:rPr>
        <w:footnoteReference w:id="5"/>
      </w:r>
      <w:r w:rsidRPr="00212D29">
        <w:t>:</w:t>
      </w:r>
    </w:p>
    <w:p w14:paraId="5556017B" w14:textId="77777777" w:rsidR="00797B39" w:rsidRPr="00212D29" w:rsidRDefault="00797B39" w:rsidP="006C4A3A">
      <w:pPr>
        <w:pStyle w:val="ListParagraph"/>
        <w:numPr>
          <w:ilvl w:val="0"/>
          <w:numId w:val="22"/>
        </w:numPr>
      </w:pPr>
      <w:r w:rsidRPr="00212D29">
        <w:t xml:space="preserve">Simulator Interface Board – 1 </w:t>
      </w:r>
      <w:r w:rsidR="00990D1C" w:rsidRPr="00212D29">
        <w:t xml:space="preserve">required </w:t>
      </w:r>
      <w:r w:rsidRPr="00212D29">
        <w:t>per installation</w:t>
      </w:r>
    </w:p>
    <w:p w14:paraId="5F83C0A5" w14:textId="77777777" w:rsidR="00797B39" w:rsidRPr="00212D29" w:rsidRDefault="00797B39" w:rsidP="006C4A3A">
      <w:pPr>
        <w:pStyle w:val="ListParagraph"/>
        <w:numPr>
          <w:ilvl w:val="0"/>
          <w:numId w:val="22"/>
        </w:numPr>
      </w:pPr>
      <w:r w:rsidRPr="00212D29">
        <w:t xml:space="preserve">Power Board – 1 </w:t>
      </w:r>
      <w:r w:rsidR="00990D1C" w:rsidRPr="00212D29">
        <w:t xml:space="preserve">required </w:t>
      </w:r>
      <w:r w:rsidRPr="00212D29">
        <w:t>per installation</w:t>
      </w:r>
    </w:p>
    <w:p w14:paraId="4B519891" w14:textId="41320FD3" w:rsidR="00057FAF" w:rsidRDefault="00797B39" w:rsidP="00C9246B">
      <w:pPr>
        <w:pStyle w:val="ListParagraph"/>
        <w:numPr>
          <w:ilvl w:val="0"/>
          <w:numId w:val="22"/>
        </w:numPr>
      </w:pPr>
      <w:r w:rsidRPr="00212D29">
        <w:t xml:space="preserve">Sensor Boards – 1 </w:t>
      </w:r>
      <w:r w:rsidR="00990D1C" w:rsidRPr="00212D29">
        <w:t xml:space="preserve">required </w:t>
      </w:r>
      <w:r w:rsidRPr="00212D29">
        <w:t>per bell</w:t>
      </w:r>
      <w:r w:rsidR="00990D1C" w:rsidRPr="00212D29">
        <w:t>,</w:t>
      </w:r>
      <w:r w:rsidRPr="00212D29">
        <w:t xml:space="preserve"> per installation</w:t>
      </w:r>
    </w:p>
    <w:p w14:paraId="6C6B909E" w14:textId="1A2340FC" w:rsidR="001F4FB7" w:rsidRDefault="00A72C76" w:rsidP="00797B39">
      <w:r>
        <w:t>S</w:t>
      </w:r>
      <w:r w:rsidR="003B6A4C">
        <w:t xml:space="preserve">uggested sources of PCBs are </w:t>
      </w:r>
      <w:r>
        <w:t xml:space="preserve">JLCPCB and </w:t>
      </w:r>
      <w:r w:rsidR="00797B39" w:rsidRPr="00212D29">
        <w:t>SeeedStudio</w:t>
      </w:r>
      <w:r w:rsidR="003B6A4C">
        <w:t xml:space="preserve"> in China, and </w:t>
      </w:r>
      <w:r w:rsidR="00861139">
        <w:t>OSH Park in the USA.</w:t>
      </w:r>
      <w:r w:rsidR="003B6A4C">
        <w:t xml:space="preserve"> </w:t>
      </w:r>
      <w:r>
        <w:t xml:space="preserve">All </w:t>
      </w:r>
      <w:r w:rsidR="003B6A4C">
        <w:t>take typically around three weeks to deliver PCBs to the UK</w:t>
      </w:r>
      <w:r>
        <w:t xml:space="preserve"> at lowest shipping cost, expedited options are available.</w:t>
      </w:r>
      <w:r w:rsidR="003B6A4C">
        <w:t xml:space="preserve"> </w:t>
      </w:r>
      <w:r w:rsidR="00990D1C" w:rsidRPr="00212D29">
        <w:t>PCB d</w:t>
      </w:r>
      <w:r w:rsidR="00797B39" w:rsidRPr="00212D29">
        <w:t>esign files, known as “Gerber files”</w:t>
      </w:r>
      <w:r w:rsidR="003B6A4C">
        <w:t>, customised for each supplier,</w:t>
      </w:r>
      <w:r w:rsidR="00797B39" w:rsidRPr="00212D29">
        <w:t xml:space="preserve"> are available from the project GitHub repository</w:t>
      </w:r>
      <w:r w:rsidR="001F4FB7">
        <w:t>:</w:t>
      </w:r>
    </w:p>
    <w:p w14:paraId="7597E6AB" w14:textId="414DBDBD" w:rsidR="00990D1C" w:rsidRPr="001F4FB7" w:rsidRDefault="00000000" w:rsidP="006C4A3A">
      <w:pPr>
        <w:pStyle w:val="ListParagraph"/>
        <w:numPr>
          <w:ilvl w:val="0"/>
          <w:numId w:val="23"/>
        </w:numPr>
        <w:rPr>
          <w:rStyle w:val="Hyperlink"/>
          <w:color w:val="auto"/>
        </w:rPr>
      </w:pPr>
      <w:r>
        <w:fldChar w:fldCharType="begin"/>
      </w:r>
      <w:r>
        <w:instrText>HYPERLINK "https://github.com/Simulators/simulator-type2"</w:instrText>
      </w:r>
      <w:ins w:id="216" w:author="Andrew Instone-Cowie" w:date="2024-08-28T09:39:00Z" w16du:dateUtc="2024-08-28T08:39:00Z"/>
      <w:r>
        <w:fldChar w:fldCharType="separate"/>
      </w:r>
      <w:r w:rsidR="001F4FB7" w:rsidRPr="001F4FB7">
        <w:rPr>
          <w:rStyle w:val="Hyperlink"/>
        </w:rPr>
        <w:t>https://github.com/Simulators/simulator-type2</w:t>
      </w:r>
      <w:r>
        <w:rPr>
          <w:rStyle w:val="Hyperlink"/>
        </w:rPr>
        <w:fldChar w:fldCharType="end"/>
      </w:r>
    </w:p>
    <w:p w14:paraId="15D03037" w14:textId="56FABB1D" w:rsidR="00057FAF" w:rsidRDefault="00A72C76" w:rsidP="00C9246B">
      <w:pPr>
        <w:pStyle w:val="Heading3"/>
        <w:rPr>
          <w:rStyle w:val="Hyperlink"/>
          <w:rFonts w:asciiTheme="minorHAnsi" w:eastAsiaTheme="minorHAnsi" w:hAnsiTheme="minorHAnsi" w:cstheme="minorBidi"/>
          <w:b w:val="0"/>
          <w:bCs w:val="0"/>
          <w:color w:val="4F81BD" w:themeColor="accent1"/>
          <w:u w:val="none"/>
        </w:rPr>
      </w:pPr>
      <w:bookmarkStart w:id="217" w:name="_Toc170378724"/>
      <w:r>
        <w:rPr>
          <w:rStyle w:val="Hyperlink"/>
          <w:color w:val="4F81BD" w:themeColor="accent1"/>
          <w:u w:val="none"/>
        </w:rPr>
        <w:t xml:space="preserve">JLCPCB or </w:t>
      </w:r>
      <w:r w:rsidR="00057FAF" w:rsidRPr="00C9246B">
        <w:rPr>
          <w:rStyle w:val="Hyperlink"/>
          <w:color w:val="4F81BD" w:themeColor="accent1"/>
          <w:u w:val="none"/>
        </w:rPr>
        <w:t>SeeedStudio</w:t>
      </w:r>
      <w:bookmarkEnd w:id="217"/>
    </w:p>
    <w:p w14:paraId="16A59F1B" w14:textId="499BADC8" w:rsidR="00057FAF" w:rsidRPr="00C9246B" w:rsidRDefault="00057FAF">
      <w:r w:rsidRPr="00212D29">
        <w:t xml:space="preserve">The most cost-effective way of obtaining PCBs is to order them from a Chinese PCB fabrication house, such as </w:t>
      </w:r>
      <w:r w:rsidR="00A72C76">
        <w:t xml:space="preserve">JLCPCB, or </w:t>
      </w:r>
      <w:r w:rsidRPr="00212D29">
        <w:t>SeeedStudio</w:t>
      </w:r>
      <w:r>
        <w:t>’s “Fusion</w:t>
      </w:r>
      <w:r w:rsidR="00A228E9">
        <w:t xml:space="preserve"> PCB</w:t>
      </w:r>
      <w:r>
        <w:t>” service</w:t>
      </w:r>
      <w:r w:rsidRPr="00212D29">
        <w:t xml:space="preserve">. At the time of writing, </w:t>
      </w:r>
      <w:r w:rsidR="00AD5582">
        <w:t>5</w:t>
      </w:r>
      <w:r w:rsidRPr="00212D29">
        <w:t xml:space="preserve"> PCBs</w:t>
      </w:r>
      <w:r w:rsidR="003B6A4C">
        <w:rPr>
          <w:rStyle w:val="FootnoteReference"/>
        </w:rPr>
        <w:footnoteReference w:id="6"/>
      </w:r>
      <w:r w:rsidRPr="00212D29">
        <w:t xml:space="preserve"> of a single design are available for </w:t>
      </w:r>
      <w:r w:rsidR="00C73139">
        <w:t xml:space="preserve">as little as </w:t>
      </w:r>
      <w:r w:rsidRPr="00212D29">
        <w:t>$</w:t>
      </w:r>
      <w:r w:rsidR="00AD5582">
        <w:t>2.00</w:t>
      </w:r>
      <w:r w:rsidRPr="00212D29">
        <w:t xml:space="preserve"> US, plus postage</w:t>
      </w:r>
      <w:r w:rsidR="00C73139">
        <w:rPr>
          <w:rStyle w:val="FootnoteReference"/>
        </w:rPr>
        <w:footnoteReference w:id="7"/>
      </w:r>
      <w:r w:rsidRPr="00212D29">
        <w:t>.</w:t>
      </w:r>
      <w:r>
        <w:t xml:space="preserve"> </w:t>
      </w:r>
    </w:p>
    <w:p w14:paraId="5F793644" w14:textId="218BDBC9" w:rsidR="00990D1C" w:rsidRPr="00212D29" w:rsidRDefault="00990D1C" w:rsidP="00797B39">
      <w:pPr>
        <w:rPr>
          <w:rStyle w:val="Hyperlink"/>
          <w:color w:val="auto"/>
          <w:u w:val="none"/>
        </w:rPr>
      </w:pPr>
      <w:r w:rsidRPr="00212D29">
        <w:rPr>
          <w:rStyle w:val="Hyperlink"/>
          <w:color w:val="auto"/>
          <w:u w:val="none"/>
        </w:rPr>
        <w:t xml:space="preserve">The smaller Power and Sensor boards are designed as “panels” </w:t>
      </w:r>
      <w:r w:rsidR="00212D29">
        <w:rPr>
          <w:rStyle w:val="Hyperlink"/>
          <w:color w:val="auto"/>
          <w:u w:val="none"/>
        </w:rPr>
        <w:t xml:space="preserve">each </w:t>
      </w:r>
      <w:r w:rsidRPr="00212D29">
        <w:rPr>
          <w:rStyle w:val="Hyperlink"/>
          <w:color w:val="auto"/>
          <w:u w:val="none"/>
        </w:rPr>
        <w:t xml:space="preserve">containing multiple boards, four Power Boards or six Sensor Boards per panel. Each panel is treated as a single PCB by the fabricator, </w:t>
      </w:r>
      <w:r w:rsidR="00811CBE">
        <w:rPr>
          <w:rStyle w:val="Hyperlink"/>
          <w:color w:val="auto"/>
          <w:u w:val="none"/>
        </w:rPr>
        <w:t xml:space="preserve">further reducing the total cost, </w:t>
      </w:r>
      <w:r w:rsidRPr="00212D29">
        <w:rPr>
          <w:rStyle w:val="Hyperlink"/>
          <w:color w:val="auto"/>
          <w:u w:val="none"/>
        </w:rPr>
        <w:t xml:space="preserve">so </w:t>
      </w:r>
      <w:r w:rsidR="003B6A4C">
        <w:rPr>
          <w:rStyle w:val="Hyperlink"/>
          <w:color w:val="auto"/>
          <w:u w:val="none"/>
        </w:rPr>
        <w:t xml:space="preserve">for example </w:t>
      </w:r>
      <w:r w:rsidRPr="00212D29">
        <w:rPr>
          <w:rStyle w:val="Hyperlink"/>
          <w:color w:val="auto"/>
          <w:u w:val="none"/>
        </w:rPr>
        <w:t xml:space="preserve">an order of </w:t>
      </w:r>
      <w:r w:rsidR="00AD5582">
        <w:rPr>
          <w:rStyle w:val="Hyperlink"/>
          <w:color w:val="auto"/>
          <w:u w:val="none"/>
        </w:rPr>
        <w:t>5</w:t>
      </w:r>
      <w:r w:rsidR="00AD5582" w:rsidRPr="00212D29">
        <w:rPr>
          <w:rStyle w:val="Hyperlink"/>
          <w:color w:val="auto"/>
          <w:u w:val="none"/>
        </w:rPr>
        <w:t xml:space="preserve"> </w:t>
      </w:r>
      <w:r w:rsidRPr="00212D29">
        <w:rPr>
          <w:rStyle w:val="Hyperlink"/>
          <w:color w:val="auto"/>
          <w:u w:val="none"/>
        </w:rPr>
        <w:t xml:space="preserve">PCBs will result in enough boards for </w:t>
      </w:r>
      <w:r w:rsidR="00AD5582">
        <w:rPr>
          <w:rStyle w:val="Hyperlink"/>
          <w:color w:val="auto"/>
          <w:u w:val="none"/>
        </w:rPr>
        <w:t>30</w:t>
      </w:r>
      <w:r w:rsidR="00AD5582" w:rsidRPr="00212D29">
        <w:rPr>
          <w:rStyle w:val="Hyperlink"/>
          <w:color w:val="auto"/>
          <w:u w:val="none"/>
        </w:rPr>
        <w:t xml:space="preserve"> </w:t>
      </w:r>
      <w:r w:rsidRPr="00212D29">
        <w:rPr>
          <w:rStyle w:val="Hyperlink"/>
          <w:color w:val="auto"/>
          <w:u w:val="none"/>
        </w:rPr>
        <w:t>sensors.</w:t>
      </w:r>
    </w:p>
    <w:p w14:paraId="4823AA31" w14:textId="2742E303" w:rsidR="00990D1C" w:rsidRPr="00212D29" w:rsidRDefault="00990D1C" w:rsidP="00990D1C">
      <w:pPr>
        <w:keepNext/>
      </w:pPr>
      <w:r w:rsidRPr="00212D29">
        <w:t>The following photograph shows panel</w:t>
      </w:r>
      <w:r w:rsidR="00861139">
        <w:t>s</w:t>
      </w:r>
      <w:r w:rsidRPr="00212D29">
        <w:t xml:space="preserve"> of </w:t>
      </w:r>
      <w:r w:rsidR="00861139">
        <w:t xml:space="preserve">six </w:t>
      </w:r>
      <w:r w:rsidRPr="00212D29">
        <w:t>Sensor Boards</w:t>
      </w:r>
      <w:r w:rsidR="000E117B">
        <w:t xml:space="preserve"> manufactured by SeeedStudio</w:t>
      </w:r>
      <w:r w:rsidRPr="00212D29">
        <w:t>. These can easily be split into separate boards.</w:t>
      </w:r>
    </w:p>
    <w:p w14:paraId="1B44EB53" w14:textId="4C0BA0B6" w:rsidR="00990D1C" w:rsidRDefault="00861139" w:rsidP="00990D1C">
      <w:pPr>
        <w:keepNext/>
        <w:jc w:val="center"/>
      </w:pPr>
      <w:r>
        <w:rPr>
          <w:noProof/>
        </w:rPr>
        <w:drawing>
          <wp:inline distT="0" distB="0" distL="0" distR="0" wp14:anchorId="4481FFF4" wp14:editId="5C2E763E">
            <wp:extent cx="4078800" cy="1900800"/>
            <wp:effectExtent l="19050" t="19050" r="1714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056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8800" cy="1900800"/>
                    </a:xfrm>
                    <a:prstGeom prst="rect">
                      <a:avLst/>
                    </a:prstGeom>
                    <a:ln w="12700">
                      <a:solidFill>
                        <a:schemeClr val="tx1"/>
                      </a:solidFill>
                    </a:ln>
                  </pic:spPr>
                </pic:pic>
              </a:graphicData>
            </a:graphic>
          </wp:inline>
        </w:drawing>
      </w:r>
    </w:p>
    <w:p w14:paraId="3E049A9B" w14:textId="705D3613" w:rsidR="00990D1C" w:rsidRPr="009B5FE2" w:rsidRDefault="00990D1C" w:rsidP="00990D1C">
      <w:pPr>
        <w:pStyle w:val="Caption"/>
        <w:jc w:val="center"/>
      </w:pPr>
      <w:bookmarkStart w:id="218" w:name="_Toc170378906"/>
      <w:r>
        <w:t xml:space="preserve">Figure </w:t>
      </w:r>
      <w:r>
        <w:rPr>
          <w:noProof/>
        </w:rPr>
        <w:fldChar w:fldCharType="begin"/>
      </w:r>
      <w:r>
        <w:rPr>
          <w:noProof/>
        </w:rPr>
        <w:instrText xml:space="preserve"> SEQ Figure \* ARABIC </w:instrText>
      </w:r>
      <w:r>
        <w:rPr>
          <w:noProof/>
        </w:rPr>
        <w:fldChar w:fldCharType="separate"/>
      </w:r>
      <w:r w:rsidR="00A354A3">
        <w:rPr>
          <w:noProof/>
        </w:rPr>
        <w:t>3</w:t>
      </w:r>
      <w:r>
        <w:rPr>
          <w:noProof/>
        </w:rPr>
        <w:fldChar w:fldCharType="end"/>
      </w:r>
      <w:r>
        <w:t xml:space="preserve"> – PCB Panel</w:t>
      </w:r>
      <w:r w:rsidR="00861139">
        <w:t>s</w:t>
      </w:r>
      <w:r w:rsidR="00212D29">
        <w:t xml:space="preserve"> of Sensor Boards</w:t>
      </w:r>
      <w:bookmarkEnd w:id="218"/>
    </w:p>
    <w:p w14:paraId="493E0AC6" w14:textId="3B0A4597" w:rsidR="00A228E9" w:rsidRDefault="00A228E9" w:rsidP="00990D1C">
      <w:pPr>
        <w:rPr>
          <w:rStyle w:val="Hyperlink"/>
          <w:color w:val="auto"/>
          <w:u w:val="none"/>
        </w:rPr>
      </w:pPr>
      <w:r>
        <w:rPr>
          <w:rStyle w:val="Hyperlink"/>
          <w:color w:val="auto"/>
          <w:u w:val="none"/>
        </w:rPr>
        <w:t xml:space="preserve">To order from </w:t>
      </w:r>
      <w:r w:rsidR="00A72C76">
        <w:rPr>
          <w:rStyle w:val="Hyperlink"/>
          <w:color w:val="auto"/>
          <w:u w:val="none"/>
        </w:rPr>
        <w:t xml:space="preserve">JLCPCB or </w:t>
      </w:r>
      <w:r>
        <w:rPr>
          <w:rStyle w:val="Hyperlink"/>
          <w:color w:val="auto"/>
          <w:u w:val="none"/>
        </w:rPr>
        <w:t>SeeedStudio, download the Gerber files</w:t>
      </w:r>
      <w:r w:rsidR="00E83890">
        <w:rPr>
          <w:rStyle w:val="FootnoteReference"/>
        </w:rPr>
        <w:footnoteReference w:id="8"/>
      </w:r>
      <w:r>
        <w:rPr>
          <w:rStyle w:val="Hyperlink"/>
          <w:color w:val="auto"/>
          <w:u w:val="none"/>
        </w:rPr>
        <w:t xml:space="preserve"> from the project GitHub repository, then browse the following link to the service:</w:t>
      </w:r>
    </w:p>
    <w:p w14:paraId="65FE7911" w14:textId="090E8DBF" w:rsidR="00AD5582" w:rsidRDefault="00AD5582" w:rsidP="00AD5582">
      <w:pPr>
        <w:pStyle w:val="ListParagraph"/>
        <w:numPr>
          <w:ilvl w:val="0"/>
          <w:numId w:val="23"/>
        </w:numPr>
        <w:rPr>
          <w:rStyle w:val="Hyperlink"/>
          <w:color w:val="auto"/>
          <w:u w:val="none"/>
        </w:rPr>
      </w:pPr>
      <w:r>
        <w:fldChar w:fldCharType="begin"/>
      </w:r>
      <w:r>
        <w:instrText>HYPERLINK "https://jlcpcb.com"</w:instrText>
      </w:r>
      <w:ins w:id="219" w:author="Andrew Instone-Cowie" w:date="2024-08-28T09:39:00Z" w16du:dateUtc="2024-08-28T08:39:00Z"/>
      <w:r>
        <w:fldChar w:fldCharType="separate"/>
      </w:r>
      <w:r>
        <w:rPr>
          <w:rStyle w:val="Hyperlink"/>
        </w:rPr>
        <w:t>https://jlcpcb.com</w:t>
      </w:r>
      <w:r>
        <w:rPr>
          <w:rStyle w:val="Hyperlink"/>
        </w:rPr>
        <w:fldChar w:fldCharType="end"/>
      </w:r>
      <w:r>
        <w:rPr>
          <w:rStyle w:val="Hyperlink"/>
          <w:color w:val="auto"/>
          <w:u w:val="none"/>
        </w:rPr>
        <w:t xml:space="preserve"> </w:t>
      </w:r>
    </w:p>
    <w:p w14:paraId="4F1FFD55" w14:textId="2B4F5306" w:rsidR="00861139" w:rsidRPr="00405050" w:rsidRDefault="00000000" w:rsidP="00A228E9">
      <w:pPr>
        <w:pStyle w:val="ListParagraph"/>
        <w:numPr>
          <w:ilvl w:val="0"/>
          <w:numId w:val="23"/>
        </w:numPr>
        <w:rPr>
          <w:rStyle w:val="Hyperlink"/>
          <w:color w:val="auto"/>
          <w:u w:val="none"/>
        </w:rPr>
      </w:pPr>
      <w:r>
        <w:fldChar w:fldCharType="begin"/>
      </w:r>
      <w:r>
        <w:instrText>HYPERLINK "https://www.seeedstudio.com/fusion_pcb.html"</w:instrText>
      </w:r>
      <w:ins w:id="220" w:author="Andrew Instone-Cowie" w:date="2024-08-28T09:39:00Z" w16du:dateUtc="2024-08-28T08:39:00Z"/>
      <w:r>
        <w:fldChar w:fldCharType="separate"/>
      </w:r>
      <w:r w:rsidR="003B6A4C" w:rsidRPr="00290BB6">
        <w:rPr>
          <w:rStyle w:val="Hyperlink"/>
        </w:rPr>
        <w:t>https://www.seeedstudio.com/fusion_pcb.html</w:t>
      </w:r>
      <w:r>
        <w:rPr>
          <w:rStyle w:val="Hyperlink"/>
        </w:rPr>
        <w:fldChar w:fldCharType="end"/>
      </w:r>
    </w:p>
    <w:p w14:paraId="414DACBD" w14:textId="049BE8F3" w:rsidR="00E83890" w:rsidRDefault="00E83890" w:rsidP="00A228E9">
      <w:pPr>
        <w:rPr>
          <w:rStyle w:val="Hyperlink"/>
          <w:color w:val="auto"/>
          <w:u w:val="none"/>
        </w:rPr>
      </w:pPr>
      <w:r>
        <w:rPr>
          <w:rStyle w:val="Hyperlink"/>
          <w:color w:val="auto"/>
          <w:u w:val="none"/>
        </w:rPr>
        <w:lastRenderedPageBreak/>
        <w:t xml:space="preserve">The ordering website for both manufacturers looks very similar, so only one </w:t>
      </w:r>
      <w:r w:rsidR="00C73139">
        <w:rPr>
          <w:rStyle w:val="Hyperlink"/>
          <w:color w:val="auto"/>
          <w:u w:val="none"/>
        </w:rPr>
        <w:t xml:space="preserve">(JLCPCB) </w:t>
      </w:r>
      <w:r>
        <w:rPr>
          <w:rStyle w:val="Hyperlink"/>
          <w:color w:val="auto"/>
          <w:u w:val="none"/>
        </w:rPr>
        <w:t>is shown in the following examples.</w:t>
      </w:r>
    </w:p>
    <w:p w14:paraId="402E3C23" w14:textId="2637AF52" w:rsidR="000E117B" w:rsidRDefault="007837A3" w:rsidP="00A228E9">
      <w:pPr>
        <w:rPr>
          <w:rStyle w:val="Hyperlink"/>
          <w:color w:val="auto"/>
          <w:u w:val="none"/>
        </w:rPr>
      </w:pPr>
      <w:r>
        <w:rPr>
          <w:rStyle w:val="Hyperlink"/>
          <w:color w:val="auto"/>
          <w:u w:val="none"/>
        </w:rPr>
        <w:t xml:space="preserve">For each </w:t>
      </w:r>
      <w:r w:rsidR="00A228E9">
        <w:rPr>
          <w:rStyle w:val="Hyperlink"/>
          <w:color w:val="auto"/>
          <w:u w:val="none"/>
        </w:rPr>
        <w:t>zipped Gerber file in turn</w:t>
      </w:r>
      <w:r>
        <w:rPr>
          <w:rStyle w:val="Hyperlink"/>
          <w:color w:val="auto"/>
          <w:u w:val="none"/>
        </w:rPr>
        <w:t>, upload</w:t>
      </w:r>
      <w:r w:rsidR="000E117B">
        <w:rPr>
          <w:rStyle w:val="Hyperlink"/>
          <w:color w:val="auto"/>
          <w:u w:val="none"/>
        </w:rPr>
        <w:t xml:space="preserve"> by clicking the </w:t>
      </w:r>
      <w:r w:rsidR="000E117B" w:rsidRPr="00C9246B">
        <w:rPr>
          <w:rStyle w:val="Hyperlink"/>
          <w:i/>
          <w:color w:val="auto"/>
          <w:u w:val="none"/>
        </w:rPr>
        <w:t>Add Gerber Files</w:t>
      </w:r>
      <w:r w:rsidR="000E117B">
        <w:rPr>
          <w:rStyle w:val="Hyperlink"/>
          <w:color w:val="auto"/>
          <w:u w:val="none"/>
        </w:rPr>
        <w:t xml:space="preserve"> button</w:t>
      </w:r>
      <w:r w:rsidR="00A228E9">
        <w:rPr>
          <w:rStyle w:val="Hyperlink"/>
          <w:color w:val="auto"/>
          <w:u w:val="none"/>
        </w:rPr>
        <w:t xml:space="preserve">, complete the order form, and add the boards to the shopping cart. </w:t>
      </w:r>
      <w:r w:rsidR="000E117B">
        <w:rPr>
          <w:rStyle w:val="Hyperlink"/>
          <w:color w:val="auto"/>
          <w:u w:val="none"/>
        </w:rPr>
        <w:t xml:space="preserve">Repeat the process </w:t>
      </w:r>
      <w:r>
        <w:rPr>
          <w:rStyle w:val="Hyperlink"/>
          <w:color w:val="auto"/>
          <w:u w:val="none"/>
        </w:rPr>
        <w:t xml:space="preserve">with the Gerber file </w:t>
      </w:r>
      <w:r w:rsidR="000E117B">
        <w:rPr>
          <w:rStyle w:val="Hyperlink"/>
          <w:color w:val="auto"/>
          <w:u w:val="none"/>
        </w:rPr>
        <w:t xml:space="preserve">for each type of board you want to order. Before confirming </w:t>
      </w:r>
      <w:r>
        <w:rPr>
          <w:rStyle w:val="Hyperlink"/>
          <w:color w:val="auto"/>
          <w:u w:val="none"/>
        </w:rPr>
        <w:t>each board</w:t>
      </w:r>
      <w:r w:rsidR="000E117B">
        <w:rPr>
          <w:rStyle w:val="Hyperlink"/>
          <w:color w:val="auto"/>
          <w:u w:val="none"/>
        </w:rPr>
        <w:t xml:space="preserve">, use the online Gerber Viewer to check that the board looks as it should. Follow the </w:t>
      </w:r>
      <w:r w:rsidR="000E117B" w:rsidRPr="00C9246B">
        <w:rPr>
          <w:rStyle w:val="Hyperlink"/>
          <w:i/>
          <w:color w:val="auto"/>
          <w:u w:val="none"/>
        </w:rPr>
        <w:t>Gerber Viewer</w:t>
      </w:r>
      <w:r w:rsidR="000E117B">
        <w:rPr>
          <w:rStyle w:val="Hyperlink"/>
          <w:color w:val="auto"/>
          <w:u w:val="none"/>
        </w:rPr>
        <w:t xml:space="preserve"> link in the upload box.</w:t>
      </w:r>
    </w:p>
    <w:p w14:paraId="1B7CF597" w14:textId="138E29C4" w:rsidR="000E117B" w:rsidRDefault="00C73139" w:rsidP="00C9246B">
      <w:pPr>
        <w:keepNext/>
        <w:jc w:val="center"/>
        <w:rPr>
          <w:rStyle w:val="Hyperlink"/>
          <w:color w:val="auto"/>
          <w:u w:val="none"/>
        </w:rPr>
      </w:pPr>
      <w:r>
        <w:rPr>
          <w:noProof/>
        </w:rPr>
        <w:drawing>
          <wp:inline distT="0" distB="0" distL="0" distR="0" wp14:anchorId="7971FBFB" wp14:editId="00F0A6D4">
            <wp:extent cx="4320000" cy="1479600"/>
            <wp:effectExtent l="19050" t="19050" r="23495" b="25400"/>
            <wp:docPr id="21067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88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20000" cy="1479600"/>
                    </a:xfrm>
                    <a:prstGeom prst="rect">
                      <a:avLst/>
                    </a:prstGeom>
                    <a:ln w="3175">
                      <a:solidFill>
                        <a:schemeClr val="tx1"/>
                      </a:solidFill>
                    </a:ln>
                  </pic:spPr>
                </pic:pic>
              </a:graphicData>
            </a:graphic>
          </wp:inline>
        </w:drawing>
      </w:r>
    </w:p>
    <w:p w14:paraId="63FEC4E6" w14:textId="3C3DDDD7" w:rsidR="000E117B" w:rsidRDefault="000E117B" w:rsidP="00D859C8">
      <w:pPr>
        <w:pStyle w:val="Caption"/>
        <w:jc w:val="center"/>
      </w:pPr>
      <w:bookmarkStart w:id="221" w:name="_Toc170378907"/>
      <w:r>
        <w:t xml:space="preserve">Figure </w:t>
      </w:r>
      <w:r>
        <w:rPr>
          <w:noProof/>
        </w:rPr>
        <w:fldChar w:fldCharType="begin"/>
      </w:r>
      <w:r>
        <w:rPr>
          <w:noProof/>
        </w:rPr>
        <w:instrText xml:space="preserve"> SEQ Figure \* ARABIC </w:instrText>
      </w:r>
      <w:r>
        <w:rPr>
          <w:noProof/>
        </w:rPr>
        <w:fldChar w:fldCharType="separate"/>
      </w:r>
      <w:r w:rsidR="00A354A3">
        <w:rPr>
          <w:noProof/>
        </w:rPr>
        <w:t>4</w:t>
      </w:r>
      <w:r>
        <w:rPr>
          <w:noProof/>
        </w:rPr>
        <w:fldChar w:fldCharType="end"/>
      </w:r>
      <w:r>
        <w:t xml:space="preserve"> – </w:t>
      </w:r>
      <w:r w:rsidR="00C73139">
        <w:t xml:space="preserve">JLCPCB </w:t>
      </w:r>
      <w:r>
        <w:t>Upload Box</w:t>
      </w:r>
      <w:bookmarkEnd w:id="221"/>
    </w:p>
    <w:p w14:paraId="231E73B7" w14:textId="05D3B09D" w:rsidR="00C73139" w:rsidRDefault="00C73139" w:rsidP="00C73139">
      <w:pPr>
        <w:keepNext/>
        <w:jc w:val="center"/>
        <w:rPr>
          <w:rStyle w:val="Hyperlink"/>
          <w:color w:val="auto"/>
          <w:u w:val="none"/>
        </w:rPr>
      </w:pPr>
      <w:r>
        <w:rPr>
          <w:noProof/>
        </w:rPr>
        <w:drawing>
          <wp:inline distT="0" distB="0" distL="0" distR="0" wp14:anchorId="252B312E" wp14:editId="01625229">
            <wp:extent cx="4320000" cy="1792800"/>
            <wp:effectExtent l="19050" t="19050" r="23495" b="17145"/>
            <wp:docPr id="413561446" name="Picture 3" descr="A screen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61446" name="Picture 3" descr="A screenshot of a computer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20000" cy="1792800"/>
                    </a:xfrm>
                    <a:prstGeom prst="rect">
                      <a:avLst/>
                    </a:prstGeom>
                    <a:ln w="3175">
                      <a:solidFill>
                        <a:schemeClr val="tx1"/>
                      </a:solidFill>
                    </a:ln>
                  </pic:spPr>
                </pic:pic>
              </a:graphicData>
            </a:graphic>
          </wp:inline>
        </w:drawing>
      </w:r>
    </w:p>
    <w:p w14:paraId="6249EA1A" w14:textId="687CB9AD" w:rsidR="00C73139" w:rsidRDefault="00C73139" w:rsidP="00C73139">
      <w:pPr>
        <w:pStyle w:val="Caption"/>
        <w:jc w:val="center"/>
      </w:pPr>
      <w:bookmarkStart w:id="222" w:name="_Toc170378908"/>
      <w:r>
        <w:t xml:space="preserve">Figure </w:t>
      </w:r>
      <w:r>
        <w:rPr>
          <w:noProof/>
        </w:rPr>
        <w:fldChar w:fldCharType="begin"/>
      </w:r>
      <w:r>
        <w:rPr>
          <w:noProof/>
        </w:rPr>
        <w:instrText xml:space="preserve"> SEQ Figure \* ARABIC </w:instrText>
      </w:r>
      <w:r>
        <w:rPr>
          <w:noProof/>
        </w:rPr>
        <w:fldChar w:fldCharType="separate"/>
      </w:r>
      <w:r w:rsidR="00A354A3">
        <w:rPr>
          <w:noProof/>
        </w:rPr>
        <w:t>5</w:t>
      </w:r>
      <w:r>
        <w:rPr>
          <w:noProof/>
        </w:rPr>
        <w:fldChar w:fldCharType="end"/>
      </w:r>
      <w:r>
        <w:t xml:space="preserve"> – JLCPCB File Uploaded</w:t>
      </w:r>
      <w:bookmarkEnd w:id="222"/>
    </w:p>
    <w:p w14:paraId="31441D2A" w14:textId="1391C20C" w:rsidR="000E117B" w:rsidRDefault="00C73139" w:rsidP="00C9246B">
      <w:pPr>
        <w:keepNext/>
        <w:jc w:val="center"/>
      </w:pPr>
      <w:r>
        <w:rPr>
          <w:noProof/>
        </w:rPr>
        <w:drawing>
          <wp:inline distT="0" distB="0" distL="0" distR="0" wp14:anchorId="3C813D0E" wp14:editId="522E7AEB">
            <wp:extent cx="4320000" cy="1648800"/>
            <wp:effectExtent l="19050" t="19050" r="23495" b="27940"/>
            <wp:docPr id="1616323645" name="Picture 2"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645" name="Picture 2" descr="A computer screen shot of a red circuit 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1648800"/>
                    </a:xfrm>
                    <a:prstGeom prst="rect">
                      <a:avLst/>
                    </a:prstGeom>
                    <a:ln w="3175">
                      <a:solidFill>
                        <a:schemeClr val="tx1"/>
                      </a:solidFill>
                    </a:ln>
                  </pic:spPr>
                </pic:pic>
              </a:graphicData>
            </a:graphic>
          </wp:inline>
        </w:drawing>
      </w:r>
    </w:p>
    <w:p w14:paraId="29535735" w14:textId="2CEE89B9" w:rsidR="000E117B" w:rsidRDefault="000E117B" w:rsidP="000E117B">
      <w:pPr>
        <w:pStyle w:val="Caption"/>
        <w:jc w:val="center"/>
      </w:pPr>
      <w:bookmarkStart w:id="223" w:name="_Toc170378909"/>
      <w:r>
        <w:t xml:space="preserve">Figure </w:t>
      </w:r>
      <w:r>
        <w:rPr>
          <w:noProof/>
        </w:rPr>
        <w:fldChar w:fldCharType="begin"/>
      </w:r>
      <w:r>
        <w:rPr>
          <w:noProof/>
        </w:rPr>
        <w:instrText xml:space="preserve"> SEQ Figure \* ARABIC </w:instrText>
      </w:r>
      <w:r>
        <w:rPr>
          <w:noProof/>
        </w:rPr>
        <w:fldChar w:fldCharType="separate"/>
      </w:r>
      <w:r w:rsidR="00A354A3">
        <w:rPr>
          <w:noProof/>
        </w:rPr>
        <w:t>6</w:t>
      </w:r>
      <w:r>
        <w:rPr>
          <w:noProof/>
        </w:rPr>
        <w:fldChar w:fldCharType="end"/>
      </w:r>
      <w:r>
        <w:t xml:space="preserve"> – </w:t>
      </w:r>
      <w:r w:rsidR="00C73139">
        <w:t xml:space="preserve">JLCPCB </w:t>
      </w:r>
      <w:r>
        <w:t>Gerber Viewer</w:t>
      </w:r>
      <w:bookmarkEnd w:id="223"/>
    </w:p>
    <w:p w14:paraId="345D801B" w14:textId="77777777" w:rsidR="00C73139" w:rsidRDefault="00C73139">
      <w:r>
        <w:br w:type="page"/>
      </w:r>
    </w:p>
    <w:p w14:paraId="0F2D4FB8" w14:textId="4A0A5ACD" w:rsidR="00C73139" w:rsidRPr="00C73139" w:rsidRDefault="00C73139" w:rsidP="00490148">
      <w:r>
        <w:lastRenderedPageBreak/>
        <w:t>Return to the order form and complete it using the parameters below. Note that the parameters for the smaller, panelised boards are slightly different from the larger, single boards.</w:t>
      </w:r>
    </w:p>
    <w:p w14:paraId="3C0CDE21" w14:textId="71CCF7BA" w:rsidR="003A0F27" w:rsidRPr="00393B25" w:rsidRDefault="003A0F27" w:rsidP="003A0F27">
      <w:pPr>
        <w:pStyle w:val="Caption"/>
        <w:keepNext/>
      </w:pPr>
      <w:bookmarkStart w:id="224" w:name="_Toc170378896"/>
      <w:r>
        <w:t xml:space="preserve">Table </w:t>
      </w:r>
      <w:r>
        <w:rPr>
          <w:noProof/>
        </w:rPr>
        <w:fldChar w:fldCharType="begin"/>
      </w:r>
      <w:r>
        <w:rPr>
          <w:noProof/>
        </w:rPr>
        <w:instrText xml:space="preserve"> SEQ Table \* ARABIC </w:instrText>
      </w:r>
      <w:r>
        <w:rPr>
          <w:noProof/>
        </w:rPr>
        <w:fldChar w:fldCharType="separate"/>
      </w:r>
      <w:r w:rsidR="00A354A3">
        <w:rPr>
          <w:noProof/>
        </w:rPr>
        <w:t>1</w:t>
      </w:r>
      <w:r>
        <w:rPr>
          <w:noProof/>
        </w:rPr>
        <w:fldChar w:fldCharType="end"/>
      </w:r>
      <w:r>
        <w:t xml:space="preserve"> – </w:t>
      </w:r>
      <w:r w:rsidR="00C73139">
        <w:t>PCB Ordering Parameters</w:t>
      </w:r>
      <w:bookmarkEnd w:id="22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94"/>
        <w:gridCol w:w="2194"/>
        <w:gridCol w:w="2194"/>
      </w:tblGrid>
      <w:tr w:rsidR="003E16DC" w:rsidRPr="00AE25BB" w14:paraId="2AD3F460" w14:textId="54960919" w:rsidTr="00490148">
        <w:tc>
          <w:tcPr>
            <w:tcW w:w="2552" w:type="dxa"/>
            <w:shd w:val="clear" w:color="auto" w:fill="D9D9D9" w:themeFill="background1" w:themeFillShade="D9"/>
          </w:tcPr>
          <w:p w14:paraId="54B27D84" w14:textId="4977E7FF" w:rsidR="003A0F27" w:rsidRPr="00212D29" w:rsidRDefault="003A0F27" w:rsidP="0068087A">
            <w:pPr>
              <w:contextualSpacing/>
              <w:rPr>
                <w:b/>
              </w:rPr>
            </w:pPr>
            <w:r>
              <w:rPr>
                <w:b/>
              </w:rPr>
              <w:t>Form Field</w:t>
            </w:r>
          </w:p>
        </w:tc>
        <w:tc>
          <w:tcPr>
            <w:tcW w:w="2194" w:type="dxa"/>
            <w:shd w:val="clear" w:color="auto" w:fill="D9D9D9" w:themeFill="background1" w:themeFillShade="D9"/>
          </w:tcPr>
          <w:p w14:paraId="5E860F83" w14:textId="2AB06C49" w:rsidR="003A0F27" w:rsidRPr="00212D29" w:rsidRDefault="003A0F27" w:rsidP="0068087A">
            <w:pPr>
              <w:contextualSpacing/>
              <w:rPr>
                <w:b/>
              </w:rPr>
            </w:pPr>
            <w:r>
              <w:rPr>
                <w:b/>
              </w:rPr>
              <w:t xml:space="preserve">Interface </w:t>
            </w:r>
            <w:r w:rsidR="003E16DC">
              <w:rPr>
                <w:b/>
              </w:rPr>
              <w:t>or Serial Splitter Boards</w:t>
            </w:r>
          </w:p>
        </w:tc>
        <w:tc>
          <w:tcPr>
            <w:tcW w:w="2194" w:type="dxa"/>
            <w:shd w:val="clear" w:color="auto" w:fill="D9D9D9" w:themeFill="background1" w:themeFillShade="D9"/>
          </w:tcPr>
          <w:p w14:paraId="580DF745" w14:textId="0D364583" w:rsidR="003A0F27" w:rsidRPr="00212D29" w:rsidRDefault="003A0F27" w:rsidP="0068087A">
            <w:pPr>
              <w:contextualSpacing/>
              <w:rPr>
                <w:b/>
              </w:rPr>
            </w:pPr>
            <w:r>
              <w:rPr>
                <w:b/>
              </w:rPr>
              <w:t xml:space="preserve">Power </w:t>
            </w:r>
            <w:r w:rsidR="003E16DC">
              <w:rPr>
                <w:b/>
              </w:rPr>
              <w:t>or Second PC Board</w:t>
            </w:r>
            <w:r w:rsidR="0009125B">
              <w:rPr>
                <w:b/>
              </w:rPr>
              <w:t>s</w:t>
            </w:r>
            <w:r w:rsidR="0009125B">
              <w:rPr>
                <w:b/>
              </w:rPr>
              <w:br/>
            </w:r>
            <w:r>
              <w:rPr>
                <w:b/>
              </w:rPr>
              <w:t>(</w:t>
            </w:r>
            <w:r w:rsidR="003E16DC">
              <w:rPr>
                <w:b/>
              </w:rPr>
              <w:t xml:space="preserve">4-way </w:t>
            </w:r>
            <w:r>
              <w:rPr>
                <w:b/>
              </w:rPr>
              <w:t>Panel</w:t>
            </w:r>
            <w:r w:rsidR="00C73139">
              <w:rPr>
                <w:b/>
              </w:rPr>
              <w:t>ised</w:t>
            </w:r>
            <w:r>
              <w:rPr>
                <w:b/>
              </w:rPr>
              <w:t>)</w:t>
            </w:r>
          </w:p>
        </w:tc>
        <w:tc>
          <w:tcPr>
            <w:tcW w:w="2194" w:type="dxa"/>
            <w:shd w:val="clear" w:color="auto" w:fill="D9D9D9" w:themeFill="background1" w:themeFillShade="D9"/>
          </w:tcPr>
          <w:p w14:paraId="1AE7F873" w14:textId="44CDB7A3" w:rsidR="003A0F27" w:rsidRPr="00212D29" w:rsidRDefault="0009125B" w:rsidP="0068087A">
            <w:pPr>
              <w:contextualSpacing/>
              <w:rPr>
                <w:b/>
              </w:rPr>
            </w:pPr>
            <w:r>
              <w:rPr>
                <w:b/>
              </w:rPr>
              <w:t xml:space="preserve">MR or Generic </w:t>
            </w:r>
            <w:r w:rsidR="003A0F27">
              <w:rPr>
                <w:b/>
              </w:rPr>
              <w:t>Sensor</w:t>
            </w:r>
            <w:r>
              <w:rPr>
                <w:b/>
              </w:rPr>
              <w:t xml:space="preserve"> Boards</w:t>
            </w:r>
            <w:r>
              <w:rPr>
                <w:b/>
              </w:rPr>
              <w:br/>
            </w:r>
            <w:r w:rsidR="003A0F27">
              <w:rPr>
                <w:b/>
              </w:rPr>
              <w:t>(</w:t>
            </w:r>
            <w:r w:rsidR="003E16DC">
              <w:rPr>
                <w:b/>
              </w:rPr>
              <w:t xml:space="preserve">6-way </w:t>
            </w:r>
            <w:r w:rsidR="003A0F27">
              <w:rPr>
                <w:b/>
              </w:rPr>
              <w:t>Panel</w:t>
            </w:r>
            <w:r w:rsidR="00C73139">
              <w:rPr>
                <w:b/>
              </w:rPr>
              <w:t>ised</w:t>
            </w:r>
            <w:r w:rsidR="003A0F27">
              <w:rPr>
                <w:b/>
              </w:rPr>
              <w:t>)</w:t>
            </w:r>
          </w:p>
        </w:tc>
      </w:tr>
      <w:tr w:rsidR="003E16DC" w:rsidRPr="007A4ECF" w14:paraId="79414FCC" w14:textId="50330AA0" w:rsidTr="00490148">
        <w:tc>
          <w:tcPr>
            <w:tcW w:w="2552" w:type="dxa"/>
          </w:tcPr>
          <w:p w14:paraId="2052C657" w14:textId="12E63196" w:rsidR="003E16DC" w:rsidRPr="00212D29" w:rsidRDefault="003E16DC" w:rsidP="0068087A">
            <w:pPr>
              <w:contextualSpacing/>
            </w:pPr>
            <w:r>
              <w:t>Base Material</w:t>
            </w:r>
          </w:p>
        </w:tc>
        <w:tc>
          <w:tcPr>
            <w:tcW w:w="6582" w:type="dxa"/>
            <w:gridSpan w:val="3"/>
          </w:tcPr>
          <w:p w14:paraId="512B7477" w14:textId="245AF470" w:rsidR="003E16DC" w:rsidRPr="00212D29" w:rsidRDefault="003E16DC" w:rsidP="00490148">
            <w:pPr>
              <w:contextualSpacing/>
              <w:jc w:val="center"/>
            </w:pPr>
            <w:r>
              <w:t>FR-4</w:t>
            </w:r>
          </w:p>
        </w:tc>
      </w:tr>
      <w:tr w:rsidR="003E16DC" w:rsidRPr="007A4ECF" w14:paraId="4DA96D8A" w14:textId="0B1FD8FE" w:rsidTr="00490148">
        <w:tc>
          <w:tcPr>
            <w:tcW w:w="2552" w:type="dxa"/>
          </w:tcPr>
          <w:p w14:paraId="599F4337" w14:textId="3E221890" w:rsidR="003E16DC" w:rsidRPr="00212D29" w:rsidRDefault="003E16DC" w:rsidP="0068087A">
            <w:pPr>
              <w:contextualSpacing/>
            </w:pPr>
            <w:r>
              <w:t>Layers</w:t>
            </w:r>
          </w:p>
        </w:tc>
        <w:tc>
          <w:tcPr>
            <w:tcW w:w="6582" w:type="dxa"/>
            <w:gridSpan w:val="3"/>
          </w:tcPr>
          <w:p w14:paraId="5FD440FE" w14:textId="3EEABCB8" w:rsidR="003E16DC" w:rsidRPr="00212D29" w:rsidRDefault="003E16DC" w:rsidP="00490148">
            <w:pPr>
              <w:contextualSpacing/>
              <w:jc w:val="center"/>
            </w:pPr>
            <w:r>
              <w:t>2</w:t>
            </w:r>
          </w:p>
        </w:tc>
      </w:tr>
      <w:tr w:rsidR="0009125B" w:rsidRPr="007A4ECF" w14:paraId="60AEF77F" w14:textId="6CCE3D5E" w:rsidTr="00E40C55">
        <w:tc>
          <w:tcPr>
            <w:tcW w:w="2552" w:type="dxa"/>
          </w:tcPr>
          <w:p w14:paraId="77DC161B" w14:textId="48924D0B" w:rsidR="0009125B" w:rsidRPr="00212D29" w:rsidRDefault="0009125B" w:rsidP="0068087A">
            <w:pPr>
              <w:contextualSpacing/>
            </w:pPr>
            <w:r>
              <w:t>Dimensions</w:t>
            </w:r>
          </w:p>
        </w:tc>
        <w:tc>
          <w:tcPr>
            <w:tcW w:w="6582" w:type="dxa"/>
            <w:gridSpan w:val="3"/>
          </w:tcPr>
          <w:p w14:paraId="3F152AF8" w14:textId="73F56111" w:rsidR="0009125B" w:rsidRPr="00212D29" w:rsidRDefault="0009125B" w:rsidP="00490148">
            <w:pPr>
              <w:contextualSpacing/>
              <w:jc w:val="center"/>
            </w:pPr>
            <w:r>
              <w:t>(Automatically detected from uploaded file)</w:t>
            </w:r>
          </w:p>
        </w:tc>
      </w:tr>
      <w:tr w:rsidR="003E16DC" w:rsidRPr="007A4ECF" w14:paraId="1745D6CF" w14:textId="2A1E549F" w:rsidTr="00490148">
        <w:tc>
          <w:tcPr>
            <w:tcW w:w="2552" w:type="dxa"/>
          </w:tcPr>
          <w:p w14:paraId="33599AE1" w14:textId="6F6DD5DE" w:rsidR="003E16DC" w:rsidRPr="00212D29" w:rsidRDefault="003E16DC" w:rsidP="0068087A">
            <w:pPr>
              <w:contextualSpacing/>
            </w:pPr>
            <w:r>
              <w:t>PCB Qty</w:t>
            </w:r>
          </w:p>
        </w:tc>
        <w:tc>
          <w:tcPr>
            <w:tcW w:w="6582" w:type="dxa"/>
            <w:gridSpan w:val="3"/>
          </w:tcPr>
          <w:p w14:paraId="68A11A25" w14:textId="4A322D2B" w:rsidR="003E16DC" w:rsidRPr="00212D29" w:rsidRDefault="003E16DC" w:rsidP="00490148">
            <w:pPr>
              <w:contextualSpacing/>
              <w:jc w:val="center"/>
            </w:pPr>
            <w:r>
              <w:t>5</w:t>
            </w:r>
          </w:p>
        </w:tc>
      </w:tr>
      <w:tr w:rsidR="003E16DC" w:rsidRPr="007A4ECF" w14:paraId="090A09E3" w14:textId="0774FB1A" w:rsidTr="00490148">
        <w:tc>
          <w:tcPr>
            <w:tcW w:w="2552" w:type="dxa"/>
          </w:tcPr>
          <w:p w14:paraId="6D4E7E77" w14:textId="4A34FBCB" w:rsidR="003E16DC" w:rsidRPr="00212D29" w:rsidRDefault="003E16DC" w:rsidP="0068087A">
            <w:pPr>
              <w:contextualSpacing/>
            </w:pPr>
            <w:r>
              <w:t>Product Type</w:t>
            </w:r>
          </w:p>
        </w:tc>
        <w:tc>
          <w:tcPr>
            <w:tcW w:w="6582" w:type="dxa"/>
            <w:gridSpan w:val="3"/>
          </w:tcPr>
          <w:p w14:paraId="2DD1B903" w14:textId="581734E3" w:rsidR="003E16DC" w:rsidRPr="00212D29" w:rsidRDefault="003E16DC" w:rsidP="00490148">
            <w:pPr>
              <w:contextualSpacing/>
              <w:jc w:val="center"/>
            </w:pPr>
            <w:r>
              <w:t>Industrial/Consumer</w:t>
            </w:r>
            <w:r w:rsidR="00CB307A">
              <w:t xml:space="preserve"> (default)</w:t>
            </w:r>
          </w:p>
        </w:tc>
      </w:tr>
      <w:tr w:rsidR="003E16DC" w:rsidRPr="007A4ECF" w14:paraId="294AE9C9" w14:textId="61B37424" w:rsidTr="00490148">
        <w:tc>
          <w:tcPr>
            <w:tcW w:w="2552" w:type="dxa"/>
          </w:tcPr>
          <w:p w14:paraId="6129FEF6" w14:textId="1C9CE12A" w:rsidR="003E16DC" w:rsidRPr="00212D29" w:rsidRDefault="003E16DC" w:rsidP="0068087A">
            <w:pPr>
              <w:contextualSpacing/>
            </w:pPr>
            <w:r>
              <w:t>Different Design</w:t>
            </w:r>
          </w:p>
        </w:tc>
        <w:tc>
          <w:tcPr>
            <w:tcW w:w="6582" w:type="dxa"/>
            <w:gridSpan w:val="3"/>
          </w:tcPr>
          <w:p w14:paraId="3C7B70EE" w14:textId="48997BD0" w:rsidR="003E16DC" w:rsidRPr="00212D29" w:rsidRDefault="003E16DC" w:rsidP="00490148">
            <w:pPr>
              <w:contextualSpacing/>
              <w:jc w:val="center"/>
            </w:pPr>
            <w:r>
              <w:t>1</w:t>
            </w:r>
          </w:p>
        </w:tc>
      </w:tr>
      <w:tr w:rsidR="003E16DC" w:rsidRPr="007A4ECF" w14:paraId="43978919" w14:textId="66A82ADB" w:rsidTr="00490148">
        <w:tc>
          <w:tcPr>
            <w:tcW w:w="2552" w:type="dxa"/>
          </w:tcPr>
          <w:p w14:paraId="39F77D6A" w14:textId="660ED27A" w:rsidR="003E16DC" w:rsidRPr="00212D29" w:rsidRDefault="003E16DC" w:rsidP="003E16DC">
            <w:pPr>
              <w:contextualSpacing/>
            </w:pPr>
            <w:r>
              <w:t>Delivery Format</w:t>
            </w:r>
          </w:p>
        </w:tc>
        <w:tc>
          <w:tcPr>
            <w:tcW w:w="2194" w:type="dxa"/>
          </w:tcPr>
          <w:p w14:paraId="66932A97" w14:textId="4BD98FA2" w:rsidR="003E16DC" w:rsidRPr="00212D29" w:rsidRDefault="003E16DC" w:rsidP="00490148">
            <w:pPr>
              <w:contextualSpacing/>
              <w:jc w:val="center"/>
            </w:pPr>
            <w:r>
              <w:t>Single PCB</w:t>
            </w:r>
          </w:p>
        </w:tc>
        <w:tc>
          <w:tcPr>
            <w:tcW w:w="2194" w:type="dxa"/>
          </w:tcPr>
          <w:p w14:paraId="36D5CFF4" w14:textId="2AC4ACE9" w:rsidR="003E16DC" w:rsidRPr="00212D29" w:rsidRDefault="003E16DC" w:rsidP="00490148">
            <w:pPr>
              <w:contextualSpacing/>
              <w:jc w:val="center"/>
            </w:pPr>
            <w:r>
              <w:t>Panel by Customer</w:t>
            </w:r>
          </w:p>
        </w:tc>
        <w:tc>
          <w:tcPr>
            <w:tcW w:w="2194" w:type="dxa"/>
          </w:tcPr>
          <w:p w14:paraId="5C810FF0" w14:textId="1F91CE17" w:rsidR="003E16DC" w:rsidRPr="00212D29" w:rsidRDefault="003E16DC" w:rsidP="00490148">
            <w:pPr>
              <w:contextualSpacing/>
              <w:jc w:val="center"/>
            </w:pPr>
            <w:r>
              <w:t>Panel by Customer</w:t>
            </w:r>
          </w:p>
        </w:tc>
      </w:tr>
      <w:tr w:rsidR="003E16DC" w:rsidRPr="007A4ECF" w14:paraId="39146488" w14:textId="77777777" w:rsidTr="00490148">
        <w:tc>
          <w:tcPr>
            <w:tcW w:w="2552" w:type="dxa"/>
          </w:tcPr>
          <w:p w14:paraId="16EFCF0F" w14:textId="35098125" w:rsidR="003E16DC" w:rsidRDefault="003E16DC" w:rsidP="003E16DC">
            <w:pPr>
              <w:contextualSpacing/>
            </w:pPr>
            <w:r>
              <w:t>Panel Format Columns</w:t>
            </w:r>
          </w:p>
        </w:tc>
        <w:tc>
          <w:tcPr>
            <w:tcW w:w="2194" w:type="dxa"/>
          </w:tcPr>
          <w:p w14:paraId="08E738E3" w14:textId="35DF616B" w:rsidR="003E16DC" w:rsidRDefault="003E16DC" w:rsidP="00490148">
            <w:pPr>
              <w:contextualSpacing/>
              <w:jc w:val="center"/>
            </w:pPr>
            <w:r>
              <w:t>N/A</w:t>
            </w:r>
          </w:p>
        </w:tc>
        <w:tc>
          <w:tcPr>
            <w:tcW w:w="2194" w:type="dxa"/>
          </w:tcPr>
          <w:p w14:paraId="297E060D" w14:textId="312A7F03" w:rsidR="003E16DC" w:rsidRPr="00212D29" w:rsidRDefault="003E16DC" w:rsidP="00490148">
            <w:pPr>
              <w:contextualSpacing/>
              <w:jc w:val="center"/>
            </w:pPr>
            <w:r>
              <w:t>2</w:t>
            </w:r>
          </w:p>
        </w:tc>
        <w:tc>
          <w:tcPr>
            <w:tcW w:w="2194" w:type="dxa"/>
          </w:tcPr>
          <w:p w14:paraId="62BAF34B" w14:textId="08949CC5" w:rsidR="003E16DC" w:rsidRPr="00212D29" w:rsidRDefault="003E16DC" w:rsidP="00490148">
            <w:pPr>
              <w:contextualSpacing/>
              <w:jc w:val="center"/>
            </w:pPr>
            <w:r>
              <w:t>2</w:t>
            </w:r>
          </w:p>
        </w:tc>
      </w:tr>
      <w:tr w:rsidR="003E16DC" w:rsidRPr="007A4ECF" w14:paraId="78F68C8B" w14:textId="77777777" w:rsidTr="00490148">
        <w:tc>
          <w:tcPr>
            <w:tcW w:w="2552" w:type="dxa"/>
          </w:tcPr>
          <w:p w14:paraId="365A1B71" w14:textId="432EBB99" w:rsidR="003E16DC" w:rsidRDefault="003E16DC" w:rsidP="003E16DC">
            <w:pPr>
              <w:contextualSpacing/>
            </w:pPr>
            <w:r>
              <w:t>Panel Format Rows</w:t>
            </w:r>
          </w:p>
        </w:tc>
        <w:tc>
          <w:tcPr>
            <w:tcW w:w="2194" w:type="dxa"/>
          </w:tcPr>
          <w:p w14:paraId="39DB8F93" w14:textId="6D00C8B5" w:rsidR="003E16DC" w:rsidRDefault="003E16DC" w:rsidP="00490148">
            <w:pPr>
              <w:contextualSpacing/>
              <w:jc w:val="center"/>
            </w:pPr>
            <w:r>
              <w:t>N/A</w:t>
            </w:r>
          </w:p>
        </w:tc>
        <w:tc>
          <w:tcPr>
            <w:tcW w:w="2194" w:type="dxa"/>
          </w:tcPr>
          <w:p w14:paraId="371FC5DB" w14:textId="51A15939" w:rsidR="003E16DC" w:rsidRPr="00212D29" w:rsidRDefault="003E16DC" w:rsidP="00490148">
            <w:pPr>
              <w:contextualSpacing/>
              <w:jc w:val="center"/>
            </w:pPr>
            <w:r>
              <w:t>2</w:t>
            </w:r>
          </w:p>
        </w:tc>
        <w:tc>
          <w:tcPr>
            <w:tcW w:w="2194" w:type="dxa"/>
          </w:tcPr>
          <w:p w14:paraId="58F63906" w14:textId="66ED30F7" w:rsidR="003E16DC" w:rsidRPr="00212D29" w:rsidRDefault="003E16DC" w:rsidP="00490148">
            <w:pPr>
              <w:contextualSpacing/>
              <w:jc w:val="center"/>
            </w:pPr>
            <w:r>
              <w:t>3</w:t>
            </w:r>
          </w:p>
        </w:tc>
      </w:tr>
      <w:tr w:rsidR="003E16DC" w:rsidRPr="007A4ECF" w14:paraId="397388C0" w14:textId="5E4D581B" w:rsidTr="00490148">
        <w:tc>
          <w:tcPr>
            <w:tcW w:w="2552" w:type="dxa"/>
          </w:tcPr>
          <w:p w14:paraId="27736C89" w14:textId="77364ED1" w:rsidR="003E16DC" w:rsidRPr="00212D29" w:rsidRDefault="003E16DC" w:rsidP="003E16DC">
            <w:pPr>
              <w:contextualSpacing/>
            </w:pPr>
            <w:r>
              <w:t>PCB Thickness</w:t>
            </w:r>
          </w:p>
        </w:tc>
        <w:tc>
          <w:tcPr>
            <w:tcW w:w="6582" w:type="dxa"/>
            <w:gridSpan w:val="3"/>
          </w:tcPr>
          <w:p w14:paraId="5839EF8E" w14:textId="74605179" w:rsidR="003E16DC" w:rsidRPr="00212D29" w:rsidRDefault="003E16DC" w:rsidP="00490148">
            <w:pPr>
              <w:contextualSpacing/>
              <w:jc w:val="center"/>
            </w:pPr>
            <w:r>
              <w:t>1.6mm (default)</w:t>
            </w:r>
          </w:p>
        </w:tc>
      </w:tr>
      <w:tr w:rsidR="003E16DC" w:rsidRPr="007A4ECF" w14:paraId="2BD919D8" w14:textId="77777777" w:rsidTr="00490148">
        <w:tc>
          <w:tcPr>
            <w:tcW w:w="2552" w:type="dxa"/>
          </w:tcPr>
          <w:p w14:paraId="7A04D496" w14:textId="16F145EF" w:rsidR="003E16DC" w:rsidRDefault="003E16DC" w:rsidP="003E16DC">
            <w:pPr>
              <w:contextualSpacing/>
            </w:pPr>
            <w:r>
              <w:t>PCB Colour</w:t>
            </w:r>
          </w:p>
        </w:tc>
        <w:tc>
          <w:tcPr>
            <w:tcW w:w="6582" w:type="dxa"/>
            <w:gridSpan w:val="3"/>
          </w:tcPr>
          <w:p w14:paraId="62BDF126" w14:textId="26423D5E" w:rsidR="003E16DC" w:rsidRPr="00212D29" w:rsidRDefault="003E16DC" w:rsidP="00490148">
            <w:pPr>
              <w:contextualSpacing/>
              <w:jc w:val="center"/>
            </w:pPr>
            <w:r>
              <w:t>Red</w:t>
            </w:r>
          </w:p>
        </w:tc>
      </w:tr>
      <w:tr w:rsidR="003E16DC" w:rsidRPr="007A4ECF" w14:paraId="2FD36091" w14:textId="77777777" w:rsidTr="00490148">
        <w:tc>
          <w:tcPr>
            <w:tcW w:w="2552" w:type="dxa"/>
          </w:tcPr>
          <w:p w14:paraId="374ABAA8" w14:textId="04FA57C6" w:rsidR="003E16DC" w:rsidRDefault="003E16DC" w:rsidP="003E16DC">
            <w:pPr>
              <w:contextualSpacing/>
            </w:pPr>
            <w:r>
              <w:t>Silkscreen</w:t>
            </w:r>
          </w:p>
        </w:tc>
        <w:tc>
          <w:tcPr>
            <w:tcW w:w="6582" w:type="dxa"/>
            <w:gridSpan w:val="3"/>
          </w:tcPr>
          <w:p w14:paraId="43BC74A3" w14:textId="1B2018C2" w:rsidR="003E16DC" w:rsidRPr="00212D29" w:rsidRDefault="003E16DC" w:rsidP="00490148">
            <w:pPr>
              <w:contextualSpacing/>
              <w:jc w:val="center"/>
            </w:pPr>
            <w:r>
              <w:t>White (default)</w:t>
            </w:r>
          </w:p>
        </w:tc>
      </w:tr>
      <w:tr w:rsidR="003E16DC" w:rsidRPr="007A4ECF" w14:paraId="3A110A3A" w14:textId="77777777" w:rsidTr="00490148">
        <w:tc>
          <w:tcPr>
            <w:tcW w:w="2552" w:type="dxa"/>
          </w:tcPr>
          <w:p w14:paraId="795017CA" w14:textId="7C200AED" w:rsidR="003E16DC" w:rsidRDefault="003E16DC" w:rsidP="003E16DC">
            <w:pPr>
              <w:contextualSpacing/>
            </w:pPr>
            <w:r>
              <w:t>Surface Finish</w:t>
            </w:r>
          </w:p>
        </w:tc>
        <w:tc>
          <w:tcPr>
            <w:tcW w:w="6582" w:type="dxa"/>
            <w:gridSpan w:val="3"/>
          </w:tcPr>
          <w:p w14:paraId="34624C2C" w14:textId="225BFC37" w:rsidR="003E16DC" w:rsidRPr="00212D29" w:rsidRDefault="003E16DC" w:rsidP="00490148">
            <w:pPr>
              <w:contextualSpacing/>
              <w:jc w:val="center"/>
            </w:pPr>
            <w:r>
              <w:t>HASL (with Lead) (default)</w:t>
            </w:r>
            <w:r w:rsidR="00CB307A">
              <w:rPr>
                <w:rStyle w:val="FootnoteReference"/>
              </w:rPr>
              <w:footnoteReference w:id="9"/>
            </w:r>
          </w:p>
        </w:tc>
      </w:tr>
      <w:tr w:rsidR="003E16DC" w:rsidRPr="007A4ECF" w14:paraId="178453F3" w14:textId="77777777" w:rsidTr="00490148">
        <w:tc>
          <w:tcPr>
            <w:tcW w:w="2552" w:type="dxa"/>
          </w:tcPr>
          <w:p w14:paraId="3CC3DF33" w14:textId="79299157" w:rsidR="003E16DC" w:rsidRDefault="003E16DC" w:rsidP="003E16DC">
            <w:pPr>
              <w:contextualSpacing/>
            </w:pPr>
            <w:r>
              <w:t>Outer Copper Weight</w:t>
            </w:r>
          </w:p>
        </w:tc>
        <w:tc>
          <w:tcPr>
            <w:tcW w:w="6582" w:type="dxa"/>
            <w:gridSpan w:val="3"/>
          </w:tcPr>
          <w:p w14:paraId="677891F5" w14:textId="6E63E379" w:rsidR="003E16DC" w:rsidRPr="00212D29" w:rsidRDefault="003E16DC" w:rsidP="00490148">
            <w:pPr>
              <w:contextualSpacing/>
              <w:jc w:val="center"/>
            </w:pPr>
            <w:r>
              <w:t>1oz (default)</w:t>
            </w:r>
          </w:p>
        </w:tc>
      </w:tr>
      <w:tr w:rsidR="003E16DC" w:rsidRPr="007A4ECF" w14:paraId="7C89BDC9" w14:textId="77777777" w:rsidTr="00490148">
        <w:tc>
          <w:tcPr>
            <w:tcW w:w="2552" w:type="dxa"/>
          </w:tcPr>
          <w:p w14:paraId="3BC14958" w14:textId="463E7FE0" w:rsidR="003E16DC" w:rsidRDefault="003E16DC" w:rsidP="003E16DC">
            <w:pPr>
              <w:contextualSpacing/>
            </w:pPr>
            <w:r>
              <w:t>Via Covering</w:t>
            </w:r>
          </w:p>
        </w:tc>
        <w:tc>
          <w:tcPr>
            <w:tcW w:w="6582" w:type="dxa"/>
            <w:gridSpan w:val="3"/>
          </w:tcPr>
          <w:p w14:paraId="79D1B13F" w14:textId="54E3C719" w:rsidR="003E16DC" w:rsidRPr="00212D29" w:rsidRDefault="003E16DC" w:rsidP="00490148">
            <w:pPr>
              <w:contextualSpacing/>
              <w:jc w:val="center"/>
            </w:pPr>
            <w:r>
              <w:t>Tented (default)</w:t>
            </w:r>
          </w:p>
        </w:tc>
      </w:tr>
      <w:tr w:rsidR="003E16DC" w:rsidRPr="007A4ECF" w14:paraId="4A3471F6" w14:textId="77777777" w:rsidTr="00490148">
        <w:tc>
          <w:tcPr>
            <w:tcW w:w="2552" w:type="dxa"/>
          </w:tcPr>
          <w:p w14:paraId="64A22DA9" w14:textId="4CF126CA" w:rsidR="003E16DC" w:rsidRDefault="003E16DC" w:rsidP="003E16DC">
            <w:pPr>
              <w:contextualSpacing/>
            </w:pPr>
            <w:r>
              <w:t>Board Outline Tolerance</w:t>
            </w:r>
          </w:p>
        </w:tc>
        <w:tc>
          <w:tcPr>
            <w:tcW w:w="6582" w:type="dxa"/>
            <w:gridSpan w:val="3"/>
          </w:tcPr>
          <w:p w14:paraId="1EA56585" w14:textId="73FF5624" w:rsidR="003E16DC" w:rsidRPr="00212D29" w:rsidRDefault="0009125B" w:rsidP="00490148">
            <w:pPr>
              <w:contextualSpacing/>
              <w:jc w:val="center"/>
            </w:pPr>
            <w:r>
              <w:rPr>
                <w:rFonts w:ascii="Calibri" w:hAnsi="Calibri" w:cs="Calibri"/>
                <w:sz w:val="24"/>
                <w:szCs w:val="24"/>
              </w:rPr>
              <w:t>±</w:t>
            </w:r>
            <w:r w:rsidR="003E16DC">
              <w:t>0.2mm (default)</w:t>
            </w:r>
          </w:p>
        </w:tc>
      </w:tr>
      <w:tr w:rsidR="003E16DC" w:rsidRPr="007A4ECF" w14:paraId="37D6270B" w14:textId="77777777" w:rsidTr="00490148">
        <w:tc>
          <w:tcPr>
            <w:tcW w:w="2552" w:type="dxa"/>
          </w:tcPr>
          <w:p w14:paraId="77C09D24" w14:textId="6A83E2EB" w:rsidR="003E16DC" w:rsidRDefault="003E16DC" w:rsidP="003E16DC">
            <w:pPr>
              <w:contextualSpacing/>
            </w:pPr>
            <w:r>
              <w:t>Confirm Production File</w:t>
            </w:r>
          </w:p>
        </w:tc>
        <w:tc>
          <w:tcPr>
            <w:tcW w:w="6582" w:type="dxa"/>
            <w:gridSpan w:val="3"/>
          </w:tcPr>
          <w:p w14:paraId="72F4E3DA" w14:textId="66ED7209" w:rsidR="003E16DC" w:rsidRPr="00212D29" w:rsidRDefault="003E16DC" w:rsidP="00490148">
            <w:pPr>
              <w:contextualSpacing/>
              <w:jc w:val="center"/>
            </w:pPr>
            <w:r>
              <w:t>No (default)</w:t>
            </w:r>
          </w:p>
        </w:tc>
      </w:tr>
      <w:tr w:rsidR="003E16DC" w:rsidRPr="007A4ECF" w14:paraId="479D88C5" w14:textId="77777777" w:rsidTr="00490148">
        <w:tc>
          <w:tcPr>
            <w:tcW w:w="2552" w:type="dxa"/>
          </w:tcPr>
          <w:p w14:paraId="34FF1B29" w14:textId="01A4E8C7" w:rsidR="003E16DC" w:rsidRDefault="003E16DC" w:rsidP="003E16DC">
            <w:pPr>
              <w:contextualSpacing/>
            </w:pPr>
            <w:r>
              <w:t>Remove Order Number</w:t>
            </w:r>
          </w:p>
        </w:tc>
        <w:tc>
          <w:tcPr>
            <w:tcW w:w="6582" w:type="dxa"/>
            <w:gridSpan w:val="3"/>
          </w:tcPr>
          <w:p w14:paraId="7EF99386" w14:textId="4CA9272B" w:rsidR="003E16DC" w:rsidRPr="00212D29" w:rsidRDefault="003E16DC" w:rsidP="00490148">
            <w:pPr>
              <w:contextualSpacing/>
              <w:jc w:val="center"/>
            </w:pPr>
            <w:r>
              <w:t>No (default)</w:t>
            </w:r>
          </w:p>
        </w:tc>
      </w:tr>
      <w:tr w:rsidR="003E16DC" w:rsidRPr="007A4ECF" w14:paraId="4FDD563B" w14:textId="77777777" w:rsidTr="00490148">
        <w:tc>
          <w:tcPr>
            <w:tcW w:w="2552" w:type="dxa"/>
          </w:tcPr>
          <w:p w14:paraId="584EF2E5" w14:textId="7B30C975" w:rsidR="003E16DC" w:rsidRDefault="003E16DC" w:rsidP="003E16DC">
            <w:pPr>
              <w:contextualSpacing/>
            </w:pPr>
            <w:r>
              <w:t>Flying Probe Test</w:t>
            </w:r>
          </w:p>
        </w:tc>
        <w:tc>
          <w:tcPr>
            <w:tcW w:w="6582" w:type="dxa"/>
            <w:gridSpan w:val="3"/>
          </w:tcPr>
          <w:p w14:paraId="3B51E57A" w14:textId="6CAE69C7" w:rsidR="003E16DC" w:rsidRPr="00212D29" w:rsidRDefault="003E16DC" w:rsidP="00490148">
            <w:pPr>
              <w:contextualSpacing/>
              <w:jc w:val="center"/>
            </w:pPr>
            <w:r>
              <w:t>Fully Test (default)</w:t>
            </w:r>
          </w:p>
        </w:tc>
      </w:tr>
      <w:tr w:rsidR="003E16DC" w:rsidRPr="007A4ECF" w14:paraId="147F7BB2" w14:textId="77777777" w:rsidTr="00490148">
        <w:tc>
          <w:tcPr>
            <w:tcW w:w="2552" w:type="dxa"/>
          </w:tcPr>
          <w:p w14:paraId="6F52578E" w14:textId="15B3B98A" w:rsidR="003E16DC" w:rsidRDefault="003E16DC" w:rsidP="003E16DC">
            <w:pPr>
              <w:contextualSpacing/>
            </w:pPr>
            <w:r>
              <w:t>Gold Fingers</w:t>
            </w:r>
          </w:p>
        </w:tc>
        <w:tc>
          <w:tcPr>
            <w:tcW w:w="6582" w:type="dxa"/>
            <w:gridSpan w:val="3"/>
          </w:tcPr>
          <w:p w14:paraId="3C228CC7" w14:textId="6919F9B7" w:rsidR="003E16DC" w:rsidRPr="00212D29" w:rsidRDefault="003E16DC" w:rsidP="00490148">
            <w:pPr>
              <w:contextualSpacing/>
              <w:jc w:val="center"/>
            </w:pPr>
            <w:r>
              <w:t>No (default)</w:t>
            </w:r>
          </w:p>
        </w:tc>
      </w:tr>
      <w:tr w:rsidR="003E16DC" w:rsidRPr="007A4ECF" w14:paraId="08D69166" w14:textId="77777777" w:rsidTr="00490148">
        <w:tc>
          <w:tcPr>
            <w:tcW w:w="2552" w:type="dxa"/>
          </w:tcPr>
          <w:p w14:paraId="40DF8C54" w14:textId="50782B9B" w:rsidR="003E16DC" w:rsidRDefault="003E16DC" w:rsidP="003E16DC">
            <w:pPr>
              <w:contextualSpacing/>
            </w:pPr>
            <w:r>
              <w:t>Castellated Holes</w:t>
            </w:r>
          </w:p>
        </w:tc>
        <w:tc>
          <w:tcPr>
            <w:tcW w:w="6582" w:type="dxa"/>
            <w:gridSpan w:val="3"/>
          </w:tcPr>
          <w:p w14:paraId="551E5CAF" w14:textId="6C78CD89" w:rsidR="003E16DC" w:rsidRPr="00212D29" w:rsidRDefault="003E16DC" w:rsidP="00490148">
            <w:pPr>
              <w:contextualSpacing/>
              <w:jc w:val="center"/>
            </w:pPr>
            <w:r>
              <w:t>No (default)</w:t>
            </w:r>
          </w:p>
        </w:tc>
      </w:tr>
      <w:tr w:rsidR="003E16DC" w:rsidRPr="007A4ECF" w14:paraId="44D314FF" w14:textId="77777777" w:rsidTr="00490148">
        <w:tc>
          <w:tcPr>
            <w:tcW w:w="2552" w:type="dxa"/>
          </w:tcPr>
          <w:p w14:paraId="52923476" w14:textId="5742FC24" w:rsidR="003E16DC" w:rsidRDefault="003E16DC" w:rsidP="003E16DC">
            <w:pPr>
              <w:contextualSpacing/>
            </w:pPr>
            <w:r>
              <w:t>Edge Plating</w:t>
            </w:r>
          </w:p>
        </w:tc>
        <w:tc>
          <w:tcPr>
            <w:tcW w:w="6582" w:type="dxa"/>
            <w:gridSpan w:val="3"/>
          </w:tcPr>
          <w:p w14:paraId="55309BBA" w14:textId="0F9F34DA" w:rsidR="003E16DC" w:rsidRPr="00212D29" w:rsidRDefault="003E16DC" w:rsidP="00490148">
            <w:pPr>
              <w:contextualSpacing/>
              <w:jc w:val="center"/>
            </w:pPr>
            <w:r>
              <w:t>No (default)</w:t>
            </w:r>
          </w:p>
        </w:tc>
      </w:tr>
    </w:tbl>
    <w:p w14:paraId="3E0968D3" w14:textId="13703E17" w:rsidR="00A228E9" w:rsidRDefault="00A228E9" w:rsidP="00C9246B">
      <w:pPr>
        <w:keepNext/>
        <w:rPr>
          <w:rStyle w:val="Hyperlink"/>
          <w:b/>
          <w:bCs/>
          <w:color w:val="auto"/>
          <w:sz w:val="18"/>
          <w:szCs w:val="18"/>
          <w:u w:val="none"/>
        </w:rPr>
      </w:pPr>
      <w:r>
        <w:rPr>
          <w:rStyle w:val="Hyperlink"/>
          <w:color w:val="auto"/>
          <w:u w:val="none"/>
        </w:rPr>
        <w:lastRenderedPageBreak/>
        <w:t xml:space="preserve">An example of a completed </w:t>
      </w:r>
      <w:r w:rsidR="00CB307A">
        <w:rPr>
          <w:rStyle w:val="Hyperlink"/>
          <w:color w:val="auto"/>
          <w:u w:val="none"/>
        </w:rPr>
        <w:t xml:space="preserve">JLCPCB </w:t>
      </w:r>
      <w:r>
        <w:rPr>
          <w:rStyle w:val="Hyperlink"/>
          <w:color w:val="auto"/>
          <w:u w:val="none"/>
        </w:rPr>
        <w:t>order form (for an Interface Board) is shown below:</w:t>
      </w:r>
    </w:p>
    <w:p w14:paraId="39C6A732" w14:textId="0F54973E" w:rsidR="003E2C39" w:rsidRDefault="00C73139" w:rsidP="00C9246B">
      <w:pPr>
        <w:jc w:val="center"/>
        <w:rPr>
          <w:rStyle w:val="Hyperlink"/>
          <w:color w:val="auto"/>
          <w:u w:val="none"/>
        </w:rPr>
      </w:pPr>
      <w:r>
        <w:rPr>
          <w:noProof/>
        </w:rPr>
        <w:drawing>
          <wp:inline distT="0" distB="0" distL="0" distR="0" wp14:anchorId="67413B36" wp14:editId="7D98A73C">
            <wp:extent cx="4320000" cy="4590000"/>
            <wp:effectExtent l="19050" t="19050" r="23495" b="20320"/>
            <wp:docPr id="101480499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4995" name="Picture 4"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20000" cy="4590000"/>
                    </a:xfrm>
                    <a:prstGeom prst="rect">
                      <a:avLst/>
                    </a:prstGeom>
                    <a:ln w="3175">
                      <a:solidFill>
                        <a:schemeClr val="tx1"/>
                      </a:solidFill>
                    </a:ln>
                  </pic:spPr>
                </pic:pic>
              </a:graphicData>
            </a:graphic>
          </wp:inline>
        </w:drawing>
      </w:r>
    </w:p>
    <w:p w14:paraId="1BC0E03D" w14:textId="7D05CAA4" w:rsidR="003E2C39" w:rsidRPr="009B5FE2" w:rsidRDefault="003E2C39" w:rsidP="003E2C39">
      <w:pPr>
        <w:pStyle w:val="Caption"/>
        <w:jc w:val="center"/>
      </w:pPr>
      <w:bookmarkStart w:id="225" w:name="_Toc170378910"/>
      <w:r>
        <w:t xml:space="preserve">Figure </w:t>
      </w:r>
      <w:r>
        <w:rPr>
          <w:noProof/>
        </w:rPr>
        <w:fldChar w:fldCharType="begin"/>
      </w:r>
      <w:r>
        <w:rPr>
          <w:noProof/>
        </w:rPr>
        <w:instrText xml:space="preserve"> SEQ Figure \* ARABIC </w:instrText>
      </w:r>
      <w:r>
        <w:rPr>
          <w:noProof/>
        </w:rPr>
        <w:fldChar w:fldCharType="separate"/>
      </w:r>
      <w:r w:rsidR="00A354A3">
        <w:rPr>
          <w:noProof/>
        </w:rPr>
        <w:t>7</w:t>
      </w:r>
      <w:r>
        <w:rPr>
          <w:noProof/>
        </w:rPr>
        <w:fldChar w:fldCharType="end"/>
      </w:r>
      <w:r>
        <w:t xml:space="preserve"> – </w:t>
      </w:r>
      <w:r w:rsidR="00C73139">
        <w:t xml:space="preserve">JLCPCB Completed </w:t>
      </w:r>
      <w:r>
        <w:t>Order Form</w:t>
      </w:r>
      <w:bookmarkEnd w:id="225"/>
    </w:p>
    <w:p w14:paraId="6A335B28" w14:textId="282DF5F9" w:rsidR="003E2C39" w:rsidRPr="00D859C8" w:rsidRDefault="000E117B" w:rsidP="00C9246B">
      <w:pPr>
        <w:pStyle w:val="ListParagraph"/>
        <w:numPr>
          <w:ilvl w:val="0"/>
          <w:numId w:val="23"/>
        </w:numPr>
        <w:rPr>
          <w:rStyle w:val="Hyperlink"/>
          <w:b/>
          <w:bCs/>
          <w:color w:val="auto"/>
          <w:sz w:val="18"/>
          <w:szCs w:val="18"/>
          <w:u w:val="none"/>
        </w:rPr>
      </w:pPr>
      <w:r w:rsidRPr="00D859C8">
        <w:rPr>
          <w:rStyle w:val="Hyperlink"/>
          <w:color w:val="auto"/>
          <w:u w:val="none"/>
        </w:rPr>
        <w:t xml:space="preserve">The </w:t>
      </w:r>
      <w:r w:rsidRPr="00C9246B">
        <w:rPr>
          <w:rStyle w:val="Hyperlink"/>
          <w:i/>
          <w:color w:val="auto"/>
          <w:u w:val="none"/>
        </w:rPr>
        <w:t>PCB Dimensions</w:t>
      </w:r>
      <w:r w:rsidRPr="00D859C8">
        <w:rPr>
          <w:rStyle w:val="Hyperlink"/>
          <w:color w:val="auto"/>
          <w:u w:val="none"/>
        </w:rPr>
        <w:t xml:space="preserve"> should be detected automatically from the uploaded file.</w:t>
      </w:r>
    </w:p>
    <w:p w14:paraId="0642132C" w14:textId="0E71DA37" w:rsidR="000E117B" w:rsidRDefault="000E117B" w:rsidP="000E117B">
      <w:pPr>
        <w:pStyle w:val="ListParagraph"/>
        <w:numPr>
          <w:ilvl w:val="0"/>
          <w:numId w:val="23"/>
        </w:numPr>
        <w:rPr>
          <w:rStyle w:val="Hyperlink"/>
          <w:color w:val="auto"/>
          <w:u w:val="none"/>
        </w:rPr>
      </w:pPr>
      <w:r w:rsidRPr="00D859C8">
        <w:rPr>
          <w:rStyle w:val="Hyperlink"/>
          <w:color w:val="auto"/>
          <w:u w:val="none"/>
        </w:rPr>
        <w:t xml:space="preserve">The </w:t>
      </w:r>
      <w:r w:rsidRPr="00C9246B">
        <w:rPr>
          <w:rStyle w:val="Hyperlink"/>
          <w:i/>
          <w:color w:val="auto"/>
          <w:u w:val="none"/>
        </w:rPr>
        <w:t>Number of Different Designs</w:t>
      </w:r>
      <w:r w:rsidRPr="00D859C8">
        <w:rPr>
          <w:rStyle w:val="Hyperlink"/>
          <w:color w:val="auto"/>
          <w:u w:val="none"/>
        </w:rPr>
        <w:t xml:space="preserve"> is always 1, even </w:t>
      </w:r>
      <w:r w:rsidR="007837A3">
        <w:rPr>
          <w:rStyle w:val="Hyperlink"/>
          <w:color w:val="auto"/>
          <w:u w:val="none"/>
        </w:rPr>
        <w:t>for</w:t>
      </w:r>
      <w:r w:rsidRPr="00D859C8">
        <w:rPr>
          <w:rStyle w:val="Hyperlink"/>
          <w:color w:val="auto"/>
          <w:u w:val="none"/>
        </w:rPr>
        <w:t xml:space="preserve"> the panelised PCBs.</w:t>
      </w:r>
    </w:p>
    <w:p w14:paraId="6FE0AC67" w14:textId="4C58AA53" w:rsidR="003B6A4C" w:rsidRDefault="000E117B" w:rsidP="00C9246B">
      <w:pPr>
        <w:pStyle w:val="ListParagraph"/>
        <w:numPr>
          <w:ilvl w:val="0"/>
          <w:numId w:val="23"/>
        </w:numPr>
        <w:rPr>
          <w:rStyle w:val="Hyperlink"/>
          <w:color w:val="auto"/>
          <w:u w:val="none"/>
        </w:rPr>
      </w:pPr>
      <w:r>
        <w:rPr>
          <w:rStyle w:val="Hyperlink"/>
          <w:color w:val="auto"/>
          <w:u w:val="none"/>
        </w:rPr>
        <w:t>All other settings should be as shown above.</w:t>
      </w:r>
    </w:p>
    <w:p w14:paraId="7060AC11" w14:textId="77777777" w:rsidR="00A72C76" w:rsidRPr="00D859C8" w:rsidRDefault="00A72C76" w:rsidP="00490148">
      <w:pPr>
        <w:pStyle w:val="Heading3"/>
        <w:pageBreakBefore/>
        <w:rPr>
          <w:rStyle w:val="Hyperlink"/>
          <w:rFonts w:asciiTheme="minorHAnsi" w:eastAsiaTheme="minorHAnsi" w:hAnsiTheme="minorHAnsi" w:cstheme="minorBidi"/>
          <w:b w:val="0"/>
          <w:bCs w:val="0"/>
          <w:color w:val="4F81BD" w:themeColor="accent1"/>
          <w:u w:val="none"/>
        </w:rPr>
      </w:pPr>
      <w:bookmarkStart w:id="226" w:name="_Toc170378725"/>
      <w:r w:rsidRPr="00D859C8">
        <w:rPr>
          <w:rStyle w:val="Hyperlink"/>
          <w:color w:val="4F81BD" w:themeColor="accent1"/>
          <w:u w:val="none"/>
        </w:rPr>
        <w:lastRenderedPageBreak/>
        <w:t>OSH Park</w:t>
      </w:r>
      <w:bookmarkEnd w:id="226"/>
    </w:p>
    <w:p w14:paraId="47B5EAB5" w14:textId="42EFF54E" w:rsidR="00A72C76" w:rsidRDefault="00A72C76" w:rsidP="00A72C76">
      <w:pPr>
        <w:rPr>
          <w:rStyle w:val="Hyperlink"/>
          <w:color w:val="auto"/>
          <w:u w:val="none"/>
        </w:rPr>
      </w:pPr>
      <w:r>
        <w:rPr>
          <w:rStyle w:val="Hyperlink"/>
          <w:color w:val="auto"/>
          <w:u w:val="none"/>
        </w:rPr>
        <w:t xml:space="preserve">PCBs can be obtained from the OSH Park service in the USA, and links to each board type are listed below. OSH Park produce very high quality “ENIG finish” boards, and currently charge $5 (US) per square inch for three copies of a single type of board, including international airmail shipping. </w:t>
      </w:r>
    </w:p>
    <w:p w14:paraId="28FA01BD" w14:textId="77777777" w:rsidR="00A72C76" w:rsidRDefault="00A72C76" w:rsidP="00A72C76">
      <w:pPr>
        <w:rPr>
          <w:rStyle w:val="Hyperlink"/>
          <w:color w:val="auto"/>
          <w:u w:val="none"/>
        </w:rPr>
      </w:pPr>
      <w:r>
        <w:rPr>
          <w:rStyle w:val="Hyperlink"/>
          <w:color w:val="auto"/>
          <w:u w:val="none"/>
        </w:rPr>
        <w:t>Do NOT try to order panelised PCBs from OSH Park using the SeeedStudio Gerber files! There is no cost advantage to doing so, and as OSH Park are themselves a panelisation service, trying to order panelised PCBs will most likely result in your order being rejected.</w:t>
      </w:r>
    </w:p>
    <w:p w14:paraId="1A217D4A" w14:textId="77777777" w:rsidR="00A72C76" w:rsidRDefault="00A72C76" w:rsidP="00A72C76">
      <w:pPr>
        <w:rPr>
          <w:rStyle w:val="Hyperlink"/>
          <w:color w:val="auto"/>
          <w:u w:val="none"/>
        </w:rPr>
      </w:pPr>
      <w:r>
        <w:rPr>
          <w:rStyle w:val="Hyperlink"/>
          <w:color w:val="auto"/>
          <w:u w:val="none"/>
        </w:rPr>
        <w:t>To order from JLCPCB or SeeedStudio, download the OSH Park Gerber files</w:t>
      </w:r>
      <w:r>
        <w:rPr>
          <w:rStyle w:val="FootnoteReference"/>
        </w:rPr>
        <w:footnoteReference w:id="10"/>
      </w:r>
      <w:r>
        <w:rPr>
          <w:rStyle w:val="Hyperlink"/>
          <w:color w:val="auto"/>
          <w:u w:val="none"/>
        </w:rPr>
        <w:t xml:space="preserve"> from the project GitHub repository, then browse the following link to the service and follow the instructions:</w:t>
      </w:r>
    </w:p>
    <w:p w14:paraId="11D03A41" w14:textId="0A808849" w:rsidR="00A72C76" w:rsidRPr="009523C3" w:rsidRDefault="00000000" w:rsidP="00A72C76">
      <w:pPr>
        <w:pStyle w:val="ListParagraph"/>
        <w:numPr>
          <w:ilvl w:val="0"/>
          <w:numId w:val="23"/>
        </w:numPr>
        <w:rPr>
          <w:rStyle w:val="Hyperlink"/>
          <w:color w:val="auto"/>
          <w:u w:val="none"/>
        </w:rPr>
      </w:pPr>
      <w:r>
        <w:fldChar w:fldCharType="begin"/>
      </w:r>
      <w:r>
        <w:instrText>HYPERLINK "https://oshpark.com"</w:instrText>
      </w:r>
      <w:ins w:id="227" w:author="Andrew Instone-Cowie" w:date="2024-08-28T09:39:00Z" w16du:dateUtc="2024-08-28T08:39:00Z"/>
      <w:r>
        <w:fldChar w:fldCharType="separate"/>
      </w:r>
      <w:r w:rsidR="00830835">
        <w:rPr>
          <w:rStyle w:val="Hyperlink"/>
        </w:rPr>
        <w:t>https://oshpark.com</w:t>
      </w:r>
      <w:r>
        <w:rPr>
          <w:rStyle w:val="Hyperlink"/>
        </w:rPr>
        <w:fldChar w:fldCharType="end"/>
      </w:r>
      <w:r w:rsidR="00A72C76" w:rsidRPr="009523C3">
        <w:rPr>
          <w:rStyle w:val="Hyperlink"/>
          <w:color w:val="auto"/>
          <w:u w:val="none"/>
        </w:rPr>
        <w:t xml:space="preserve"> </w:t>
      </w:r>
    </w:p>
    <w:p w14:paraId="008B058D" w14:textId="77777777" w:rsidR="00A72C76" w:rsidRPr="00D859C8" w:rsidRDefault="00A72C76" w:rsidP="00C33018">
      <w:pPr>
        <w:pStyle w:val="ListParagraph"/>
        <w:rPr>
          <w:rStyle w:val="Hyperlink"/>
          <w:color w:val="auto"/>
          <w:u w:val="none"/>
        </w:rPr>
      </w:pPr>
    </w:p>
    <w:p w14:paraId="0379792E" w14:textId="77777777" w:rsidR="00861139" w:rsidRPr="00212D29" w:rsidRDefault="00861139" w:rsidP="00990D1C">
      <w:pPr>
        <w:rPr>
          <w:rStyle w:val="Hyperlink"/>
          <w:color w:val="auto"/>
          <w:u w:val="none"/>
        </w:rPr>
      </w:pPr>
    </w:p>
    <w:p w14:paraId="6868D1A1" w14:textId="77777777" w:rsidR="00797B39" w:rsidRPr="008B7DA0" w:rsidRDefault="00797B39" w:rsidP="00B76689"/>
    <w:p w14:paraId="183EF138" w14:textId="77777777" w:rsidR="001E1F78" w:rsidRDefault="006C2C39" w:rsidP="00A13BF5">
      <w:pPr>
        <w:pStyle w:val="Heading1"/>
        <w:pageBreakBefore/>
      </w:pPr>
      <w:bookmarkStart w:id="228" w:name="_Toc170378726"/>
      <w:r>
        <w:lastRenderedPageBreak/>
        <w:t xml:space="preserve">Simulator </w:t>
      </w:r>
      <w:r w:rsidR="00733A4D">
        <w:t>Assembly</w:t>
      </w:r>
      <w:bookmarkEnd w:id="228"/>
    </w:p>
    <w:p w14:paraId="41B8C21E" w14:textId="05EDD455" w:rsidR="009030AD" w:rsidRDefault="00CB469A" w:rsidP="009030AD">
      <w:r w:rsidRPr="00212D29">
        <w:t>Th</w:t>
      </w:r>
      <w:r w:rsidR="00811CBE">
        <w:t xml:space="preserve">is section </w:t>
      </w:r>
      <w:r w:rsidRPr="00212D29">
        <w:t>describe</w:t>
      </w:r>
      <w:r w:rsidR="00811CBE">
        <w:t>s</w:t>
      </w:r>
      <w:r w:rsidRPr="00212D29">
        <w:t xml:space="preserve"> the </w:t>
      </w:r>
      <w:r w:rsidR="00733A4D" w:rsidRPr="00212D29">
        <w:t>assembly</w:t>
      </w:r>
      <w:r w:rsidRPr="00212D29">
        <w:t xml:space="preserve"> of the Simulator Interface</w:t>
      </w:r>
      <w:r w:rsidR="00152C2B" w:rsidRPr="00212D29">
        <w:t xml:space="preserve"> </w:t>
      </w:r>
      <w:r w:rsidR="00112429">
        <w:t>module</w:t>
      </w:r>
      <w:r w:rsidR="00152C2B" w:rsidRPr="00212D29">
        <w:t xml:space="preserve">, Power </w:t>
      </w:r>
      <w:r w:rsidR="00112429">
        <w:t>module</w:t>
      </w:r>
      <w:r w:rsidR="00152C2B" w:rsidRPr="00212D29">
        <w:t xml:space="preserve">, and </w:t>
      </w:r>
      <w:r w:rsidR="00CA2E9E" w:rsidRPr="00212D29">
        <w:t xml:space="preserve">the </w:t>
      </w:r>
      <w:r w:rsidR="00152C2B" w:rsidRPr="00212D29">
        <w:t xml:space="preserve">Sensor </w:t>
      </w:r>
      <w:r w:rsidR="00112429">
        <w:t>modules</w:t>
      </w:r>
      <w:r w:rsidRPr="00212D29">
        <w:t>.</w:t>
      </w:r>
      <w:r w:rsidR="00811CBE">
        <w:t xml:space="preserve"> It also covers the suggested enclosures.</w:t>
      </w:r>
      <w:r w:rsidR="00470523">
        <w:t xml:space="preserve"> </w:t>
      </w:r>
    </w:p>
    <w:p w14:paraId="76306410" w14:textId="1BC52D83" w:rsidR="00357EE3" w:rsidRDefault="00357EE3" w:rsidP="00357EE3">
      <w:r>
        <w:t xml:space="preserve">Before you start construction of the Simulator hardware, check the </w:t>
      </w:r>
      <w:r w:rsidR="00B1545C" w:rsidRPr="00490148">
        <w:rPr>
          <w:b/>
          <w:bCs/>
          <w:i/>
          <w:iCs/>
        </w:rPr>
        <w:t>Release Notes</w:t>
      </w:r>
      <w:r w:rsidR="00B1545C">
        <w:t xml:space="preserve"> and the issues </w:t>
      </w:r>
      <w:r>
        <w:t xml:space="preserve">log on </w:t>
      </w:r>
      <w:r w:rsidRPr="00212D29">
        <w:t>the project GitHub repository</w:t>
      </w:r>
      <w:r>
        <w:t xml:space="preserve"> for any open or late-breaking issues which may affect your build:</w:t>
      </w:r>
    </w:p>
    <w:p w14:paraId="397BAA48" w14:textId="0E00C1D3" w:rsidR="00357EE3" w:rsidRDefault="00000000" w:rsidP="00357EE3">
      <w:pPr>
        <w:pStyle w:val="ListParagraph"/>
        <w:numPr>
          <w:ilvl w:val="0"/>
          <w:numId w:val="29"/>
        </w:numPr>
      </w:pPr>
      <w:r>
        <w:fldChar w:fldCharType="begin"/>
      </w:r>
      <w:r>
        <w:instrText>HYPERLINK "https://github.com/Simulators/simulator-type2/issues"</w:instrText>
      </w:r>
      <w:ins w:id="229" w:author="Andrew Instone-Cowie" w:date="2024-08-28T09:39:00Z" w16du:dateUtc="2024-08-28T08:39:00Z"/>
      <w:r>
        <w:fldChar w:fldCharType="separate"/>
      </w:r>
      <w:r w:rsidR="00357EE3">
        <w:rPr>
          <w:rStyle w:val="Hyperlink"/>
        </w:rPr>
        <w:t>https://github.com/Simulators/simulator-type2/issues</w:t>
      </w:r>
      <w:r>
        <w:rPr>
          <w:rStyle w:val="Hyperlink"/>
        </w:rPr>
        <w:fldChar w:fldCharType="end"/>
      </w:r>
    </w:p>
    <w:p w14:paraId="67FBCB64" w14:textId="36657DA5" w:rsidR="00364667" w:rsidRDefault="00364667" w:rsidP="009030AD">
      <w:r w:rsidRPr="00212D29">
        <w:t xml:space="preserve">It is recommended to give the completed Simulator Interface and Sensor </w:t>
      </w:r>
      <w:r w:rsidR="00C9246B">
        <w:t>PCBs</w:t>
      </w:r>
      <w:r w:rsidR="00C9246B" w:rsidRPr="00212D29">
        <w:t xml:space="preserve"> </w:t>
      </w:r>
      <w:r w:rsidRPr="00212D29">
        <w:t xml:space="preserve">a coat of protective </w:t>
      </w:r>
      <w:r w:rsidR="00351C18" w:rsidRPr="00212D29">
        <w:t xml:space="preserve">spray </w:t>
      </w:r>
      <w:r w:rsidRPr="00212D29">
        <w:t>lacquer on both sides before installation</w:t>
      </w:r>
      <w:r w:rsidR="00811CBE">
        <w:t>, as a protection against damp</w:t>
      </w:r>
      <w:r w:rsidRPr="00212D29">
        <w:t xml:space="preserve">. A suitable lacquer is </w:t>
      </w:r>
      <w:r w:rsidR="00B1545C">
        <w:t>Ambersil A</w:t>
      </w:r>
      <w:r w:rsidR="00950AF5">
        <w:t xml:space="preserve">crylic </w:t>
      </w:r>
      <w:r w:rsidR="00B1545C">
        <w:t xml:space="preserve">Conformal </w:t>
      </w:r>
      <w:r w:rsidR="00950AF5">
        <w:t>Coating (</w:t>
      </w:r>
      <w:r w:rsidR="00B1545C">
        <w:t>Farnell 1666251</w:t>
      </w:r>
      <w:r w:rsidR="00950AF5">
        <w:t>)</w:t>
      </w:r>
      <w:r w:rsidRPr="00212D29">
        <w:t xml:space="preserve">. Protect </w:t>
      </w:r>
      <w:r w:rsidR="00351C18" w:rsidRPr="00212D29">
        <w:t xml:space="preserve">the connectors </w:t>
      </w:r>
      <w:r w:rsidR="0037469B" w:rsidRPr="00405050">
        <w:rPr>
          <w:b/>
          <w:bCs/>
        </w:rPr>
        <w:t>and the ceramic resonator</w:t>
      </w:r>
      <w:r w:rsidR="0037469B">
        <w:t xml:space="preserve"> </w:t>
      </w:r>
      <w:r w:rsidR="00351C18" w:rsidRPr="00212D29">
        <w:t>with masking tape before spraying.</w:t>
      </w:r>
    </w:p>
    <w:p w14:paraId="789FA4E7" w14:textId="77777777" w:rsidR="00A242A8" w:rsidRDefault="00A242A8" w:rsidP="00A7651F">
      <w:pPr>
        <w:pStyle w:val="Heading2"/>
      </w:pPr>
      <w:bookmarkStart w:id="230" w:name="_Toc170378727"/>
      <w:r>
        <w:t>Polarised Components</w:t>
      </w:r>
      <w:bookmarkEnd w:id="230"/>
    </w:p>
    <w:p w14:paraId="1F8619D9" w14:textId="3F6DADC1" w:rsidR="00A242A8" w:rsidRDefault="00830835" w:rsidP="00A242A8">
      <w:r>
        <w:t>Several of</w:t>
      </w:r>
      <w:r w:rsidR="00A242A8">
        <w:t xml:space="preserve"> the components of the Simulator are </w:t>
      </w:r>
      <w:r w:rsidR="0099187C">
        <w:t>polarised and</w:t>
      </w:r>
      <w:r w:rsidR="00A242A8">
        <w:t xml:space="preserve"> must be fitted the right way </w:t>
      </w:r>
      <w:r w:rsidR="005D0F57">
        <w:t>round</w:t>
      </w:r>
      <w:r w:rsidR="00A242A8">
        <w:t xml:space="preserve"> for correct operation.</w:t>
      </w:r>
      <w:r w:rsidR="0099187C">
        <w:t xml:space="preserve"> Guidance is given below on correct orientation of the polarised components, but if in any doubt consult the component supplier or the manufacturer’s data sheets. Fitting a polarised component the wrong </w:t>
      </w:r>
      <w:r>
        <w:t>w</w:t>
      </w:r>
      <w:r w:rsidR="0099187C">
        <w:t>ay round may result in damage to the component.</w:t>
      </w:r>
    </w:p>
    <w:p w14:paraId="769A4AE8" w14:textId="77777777" w:rsidR="00A242A8" w:rsidRDefault="00A242A8" w:rsidP="00A7651F">
      <w:pPr>
        <w:pStyle w:val="Heading3"/>
      </w:pPr>
      <w:bookmarkStart w:id="231" w:name="_Toc170378728"/>
      <w:r>
        <w:t>Voltage Regulators</w:t>
      </w:r>
      <w:bookmarkEnd w:id="231"/>
    </w:p>
    <w:p w14:paraId="1838A583" w14:textId="14FA2B24" w:rsidR="00A242A8" w:rsidRPr="00C84BBE" w:rsidRDefault="00A242A8" w:rsidP="00A242A8">
      <w:pPr>
        <w:keepNext/>
      </w:pPr>
      <w:r>
        <w:t xml:space="preserve">The standard voltage regulator is fitted to the PCB with the metal tab flat against the surface of the board. The alternative </w:t>
      </w:r>
      <w:r w:rsidRPr="00212D29">
        <w:t>Traco Power TSR 1-2450</w:t>
      </w:r>
      <w:r>
        <w:t xml:space="preserve"> regulator has pin 1 indicated with a white dot. </w:t>
      </w:r>
      <w:r w:rsidR="0099187C">
        <w:t xml:space="preserve">If used, the alternative </w:t>
      </w:r>
      <w:r>
        <w:t>regulator must be fitted so that pin 1 is closest to the edge of the board, as shown in the following photograph.</w:t>
      </w:r>
    </w:p>
    <w:p w14:paraId="5032568D" w14:textId="77777777" w:rsidR="00A242A8" w:rsidRDefault="00A242A8" w:rsidP="00A242A8">
      <w:pPr>
        <w:keepNext/>
        <w:jc w:val="center"/>
      </w:pPr>
      <w:r>
        <w:rPr>
          <w:noProof/>
        </w:rPr>
        <w:drawing>
          <wp:inline distT="0" distB="0" distL="0" distR="0" wp14:anchorId="594119EA" wp14:editId="706BD2AE">
            <wp:extent cx="3600000" cy="2178000"/>
            <wp:effectExtent l="19050" t="19050" r="1968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0593.jpg"/>
                    <pic:cNvPicPr/>
                  </pic:nvPicPr>
                  <pic:blipFill>
                    <a:blip r:embed="rId17">
                      <a:extLst>
                        <a:ext uri="{28A0092B-C50C-407E-A947-70E740481C1C}">
                          <a14:useLocalDpi xmlns:a14="http://schemas.microsoft.com/office/drawing/2010/main" val="0"/>
                        </a:ext>
                      </a:extLst>
                    </a:blip>
                    <a:stretch>
                      <a:fillRect/>
                    </a:stretch>
                  </pic:blipFill>
                  <pic:spPr>
                    <a:xfrm>
                      <a:off x="0" y="0"/>
                      <a:ext cx="3600000" cy="2178000"/>
                    </a:xfrm>
                    <a:prstGeom prst="rect">
                      <a:avLst/>
                    </a:prstGeom>
                    <a:ln w="12700">
                      <a:solidFill>
                        <a:schemeClr val="tx1"/>
                      </a:solidFill>
                    </a:ln>
                  </pic:spPr>
                </pic:pic>
              </a:graphicData>
            </a:graphic>
          </wp:inline>
        </w:drawing>
      </w:r>
    </w:p>
    <w:p w14:paraId="362F2F66" w14:textId="2E42EA84" w:rsidR="00A242A8" w:rsidRDefault="00A242A8" w:rsidP="00A242A8">
      <w:pPr>
        <w:pStyle w:val="Caption"/>
        <w:jc w:val="center"/>
      </w:pPr>
      <w:bookmarkStart w:id="232" w:name="_Toc170378911"/>
      <w:r>
        <w:t xml:space="preserve">Figure </w:t>
      </w:r>
      <w:r>
        <w:rPr>
          <w:noProof/>
        </w:rPr>
        <w:fldChar w:fldCharType="begin"/>
      </w:r>
      <w:r>
        <w:rPr>
          <w:noProof/>
        </w:rPr>
        <w:instrText xml:space="preserve"> SEQ Figure \* ARABIC </w:instrText>
      </w:r>
      <w:r>
        <w:rPr>
          <w:noProof/>
        </w:rPr>
        <w:fldChar w:fldCharType="separate"/>
      </w:r>
      <w:r w:rsidR="00A354A3">
        <w:rPr>
          <w:noProof/>
        </w:rPr>
        <w:t>8</w:t>
      </w:r>
      <w:r>
        <w:rPr>
          <w:noProof/>
        </w:rPr>
        <w:fldChar w:fldCharType="end"/>
      </w:r>
      <w:r>
        <w:t xml:space="preserve"> – Voltage Regulator Orientation</w:t>
      </w:r>
      <w:bookmarkEnd w:id="232"/>
    </w:p>
    <w:p w14:paraId="4B3A1D2B" w14:textId="77777777" w:rsidR="00A242A8" w:rsidRDefault="00A242A8" w:rsidP="00A7651F">
      <w:pPr>
        <w:pStyle w:val="Heading3"/>
      </w:pPr>
      <w:bookmarkStart w:id="233" w:name="_Toc170378729"/>
      <w:r>
        <w:lastRenderedPageBreak/>
        <w:t>Diodes</w:t>
      </w:r>
      <w:bookmarkEnd w:id="233"/>
    </w:p>
    <w:p w14:paraId="0F7DCE8B" w14:textId="0D296AF6" w:rsidR="00A242A8" w:rsidRPr="00C84BBE" w:rsidRDefault="00A242A8" w:rsidP="00A242A8">
      <w:pPr>
        <w:keepNext/>
      </w:pPr>
      <w:r>
        <w:t>The cathodes of the 1N4001 and SA5.0A diodes are indicated by a white band on the package</w:t>
      </w:r>
      <w:r w:rsidR="0099187C">
        <w:t>s</w:t>
      </w:r>
      <w:r>
        <w:t>. The diodes must be fitted so that the white band aligns with the corresponding white band printed on the PCB, as shown in the following photograph.</w:t>
      </w:r>
    </w:p>
    <w:p w14:paraId="68696EC1" w14:textId="77777777" w:rsidR="00A242A8" w:rsidRDefault="00A242A8" w:rsidP="00A242A8">
      <w:pPr>
        <w:keepNext/>
        <w:jc w:val="center"/>
      </w:pPr>
      <w:r>
        <w:rPr>
          <w:noProof/>
        </w:rPr>
        <w:drawing>
          <wp:inline distT="0" distB="0" distL="0" distR="0" wp14:anchorId="64AEE4CF" wp14:editId="5C55C244">
            <wp:extent cx="2160000" cy="1998000"/>
            <wp:effectExtent l="19050" t="19050" r="12065"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594.jpg"/>
                    <pic:cNvPicPr/>
                  </pic:nvPicPr>
                  <pic:blipFill>
                    <a:blip r:embed="rId18">
                      <a:extLst>
                        <a:ext uri="{28A0092B-C50C-407E-A947-70E740481C1C}">
                          <a14:useLocalDpi xmlns:a14="http://schemas.microsoft.com/office/drawing/2010/main" val="0"/>
                        </a:ext>
                      </a:extLst>
                    </a:blip>
                    <a:stretch>
                      <a:fillRect/>
                    </a:stretch>
                  </pic:blipFill>
                  <pic:spPr>
                    <a:xfrm>
                      <a:off x="0" y="0"/>
                      <a:ext cx="2160000" cy="1998000"/>
                    </a:xfrm>
                    <a:prstGeom prst="rect">
                      <a:avLst/>
                    </a:prstGeom>
                    <a:ln w="12700">
                      <a:solidFill>
                        <a:schemeClr val="tx1"/>
                      </a:solidFill>
                    </a:ln>
                  </pic:spPr>
                </pic:pic>
              </a:graphicData>
            </a:graphic>
          </wp:inline>
        </w:drawing>
      </w:r>
    </w:p>
    <w:p w14:paraId="2FCACE29" w14:textId="01168F3F" w:rsidR="00A242A8" w:rsidRDefault="00A242A8" w:rsidP="00A242A8">
      <w:pPr>
        <w:pStyle w:val="Caption"/>
        <w:jc w:val="center"/>
      </w:pPr>
      <w:bookmarkStart w:id="234" w:name="_Toc170378912"/>
      <w:r>
        <w:t xml:space="preserve">Figure </w:t>
      </w:r>
      <w:r>
        <w:rPr>
          <w:noProof/>
        </w:rPr>
        <w:fldChar w:fldCharType="begin"/>
      </w:r>
      <w:r>
        <w:rPr>
          <w:noProof/>
        </w:rPr>
        <w:instrText xml:space="preserve"> SEQ Figure \* ARABIC </w:instrText>
      </w:r>
      <w:r>
        <w:rPr>
          <w:noProof/>
        </w:rPr>
        <w:fldChar w:fldCharType="separate"/>
      </w:r>
      <w:r w:rsidR="00A354A3">
        <w:rPr>
          <w:noProof/>
        </w:rPr>
        <w:t>9</w:t>
      </w:r>
      <w:r>
        <w:rPr>
          <w:noProof/>
        </w:rPr>
        <w:fldChar w:fldCharType="end"/>
      </w:r>
      <w:r>
        <w:t xml:space="preserve"> – Diode Orientation</w:t>
      </w:r>
      <w:bookmarkEnd w:id="234"/>
    </w:p>
    <w:p w14:paraId="34A7C6E2" w14:textId="77777777" w:rsidR="00A242A8" w:rsidRDefault="00A242A8" w:rsidP="00A7651F">
      <w:pPr>
        <w:pStyle w:val="Heading3"/>
      </w:pPr>
      <w:bookmarkStart w:id="235" w:name="_Toc170378730"/>
      <w:r>
        <w:t>Electrolytic Capacitors</w:t>
      </w:r>
      <w:bookmarkEnd w:id="235"/>
    </w:p>
    <w:p w14:paraId="2385A8A4" w14:textId="6B57ACDE" w:rsidR="00A242A8" w:rsidRPr="00C84BBE" w:rsidRDefault="00A242A8" w:rsidP="00A242A8">
      <w:pPr>
        <w:keepNext/>
      </w:pPr>
      <w:r>
        <w:t xml:space="preserve">The negative </w:t>
      </w:r>
      <w:r w:rsidR="0099187C">
        <w:t>side</w:t>
      </w:r>
      <w:r>
        <w:t xml:space="preserve"> of electrolytic capacitors </w:t>
      </w:r>
      <w:r w:rsidR="0099187C">
        <w:t>is</w:t>
      </w:r>
      <w:r>
        <w:t xml:space="preserve"> usually indicated by a shorter lead, and by negative markings on the side of the component. The electrolytic capacitors must be fitted with the negative lead through the hole marked with the corresponding negative sign and white dot printed on the PCB, as shown in the following photograph.</w:t>
      </w:r>
    </w:p>
    <w:p w14:paraId="59A35B91" w14:textId="77777777" w:rsidR="00A242A8" w:rsidRDefault="00A242A8" w:rsidP="00A242A8">
      <w:pPr>
        <w:keepNext/>
        <w:jc w:val="center"/>
      </w:pPr>
      <w:r>
        <w:rPr>
          <w:noProof/>
        </w:rPr>
        <w:drawing>
          <wp:inline distT="0" distB="0" distL="0" distR="0" wp14:anchorId="4957E348" wp14:editId="08F91518">
            <wp:extent cx="3600000" cy="3301200"/>
            <wp:effectExtent l="19050" t="19050" r="1968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596.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3301200"/>
                    </a:xfrm>
                    <a:prstGeom prst="rect">
                      <a:avLst/>
                    </a:prstGeom>
                    <a:ln w="12700">
                      <a:solidFill>
                        <a:schemeClr val="tx1"/>
                      </a:solidFill>
                    </a:ln>
                  </pic:spPr>
                </pic:pic>
              </a:graphicData>
            </a:graphic>
          </wp:inline>
        </w:drawing>
      </w:r>
    </w:p>
    <w:p w14:paraId="6AFCA828" w14:textId="60C64DCE" w:rsidR="00A242A8" w:rsidRDefault="00A242A8" w:rsidP="00A242A8">
      <w:pPr>
        <w:pStyle w:val="Caption"/>
        <w:jc w:val="center"/>
      </w:pPr>
      <w:bookmarkStart w:id="236" w:name="_Toc170378913"/>
      <w:r>
        <w:t xml:space="preserve">Figure </w:t>
      </w:r>
      <w:r>
        <w:rPr>
          <w:noProof/>
        </w:rPr>
        <w:fldChar w:fldCharType="begin"/>
      </w:r>
      <w:r>
        <w:rPr>
          <w:noProof/>
        </w:rPr>
        <w:instrText xml:space="preserve"> SEQ Figure \* ARABIC </w:instrText>
      </w:r>
      <w:r>
        <w:rPr>
          <w:noProof/>
        </w:rPr>
        <w:fldChar w:fldCharType="separate"/>
      </w:r>
      <w:r w:rsidR="00A354A3">
        <w:rPr>
          <w:noProof/>
        </w:rPr>
        <w:t>10</w:t>
      </w:r>
      <w:r>
        <w:rPr>
          <w:noProof/>
        </w:rPr>
        <w:fldChar w:fldCharType="end"/>
      </w:r>
      <w:r>
        <w:t xml:space="preserve"> – Electrolytic Capacitor Orientation</w:t>
      </w:r>
      <w:bookmarkEnd w:id="236"/>
    </w:p>
    <w:p w14:paraId="79CC089B" w14:textId="77777777" w:rsidR="00A242A8" w:rsidRDefault="00A242A8" w:rsidP="00A242A8"/>
    <w:p w14:paraId="237308BD" w14:textId="77777777" w:rsidR="00A242A8" w:rsidRDefault="00A242A8" w:rsidP="00A7651F">
      <w:pPr>
        <w:pStyle w:val="Heading3"/>
      </w:pPr>
      <w:bookmarkStart w:id="237" w:name="_Toc170378731"/>
      <w:r>
        <w:lastRenderedPageBreak/>
        <w:t>Integrated Circuits</w:t>
      </w:r>
      <w:bookmarkEnd w:id="237"/>
    </w:p>
    <w:p w14:paraId="0F22F9D4" w14:textId="4EC6285E" w:rsidR="00A242A8" w:rsidRPr="00C84BBE" w:rsidRDefault="00A242A8" w:rsidP="00A242A8">
      <w:pPr>
        <w:keepNext/>
      </w:pPr>
      <w:r>
        <w:t>The two integrated circuits have pin 1 marked with a dot, and</w:t>
      </w:r>
      <w:r w:rsidR="0099187C">
        <w:t>/or</w:t>
      </w:r>
      <w:r>
        <w:t xml:space="preserve"> a notch in the end of the package. The ICs must be fitted with the notch</w:t>
      </w:r>
      <w:r w:rsidR="0099187C">
        <w:t>/dot</w:t>
      </w:r>
      <w:r>
        <w:t xml:space="preserve"> aligned with the notch and white dot printed on the PCB, as shown in the following photograph.</w:t>
      </w:r>
    </w:p>
    <w:p w14:paraId="4BD6F236" w14:textId="77777777" w:rsidR="00A242A8" w:rsidRDefault="00A242A8" w:rsidP="00A242A8">
      <w:pPr>
        <w:keepNext/>
        <w:jc w:val="center"/>
      </w:pPr>
      <w:r>
        <w:rPr>
          <w:noProof/>
        </w:rPr>
        <w:drawing>
          <wp:inline distT="0" distB="0" distL="0" distR="0" wp14:anchorId="4A42FDEE" wp14:editId="1D8FC2BA">
            <wp:extent cx="3600000" cy="1983600"/>
            <wp:effectExtent l="19050" t="19050" r="1968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595.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1983600"/>
                    </a:xfrm>
                    <a:prstGeom prst="rect">
                      <a:avLst/>
                    </a:prstGeom>
                    <a:ln w="12700">
                      <a:solidFill>
                        <a:schemeClr val="tx1"/>
                      </a:solidFill>
                    </a:ln>
                  </pic:spPr>
                </pic:pic>
              </a:graphicData>
            </a:graphic>
          </wp:inline>
        </w:drawing>
      </w:r>
    </w:p>
    <w:p w14:paraId="1016E44D" w14:textId="45674612" w:rsidR="00A242A8" w:rsidRDefault="00A242A8" w:rsidP="00A242A8">
      <w:pPr>
        <w:pStyle w:val="Caption"/>
        <w:jc w:val="center"/>
      </w:pPr>
      <w:bookmarkStart w:id="238" w:name="_Toc170378914"/>
      <w:r>
        <w:t xml:space="preserve">Figure </w:t>
      </w:r>
      <w:r>
        <w:rPr>
          <w:noProof/>
        </w:rPr>
        <w:fldChar w:fldCharType="begin"/>
      </w:r>
      <w:r>
        <w:rPr>
          <w:noProof/>
        </w:rPr>
        <w:instrText xml:space="preserve"> SEQ Figure \* ARABIC </w:instrText>
      </w:r>
      <w:r>
        <w:rPr>
          <w:noProof/>
        </w:rPr>
        <w:fldChar w:fldCharType="separate"/>
      </w:r>
      <w:r w:rsidR="00A354A3">
        <w:rPr>
          <w:noProof/>
        </w:rPr>
        <w:t>11</w:t>
      </w:r>
      <w:r>
        <w:rPr>
          <w:noProof/>
        </w:rPr>
        <w:fldChar w:fldCharType="end"/>
      </w:r>
      <w:r>
        <w:t xml:space="preserve"> – Integrated Circuit Orientation</w:t>
      </w:r>
      <w:bookmarkEnd w:id="238"/>
    </w:p>
    <w:p w14:paraId="2AA909F3" w14:textId="2C9D4699" w:rsidR="00A242A8" w:rsidRDefault="00A242A8" w:rsidP="00A7651F">
      <w:pPr>
        <w:pStyle w:val="Heading3"/>
      </w:pPr>
      <w:bookmarkStart w:id="239" w:name="_Toc170378732"/>
      <w:r>
        <w:t>LEDs</w:t>
      </w:r>
      <w:bookmarkEnd w:id="239"/>
    </w:p>
    <w:p w14:paraId="31EF6A66" w14:textId="1C4C572B" w:rsidR="00A242A8" w:rsidRPr="00C84BBE" w:rsidRDefault="00A242A8" w:rsidP="00A242A8">
      <w:pPr>
        <w:keepNext/>
      </w:pPr>
      <w:r>
        <w:t xml:space="preserve">The cathode of the LEDs is usually indicated by a shorter lead, and/or by a flat on the side of the </w:t>
      </w:r>
      <w:r w:rsidR="0099187C">
        <w:t xml:space="preserve">plastic </w:t>
      </w:r>
      <w:r>
        <w:t>flange. The LED</w:t>
      </w:r>
      <w:r w:rsidR="0099187C">
        <w:t>s</w:t>
      </w:r>
      <w:r>
        <w:t xml:space="preserve"> must be fitted with the cathode through the hole marked with the corresponding white dot printed on the PCB, as shown in the following photograph.</w:t>
      </w:r>
    </w:p>
    <w:p w14:paraId="48D18A98" w14:textId="77777777" w:rsidR="00A242A8" w:rsidRDefault="00A242A8" w:rsidP="00A242A8">
      <w:pPr>
        <w:keepNext/>
        <w:jc w:val="center"/>
      </w:pPr>
      <w:r>
        <w:rPr>
          <w:noProof/>
        </w:rPr>
        <w:drawing>
          <wp:inline distT="0" distB="0" distL="0" distR="0" wp14:anchorId="03CBBC66" wp14:editId="1FF66381">
            <wp:extent cx="3600000" cy="3758400"/>
            <wp:effectExtent l="19050" t="19050" r="1968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0600.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3758400"/>
                    </a:xfrm>
                    <a:prstGeom prst="rect">
                      <a:avLst/>
                    </a:prstGeom>
                    <a:ln w="12700">
                      <a:solidFill>
                        <a:schemeClr val="tx1"/>
                      </a:solidFill>
                    </a:ln>
                  </pic:spPr>
                </pic:pic>
              </a:graphicData>
            </a:graphic>
          </wp:inline>
        </w:drawing>
      </w:r>
    </w:p>
    <w:p w14:paraId="29BEC442" w14:textId="29BC5EC0" w:rsidR="00A242A8" w:rsidRDefault="00A242A8" w:rsidP="00A242A8">
      <w:pPr>
        <w:pStyle w:val="Caption"/>
        <w:jc w:val="center"/>
      </w:pPr>
      <w:bookmarkStart w:id="240" w:name="_Toc170378915"/>
      <w:r>
        <w:t xml:space="preserve">Figure </w:t>
      </w:r>
      <w:r>
        <w:rPr>
          <w:noProof/>
        </w:rPr>
        <w:fldChar w:fldCharType="begin"/>
      </w:r>
      <w:r>
        <w:rPr>
          <w:noProof/>
        </w:rPr>
        <w:instrText xml:space="preserve"> SEQ Figure \* ARABIC </w:instrText>
      </w:r>
      <w:r>
        <w:rPr>
          <w:noProof/>
        </w:rPr>
        <w:fldChar w:fldCharType="separate"/>
      </w:r>
      <w:r w:rsidR="00A354A3">
        <w:rPr>
          <w:noProof/>
        </w:rPr>
        <w:t>12</w:t>
      </w:r>
      <w:r>
        <w:rPr>
          <w:noProof/>
        </w:rPr>
        <w:fldChar w:fldCharType="end"/>
      </w:r>
      <w:r>
        <w:t xml:space="preserve"> – LED Orientation</w:t>
      </w:r>
      <w:bookmarkEnd w:id="240"/>
    </w:p>
    <w:p w14:paraId="167BE60E" w14:textId="37B8BE39" w:rsidR="00A242A8" w:rsidRDefault="00A242A8" w:rsidP="00A7651F">
      <w:pPr>
        <w:pStyle w:val="Heading3"/>
      </w:pPr>
      <w:bookmarkStart w:id="241" w:name="_Toc170378733"/>
      <w:r>
        <w:lastRenderedPageBreak/>
        <w:t>Magneto-Resistive Sensor</w:t>
      </w:r>
      <w:r w:rsidR="0099187C">
        <w:t>s</w:t>
      </w:r>
      <w:bookmarkEnd w:id="241"/>
    </w:p>
    <w:p w14:paraId="2A3564E7" w14:textId="508D9B6C" w:rsidR="00A242A8" w:rsidRPr="00C84BBE" w:rsidRDefault="00A242A8" w:rsidP="00A242A8">
      <w:pPr>
        <w:keepNext/>
      </w:pPr>
      <w:r>
        <w:t>The magneto-resistive sensor</w:t>
      </w:r>
      <w:r w:rsidR="0099187C">
        <w:t xml:space="preserve">s are </w:t>
      </w:r>
      <w:r>
        <w:t>mounted flat on the PCB, with the chamfered and printed side uppermost, as shown in the following photograph.</w:t>
      </w:r>
    </w:p>
    <w:p w14:paraId="5D6CC623" w14:textId="77777777" w:rsidR="00A242A8" w:rsidRDefault="00A242A8" w:rsidP="00A242A8">
      <w:pPr>
        <w:keepNext/>
        <w:jc w:val="center"/>
      </w:pPr>
      <w:r>
        <w:rPr>
          <w:noProof/>
        </w:rPr>
        <w:drawing>
          <wp:inline distT="0" distB="0" distL="0" distR="0" wp14:anchorId="44429D68" wp14:editId="456673FD">
            <wp:extent cx="3600000" cy="2664000"/>
            <wp:effectExtent l="19050" t="19050" r="19685"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0601.jpg"/>
                    <pic:cNvPicPr/>
                  </pic:nvPicPr>
                  <pic:blipFill>
                    <a:blip r:embed="rId22">
                      <a:extLst>
                        <a:ext uri="{28A0092B-C50C-407E-A947-70E740481C1C}">
                          <a14:useLocalDpi xmlns:a14="http://schemas.microsoft.com/office/drawing/2010/main" val="0"/>
                        </a:ext>
                      </a:extLst>
                    </a:blip>
                    <a:stretch>
                      <a:fillRect/>
                    </a:stretch>
                  </pic:blipFill>
                  <pic:spPr>
                    <a:xfrm>
                      <a:off x="0" y="0"/>
                      <a:ext cx="3600000" cy="2664000"/>
                    </a:xfrm>
                    <a:prstGeom prst="rect">
                      <a:avLst/>
                    </a:prstGeom>
                    <a:ln w="12700">
                      <a:solidFill>
                        <a:schemeClr val="tx1"/>
                      </a:solidFill>
                    </a:ln>
                  </pic:spPr>
                </pic:pic>
              </a:graphicData>
            </a:graphic>
          </wp:inline>
        </w:drawing>
      </w:r>
    </w:p>
    <w:p w14:paraId="30FA0CD9" w14:textId="12A583B3" w:rsidR="00A242A8" w:rsidRDefault="00A242A8" w:rsidP="00A242A8">
      <w:pPr>
        <w:pStyle w:val="Caption"/>
        <w:jc w:val="center"/>
      </w:pPr>
      <w:bookmarkStart w:id="242" w:name="_Toc170378916"/>
      <w:r>
        <w:t xml:space="preserve">Figure </w:t>
      </w:r>
      <w:r>
        <w:rPr>
          <w:noProof/>
        </w:rPr>
        <w:fldChar w:fldCharType="begin"/>
      </w:r>
      <w:r>
        <w:rPr>
          <w:noProof/>
        </w:rPr>
        <w:instrText xml:space="preserve"> SEQ Figure \* ARABIC </w:instrText>
      </w:r>
      <w:r>
        <w:rPr>
          <w:noProof/>
        </w:rPr>
        <w:fldChar w:fldCharType="separate"/>
      </w:r>
      <w:r w:rsidR="00A354A3">
        <w:rPr>
          <w:noProof/>
        </w:rPr>
        <w:t>13</w:t>
      </w:r>
      <w:r>
        <w:rPr>
          <w:noProof/>
        </w:rPr>
        <w:fldChar w:fldCharType="end"/>
      </w:r>
      <w:r>
        <w:t xml:space="preserve"> – Magnet</w:t>
      </w:r>
      <w:r w:rsidR="0099187C">
        <w:t>o</w:t>
      </w:r>
      <w:r>
        <w:t>-Resistive Sensor Orientation</w:t>
      </w:r>
      <w:bookmarkEnd w:id="242"/>
    </w:p>
    <w:p w14:paraId="41B6BB02" w14:textId="0FF77542" w:rsidR="001E1F78" w:rsidRDefault="00C5143D" w:rsidP="00A7651F">
      <w:pPr>
        <w:pStyle w:val="Heading2"/>
        <w:pageBreakBefore/>
      </w:pPr>
      <w:bookmarkStart w:id="243" w:name="_Toc170378734"/>
      <w:r>
        <w:lastRenderedPageBreak/>
        <w:t xml:space="preserve">Simulator </w:t>
      </w:r>
      <w:r w:rsidR="004408BF">
        <w:t>Interface</w:t>
      </w:r>
      <w:r w:rsidR="001E1F78">
        <w:t xml:space="preserve"> </w:t>
      </w:r>
      <w:r w:rsidR="00112429">
        <w:t>Module</w:t>
      </w:r>
      <w:bookmarkEnd w:id="243"/>
    </w:p>
    <w:p w14:paraId="1A3102FC" w14:textId="6CBF337C" w:rsidR="00231358" w:rsidRPr="00212D29" w:rsidRDefault="009030AD" w:rsidP="009030AD">
      <w:r w:rsidRPr="00212D29">
        <w:t xml:space="preserve">The </w:t>
      </w:r>
      <w:r w:rsidR="00231358" w:rsidRPr="00212D29">
        <w:t xml:space="preserve">Simulator Interface </w:t>
      </w:r>
      <w:r w:rsidR="00112429">
        <w:t>module</w:t>
      </w:r>
      <w:r w:rsidR="00112429" w:rsidRPr="00212D29">
        <w:t xml:space="preserve"> </w:t>
      </w:r>
      <w:r w:rsidR="00231358" w:rsidRPr="00212D29">
        <w:t xml:space="preserve">contains the power supply for the interface and Sensor </w:t>
      </w:r>
      <w:r w:rsidR="00112429">
        <w:t>modules</w:t>
      </w:r>
      <w:r w:rsidR="00231358" w:rsidRPr="00212D29">
        <w:t>, the microcontroller, a RS</w:t>
      </w:r>
      <w:r w:rsidR="008B7DA0" w:rsidRPr="00212D29">
        <w:t>-</w:t>
      </w:r>
      <w:r w:rsidR="00231358" w:rsidRPr="00212D29">
        <w:t xml:space="preserve">232 serial line driver, plus </w:t>
      </w:r>
      <w:r w:rsidR="00A50D46" w:rsidRPr="00212D29">
        <w:t>power and</w:t>
      </w:r>
      <w:r w:rsidR="00231358" w:rsidRPr="00212D29">
        <w:t xml:space="preserve"> </w:t>
      </w:r>
      <w:r w:rsidRPr="00212D29">
        <w:t>diagnostic LEDs</w:t>
      </w:r>
      <w:r w:rsidR="00231358" w:rsidRPr="00212D29">
        <w:t>, and an ICSP</w:t>
      </w:r>
      <w:r w:rsidR="009642B2" w:rsidRPr="00212D29">
        <w:rPr>
          <w:rStyle w:val="FootnoteReference"/>
        </w:rPr>
        <w:footnoteReference w:id="11"/>
      </w:r>
      <w:r w:rsidR="00231358" w:rsidRPr="00212D29">
        <w:t xml:space="preserve"> programming interface</w:t>
      </w:r>
      <w:r w:rsidR="00152A9A" w:rsidRPr="00212D29">
        <w:t xml:space="preserve"> for firmware upload</w:t>
      </w:r>
      <w:r w:rsidR="00231358" w:rsidRPr="00212D29">
        <w:t>.</w:t>
      </w:r>
    </w:p>
    <w:p w14:paraId="654C4D6B" w14:textId="77777777" w:rsidR="00FB1524" w:rsidRDefault="00FB1524" w:rsidP="00783608">
      <w:pPr>
        <w:pStyle w:val="Heading3"/>
      </w:pPr>
      <w:bookmarkStart w:id="244" w:name="_Toc170378735"/>
      <w:r>
        <w:t>Parts List</w:t>
      </w:r>
      <w:bookmarkEnd w:id="244"/>
    </w:p>
    <w:p w14:paraId="3B42F3D6" w14:textId="05E2B371" w:rsidR="00FB1524" w:rsidRPr="00393B25" w:rsidRDefault="00FB1524" w:rsidP="00FB1524">
      <w:pPr>
        <w:pStyle w:val="Caption"/>
        <w:keepNext/>
      </w:pPr>
      <w:bookmarkStart w:id="245" w:name="_Toc170378897"/>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A354A3">
        <w:rPr>
          <w:noProof/>
        </w:rPr>
        <w:t>2</w:t>
      </w:r>
      <w:r w:rsidR="00D15F53">
        <w:rPr>
          <w:noProof/>
        </w:rPr>
        <w:fldChar w:fldCharType="end"/>
      </w:r>
      <w:r>
        <w:t xml:space="preserve"> – Simulator Interface</w:t>
      </w:r>
      <w:r w:rsidR="00152C2B">
        <w:t xml:space="preserve"> </w:t>
      </w:r>
      <w:r w:rsidR="00112429">
        <w:t xml:space="preserve">Module </w:t>
      </w:r>
      <w:r>
        <w:t>Parts List</w:t>
      </w:r>
      <w:bookmarkEnd w:id="2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FB1524" w:rsidRPr="00AE25BB" w14:paraId="205ECD1A" w14:textId="77777777" w:rsidTr="00152C2B">
        <w:tc>
          <w:tcPr>
            <w:tcW w:w="1985" w:type="dxa"/>
            <w:shd w:val="clear" w:color="auto" w:fill="D9D9D9" w:themeFill="background1" w:themeFillShade="D9"/>
          </w:tcPr>
          <w:p w14:paraId="12913D26" w14:textId="77777777" w:rsidR="00FB1524" w:rsidRPr="00212D29" w:rsidRDefault="00FB1524" w:rsidP="00FB1524">
            <w:pPr>
              <w:contextualSpacing/>
              <w:rPr>
                <w:b/>
              </w:rPr>
            </w:pPr>
            <w:r w:rsidRPr="00212D29">
              <w:rPr>
                <w:b/>
              </w:rPr>
              <w:t>Reference</w:t>
            </w:r>
          </w:p>
        </w:tc>
        <w:tc>
          <w:tcPr>
            <w:tcW w:w="4252" w:type="dxa"/>
            <w:shd w:val="clear" w:color="auto" w:fill="D9D9D9" w:themeFill="background1" w:themeFillShade="D9"/>
          </w:tcPr>
          <w:p w14:paraId="68E39D90" w14:textId="77777777" w:rsidR="00FB1524" w:rsidRPr="00212D29" w:rsidRDefault="00FB1524" w:rsidP="00FB1524">
            <w:pPr>
              <w:contextualSpacing/>
              <w:rPr>
                <w:b/>
              </w:rPr>
            </w:pPr>
            <w:r w:rsidRPr="00212D29">
              <w:rPr>
                <w:b/>
              </w:rPr>
              <w:t>Component</w:t>
            </w:r>
          </w:p>
        </w:tc>
        <w:tc>
          <w:tcPr>
            <w:tcW w:w="2897" w:type="dxa"/>
            <w:shd w:val="clear" w:color="auto" w:fill="D9D9D9" w:themeFill="background1" w:themeFillShade="D9"/>
          </w:tcPr>
          <w:p w14:paraId="7F209771" w14:textId="77777777" w:rsidR="00FB1524" w:rsidRPr="00212D29" w:rsidRDefault="00FB1524" w:rsidP="00FB1524">
            <w:pPr>
              <w:contextualSpacing/>
              <w:rPr>
                <w:b/>
              </w:rPr>
            </w:pPr>
            <w:r w:rsidRPr="00212D29">
              <w:rPr>
                <w:b/>
              </w:rPr>
              <w:t>Notes</w:t>
            </w:r>
          </w:p>
        </w:tc>
      </w:tr>
      <w:tr w:rsidR="00FB1524" w:rsidRPr="007A4ECF" w14:paraId="30E3DCFD" w14:textId="77777777" w:rsidTr="001631DF">
        <w:tc>
          <w:tcPr>
            <w:tcW w:w="1985" w:type="dxa"/>
          </w:tcPr>
          <w:p w14:paraId="6FEF2C71" w14:textId="77777777" w:rsidR="00FB1524" w:rsidRPr="00212D29" w:rsidRDefault="00FB1524" w:rsidP="001631DF">
            <w:pPr>
              <w:contextualSpacing/>
            </w:pPr>
            <w:r w:rsidRPr="00212D29">
              <w:t>PCB</w:t>
            </w:r>
          </w:p>
        </w:tc>
        <w:tc>
          <w:tcPr>
            <w:tcW w:w="4252" w:type="dxa"/>
          </w:tcPr>
          <w:p w14:paraId="4588EEA0" w14:textId="77777777" w:rsidR="00FB1524" w:rsidRPr="00212D29" w:rsidRDefault="00783608" w:rsidP="001631DF">
            <w:pPr>
              <w:contextualSpacing/>
            </w:pPr>
            <w:r w:rsidRPr="00212D29">
              <w:t xml:space="preserve">Type 2 </w:t>
            </w:r>
            <w:r w:rsidR="00733A4D" w:rsidRPr="00212D29">
              <w:t>Simulator Interface PCB</w:t>
            </w:r>
          </w:p>
        </w:tc>
        <w:tc>
          <w:tcPr>
            <w:tcW w:w="2897" w:type="dxa"/>
          </w:tcPr>
          <w:p w14:paraId="31374877" w14:textId="77777777" w:rsidR="00FB1524" w:rsidRPr="00212D29" w:rsidRDefault="00FB1524" w:rsidP="001631DF">
            <w:pPr>
              <w:contextualSpacing/>
            </w:pPr>
          </w:p>
        </w:tc>
      </w:tr>
      <w:tr w:rsidR="00FB1524" w:rsidRPr="007A4ECF" w14:paraId="5CC1988B" w14:textId="77777777" w:rsidTr="001631DF">
        <w:tc>
          <w:tcPr>
            <w:tcW w:w="1985" w:type="dxa"/>
          </w:tcPr>
          <w:p w14:paraId="30A1B4FF" w14:textId="77777777" w:rsidR="00FB1524" w:rsidRPr="00212D29" w:rsidRDefault="00FB1524" w:rsidP="001631DF">
            <w:pPr>
              <w:contextualSpacing/>
            </w:pPr>
            <w:r w:rsidRPr="00212D29">
              <w:t>R1</w:t>
            </w:r>
          </w:p>
        </w:tc>
        <w:tc>
          <w:tcPr>
            <w:tcW w:w="4252" w:type="dxa"/>
          </w:tcPr>
          <w:p w14:paraId="46A9615E" w14:textId="77777777" w:rsidR="00FB1524" w:rsidRPr="00212D29" w:rsidRDefault="00FB1524" w:rsidP="00FD7B98">
            <w:pPr>
              <w:contextualSpacing/>
            </w:pPr>
            <w:r w:rsidRPr="00212D29">
              <w:t>10k</w:t>
            </w:r>
            <w:r w:rsidRPr="00212D29">
              <w:rPr>
                <w:rFonts w:cs="Calibri"/>
              </w:rPr>
              <w:t>Ω 0.</w:t>
            </w:r>
            <w:r w:rsidR="00FD7B98" w:rsidRPr="00212D29">
              <w:rPr>
                <w:rFonts w:cs="Calibri"/>
              </w:rPr>
              <w:t>25</w:t>
            </w:r>
            <w:r w:rsidRPr="00212D29">
              <w:rPr>
                <w:rFonts w:cs="Calibri"/>
              </w:rPr>
              <w:t>W Metal Film</w:t>
            </w:r>
          </w:p>
        </w:tc>
        <w:tc>
          <w:tcPr>
            <w:tcW w:w="2897" w:type="dxa"/>
          </w:tcPr>
          <w:p w14:paraId="6B093EF8" w14:textId="77777777" w:rsidR="00FB1524" w:rsidRPr="00212D29" w:rsidRDefault="001631DF" w:rsidP="001631DF">
            <w:pPr>
              <w:contextualSpacing/>
            </w:pPr>
            <w:r w:rsidRPr="00212D29">
              <w:t>Farnell 9341110</w:t>
            </w:r>
          </w:p>
        </w:tc>
      </w:tr>
      <w:tr w:rsidR="00FB1524" w:rsidRPr="007A4ECF" w14:paraId="6951C12D" w14:textId="77777777" w:rsidTr="001631DF">
        <w:tc>
          <w:tcPr>
            <w:tcW w:w="1985" w:type="dxa"/>
          </w:tcPr>
          <w:p w14:paraId="0A05EE6E" w14:textId="77777777" w:rsidR="00FB1524" w:rsidRPr="00212D29" w:rsidRDefault="00FB1524" w:rsidP="001631DF">
            <w:pPr>
              <w:contextualSpacing/>
            </w:pPr>
            <w:r w:rsidRPr="00212D29">
              <w:t>R2, R3</w:t>
            </w:r>
          </w:p>
        </w:tc>
        <w:tc>
          <w:tcPr>
            <w:tcW w:w="4252" w:type="dxa"/>
          </w:tcPr>
          <w:p w14:paraId="2098B4F3" w14:textId="77777777" w:rsidR="00FB1524" w:rsidRPr="00212D29" w:rsidRDefault="00FB1524" w:rsidP="00FD7B98">
            <w:pPr>
              <w:contextualSpacing/>
            </w:pPr>
            <w:r w:rsidRPr="00212D29">
              <w:t>1k</w:t>
            </w:r>
            <w:r w:rsidRPr="00212D29">
              <w:rPr>
                <w:rFonts w:cs="Calibri"/>
              </w:rPr>
              <w:t>Ω 0.</w:t>
            </w:r>
            <w:r w:rsidR="00FD7B98" w:rsidRPr="00212D29">
              <w:rPr>
                <w:rFonts w:cs="Calibri"/>
              </w:rPr>
              <w:t>25</w:t>
            </w:r>
            <w:r w:rsidRPr="00212D29">
              <w:rPr>
                <w:rFonts w:cs="Calibri"/>
              </w:rPr>
              <w:t>W Metal Film</w:t>
            </w:r>
          </w:p>
        </w:tc>
        <w:tc>
          <w:tcPr>
            <w:tcW w:w="2897" w:type="dxa"/>
          </w:tcPr>
          <w:p w14:paraId="1D629097" w14:textId="77777777" w:rsidR="00FB1524" w:rsidRPr="00212D29" w:rsidRDefault="001631DF" w:rsidP="001631DF">
            <w:pPr>
              <w:contextualSpacing/>
            </w:pPr>
            <w:r w:rsidRPr="00212D29">
              <w:t>Farnell 9341102</w:t>
            </w:r>
          </w:p>
        </w:tc>
      </w:tr>
      <w:tr w:rsidR="00FB1524" w:rsidRPr="007A4ECF" w14:paraId="1A1D9B9F" w14:textId="77777777" w:rsidTr="001631DF">
        <w:tc>
          <w:tcPr>
            <w:tcW w:w="1985" w:type="dxa"/>
          </w:tcPr>
          <w:p w14:paraId="006CD0C4" w14:textId="77777777" w:rsidR="00FB1524" w:rsidRPr="00212D29" w:rsidRDefault="00FB1524" w:rsidP="001631DF">
            <w:pPr>
              <w:contextualSpacing/>
            </w:pPr>
            <w:r w:rsidRPr="00212D29">
              <w:t>C1, C2</w:t>
            </w:r>
          </w:p>
        </w:tc>
        <w:tc>
          <w:tcPr>
            <w:tcW w:w="4252" w:type="dxa"/>
          </w:tcPr>
          <w:p w14:paraId="69919484" w14:textId="5FCAFEB7" w:rsidR="00FB1524" w:rsidRPr="00212D29" w:rsidRDefault="00FB1524" w:rsidP="00FD7B98">
            <w:pPr>
              <w:contextualSpacing/>
            </w:pPr>
            <w:r w:rsidRPr="00212D29">
              <w:t>100</w:t>
            </w:r>
            <w:r w:rsidRPr="00212D29">
              <w:rPr>
                <w:rFonts w:cs="Calibri"/>
              </w:rPr>
              <w:t>µF</w:t>
            </w:r>
            <w:r w:rsidR="00FD7B98" w:rsidRPr="00212D29">
              <w:t xml:space="preserve"> 25V </w:t>
            </w:r>
            <w:r w:rsidR="00811CBE" w:rsidRPr="00212D29">
              <w:t>Electrolytic (</w:t>
            </w:r>
            <w:r w:rsidR="00FD7B98" w:rsidRPr="00212D29">
              <w:t>6.3</w:t>
            </w:r>
            <w:r w:rsidRPr="00212D29">
              <w:t>mm Radial)</w:t>
            </w:r>
          </w:p>
        </w:tc>
        <w:tc>
          <w:tcPr>
            <w:tcW w:w="2897" w:type="dxa"/>
          </w:tcPr>
          <w:p w14:paraId="10FB7754" w14:textId="77777777" w:rsidR="00FB1524" w:rsidRPr="00212D29" w:rsidRDefault="001631DF" w:rsidP="00FD7B98">
            <w:pPr>
              <w:contextualSpacing/>
            </w:pPr>
            <w:r w:rsidRPr="00212D29">
              <w:t xml:space="preserve">Farnell </w:t>
            </w:r>
            <w:r w:rsidR="00FD7B98" w:rsidRPr="00212D29">
              <w:t>9451188</w:t>
            </w:r>
          </w:p>
        </w:tc>
      </w:tr>
      <w:tr w:rsidR="00FB1524" w:rsidRPr="007A4ECF" w14:paraId="13710560" w14:textId="77777777" w:rsidTr="001631DF">
        <w:tc>
          <w:tcPr>
            <w:tcW w:w="1985" w:type="dxa"/>
          </w:tcPr>
          <w:p w14:paraId="7CE7EEE3" w14:textId="77777777" w:rsidR="00FB1524" w:rsidRPr="00212D29" w:rsidRDefault="00FB1524" w:rsidP="001631DF">
            <w:pPr>
              <w:contextualSpacing/>
            </w:pPr>
            <w:r w:rsidRPr="00212D29">
              <w:t>C3, C4, C5, C6</w:t>
            </w:r>
          </w:p>
        </w:tc>
        <w:tc>
          <w:tcPr>
            <w:tcW w:w="4252" w:type="dxa"/>
          </w:tcPr>
          <w:p w14:paraId="68C46948" w14:textId="77777777" w:rsidR="00FB1524" w:rsidRPr="00212D29" w:rsidRDefault="00FB1524" w:rsidP="001631DF">
            <w:pPr>
              <w:contextualSpacing/>
            </w:pPr>
            <w:r w:rsidRPr="00212D29">
              <w:t xml:space="preserve">100nF </w:t>
            </w:r>
            <w:r w:rsidR="00F75438" w:rsidRPr="00212D29">
              <w:t>(0.1</w:t>
            </w:r>
            <w:r w:rsidR="00F75438" w:rsidRPr="00212D29">
              <w:rPr>
                <w:rFonts w:cs="Calibri"/>
              </w:rPr>
              <w:t>µF</w:t>
            </w:r>
            <w:r w:rsidR="00F75438" w:rsidRPr="00212D29">
              <w:t xml:space="preserve">) </w:t>
            </w:r>
            <w:r w:rsidRPr="00212D29">
              <w:t>50V MLCC</w:t>
            </w:r>
            <w:r w:rsidR="00F75438" w:rsidRPr="00212D29">
              <w:rPr>
                <w:rStyle w:val="FootnoteReference"/>
              </w:rPr>
              <w:footnoteReference w:id="12"/>
            </w:r>
            <w:r w:rsidRPr="00212D29">
              <w:t xml:space="preserve"> </w:t>
            </w:r>
            <w:r w:rsidR="00783608" w:rsidRPr="00212D29">
              <w:t xml:space="preserve"> </w:t>
            </w:r>
            <w:r w:rsidRPr="00212D29">
              <w:t>(2.54mm Radial)</w:t>
            </w:r>
          </w:p>
        </w:tc>
        <w:tc>
          <w:tcPr>
            <w:tcW w:w="2897" w:type="dxa"/>
          </w:tcPr>
          <w:p w14:paraId="5207E1DF" w14:textId="77777777" w:rsidR="00FB1524" w:rsidRPr="00212D29" w:rsidRDefault="001631DF" w:rsidP="001631DF">
            <w:pPr>
              <w:contextualSpacing/>
            </w:pPr>
            <w:r w:rsidRPr="00212D29">
              <w:t>Farnell 1457655</w:t>
            </w:r>
          </w:p>
        </w:tc>
      </w:tr>
      <w:tr w:rsidR="00FB1524" w:rsidRPr="007A4ECF" w14:paraId="471D1204" w14:textId="77777777" w:rsidTr="001631DF">
        <w:tc>
          <w:tcPr>
            <w:tcW w:w="1985" w:type="dxa"/>
          </w:tcPr>
          <w:p w14:paraId="71E7F3C9" w14:textId="77777777" w:rsidR="00FB1524" w:rsidRPr="00212D29" w:rsidRDefault="00FB1524" w:rsidP="001631DF">
            <w:pPr>
              <w:contextualSpacing/>
            </w:pPr>
            <w:r w:rsidRPr="00212D29">
              <w:t>D1</w:t>
            </w:r>
          </w:p>
        </w:tc>
        <w:tc>
          <w:tcPr>
            <w:tcW w:w="4252" w:type="dxa"/>
          </w:tcPr>
          <w:p w14:paraId="6A8063E6" w14:textId="77777777" w:rsidR="00FB1524" w:rsidRPr="00212D29" w:rsidRDefault="00FB1524" w:rsidP="001631DF">
            <w:pPr>
              <w:contextualSpacing/>
            </w:pPr>
            <w:r w:rsidRPr="00212D29">
              <w:t>1N4001</w:t>
            </w:r>
          </w:p>
        </w:tc>
        <w:tc>
          <w:tcPr>
            <w:tcW w:w="2897" w:type="dxa"/>
          </w:tcPr>
          <w:p w14:paraId="5A854E63" w14:textId="2DC33D70" w:rsidR="00FB1524" w:rsidRPr="00212D29" w:rsidRDefault="000C396F" w:rsidP="001631DF">
            <w:pPr>
              <w:contextualSpacing/>
            </w:pPr>
            <w:r w:rsidRPr="00212D29">
              <w:t xml:space="preserve">Farnell </w:t>
            </w:r>
            <w:r w:rsidR="002F37C2">
              <w:t>145</w:t>
            </w:r>
            <w:r w:rsidR="003545D0">
              <w:t>8986</w:t>
            </w:r>
          </w:p>
        </w:tc>
      </w:tr>
      <w:tr w:rsidR="00FB1524" w:rsidRPr="007A4ECF" w14:paraId="05850F07" w14:textId="77777777" w:rsidTr="001631DF">
        <w:tc>
          <w:tcPr>
            <w:tcW w:w="1985" w:type="dxa"/>
          </w:tcPr>
          <w:p w14:paraId="41490C6E" w14:textId="77777777" w:rsidR="00FB1524" w:rsidRPr="00212D29" w:rsidRDefault="00FB1524" w:rsidP="001631DF">
            <w:pPr>
              <w:contextualSpacing/>
            </w:pPr>
            <w:r w:rsidRPr="00212D29">
              <w:t>D2</w:t>
            </w:r>
          </w:p>
        </w:tc>
        <w:tc>
          <w:tcPr>
            <w:tcW w:w="4252" w:type="dxa"/>
          </w:tcPr>
          <w:p w14:paraId="2A6E9DCC" w14:textId="77777777" w:rsidR="00FB1524" w:rsidRPr="00212D29" w:rsidRDefault="00FB1524" w:rsidP="001631DF">
            <w:pPr>
              <w:contextualSpacing/>
            </w:pPr>
            <w:r w:rsidRPr="00212D29">
              <w:t>SA5.0A</w:t>
            </w:r>
          </w:p>
        </w:tc>
        <w:tc>
          <w:tcPr>
            <w:tcW w:w="2897" w:type="dxa"/>
          </w:tcPr>
          <w:p w14:paraId="70A859AC" w14:textId="77777777" w:rsidR="00FB1524" w:rsidRPr="00212D29" w:rsidRDefault="00CD4E00" w:rsidP="001631DF">
            <w:pPr>
              <w:contextualSpacing/>
            </w:pPr>
            <w:r w:rsidRPr="00212D29">
              <w:t>Farnell 1886342</w:t>
            </w:r>
          </w:p>
        </w:tc>
      </w:tr>
      <w:tr w:rsidR="00FB1524" w:rsidRPr="007A4ECF" w14:paraId="248E2C6F" w14:textId="77777777" w:rsidTr="001631DF">
        <w:tc>
          <w:tcPr>
            <w:tcW w:w="1985" w:type="dxa"/>
          </w:tcPr>
          <w:p w14:paraId="5C9E369D" w14:textId="77777777" w:rsidR="00FB1524" w:rsidRPr="00212D29" w:rsidRDefault="00FB1524" w:rsidP="001631DF">
            <w:pPr>
              <w:contextualSpacing/>
            </w:pPr>
            <w:r w:rsidRPr="00212D29">
              <w:t>IC1</w:t>
            </w:r>
          </w:p>
        </w:tc>
        <w:tc>
          <w:tcPr>
            <w:tcW w:w="4252" w:type="dxa"/>
          </w:tcPr>
          <w:p w14:paraId="3CA21248" w14:textId="4A7A5C8B" w:rsidR="00FB1524" w:rsidRPr="00212D29" w:rsidRDefault="00B1545C" w:rsidP="005E14A6">
            <w:pPr>
              <w:contextualSpacing/>
            </w:pPr>
            <w:r>
              <w:t xml:space="preserve">MC7805CTG </w:t>
            </w:r>
            <w:r w:rsidR="00D81B86" w:rsidRPr="00212D29">
              <w:t>(replacement for LM7805)</w:t>
            </w:r>
            <w:r w:rsidR="00D81B86" w:rsidRPr="00212D29">
              <w:br/>
              <w:t>(Alternative: Traco</w:t>
            </w:r>
            <w:r w:rsidR="005E14A6" w:rsidRPr="00212D29">
              <w:t xml:space="preserve"> P</w:t>
            </w:r>
            <w:r w:rsidR="00D81B86" w:rsidRPr="00212D29">
              <w:t>ower TSR 1-2450)</w:t>
            </w:r>
          </w:p>
        </w:tc>
        <w:tc>
          <w:tcPr>
            <w:tcW w:w="2897" w:type="dxa"/>
          </w:tcPr>
          <w:p w14:paraId="30A4278D" w14:textId="533D1A8F" w:rsidR="00FB1524" w:rsidRPr="00212D29" w:rsidRDefault="000C396F" w:rsidP="00D81B86">
            <w:pPr>
              <w:contextualSpacing/>
            </w:pPr>
            <w:r w:rsidRPr="00212D29">
              <w:t xml:space="preserve">Farnell </w:t>
            </w:r>
            <w:r w:rsidR="00B1545C">
              <w:t>9666095</w:t>
            </w:r>
            <w:r w:rsidRPr="00212D29">
              <w:br/>
            </w:r>
            <w:r w:rsidR="00D81B86" w:rsidRPr="00212D29">
              <w:t>(Farnell 1696320)</w:t>
            </w:r>
          </w:p>
        </w:tc>
      </w:tr>
      <w:tr w:rsidR="00FB1524" w:rsidRPr="007A4ECF" w14:paraId="271F13DE" w14:textId="77777777" w:rsidTr="001631DF">
        <w:tc>
          <w:tcPr>
            <w:tcW w:w="1985" w:type="dxa"/>
          </w:tcPr>
          <w:p w14:paraId="7D4B5A7D" w14:textId="77777777" w:rsidR="00FB1524" w:rsidRPr="00212D29" w:rsidRDefault="00FB1524" w:rsidP="001631DF">
            <w:pPr>
              <w:contextualSpacing/>
            </w:pPr>
            <w:r w:rsidRPr="00212D29">
              <w:t>IC2</w:t>
            </w:r>
          </w:p>
        </w:tc>
        <w:tc>
          <w:tcPr>
            <w:tcW w:w="4252" w:type="dxa"/>
          </w:tcPr>
          <w:p w14:paraId="4EDB6824" w14:textId="77777777" w:rsidR="00FB1524" w:rsidRPr="00212D29" w:rsidRDefault="00FB1524" w:rsidP="001631DF">
            <w:pPr>
              <w:contextualSpacing/>
            </w:pPr>
            <w:r w:rsidRPr="00212D29">
              <w:t>MAX233EPP</w:t>
            </w:r>
            <w:r w:rsidR="00FD7B98" w:rsidRPr="00212D29">
              <w:t>+G36</w:t>
            </w:r>
          </w:p>
        </w:tc>
        <w:tc>
          <w:tcPr>
            <w:tcW w:w="2897" w:type="dxa"/>
          </w:tcPr>
          <w:p w14:paraId="52371B4C" w14:textId="77777777" w:rsidR="00FB1524" w:rsidRPr="00212D29" w:rsidRDefault="00FD7B98" w:rsidP="001631DF">
            <w:pPr>
              <w:contextualSpacing/>
            </w:pPr>
            <w:r w:rsidRPr="00212D29">
              <w:t>Farnell 2519158</w:t>
            </w:r>
          </w:p>
        </w:tc>
      </w:tr>
      <w:tr w:rsidR="00FB1524" w:rsidRPr="007A4ECF" w14:paraId="2EC3071E" w14:textId="77777777" w:rsidTr="001631DF">
        <w:tc>
          <w:tcPr>
            <w:tcW w:w="1985" w:type="dxa"/>
          </w:tcPr>
          <w:p w14:paraId="6E49FCA5" w14:textId="77777777" w:rsidR="00FB1524" w:rsidRPr="00212D29" w:rsidRDefault="00FB1524" w:rsidP="001631DF">
            <w:pPr>
              <w:contextualSpacing/>
            </w:pPr>
            <w:r w:rsidRPr="00212D29">
              <w:t>IC3</w:t>
            </w:r>
          </w:p>
        </w:tc>
        <w:tc>
          <w:tcPr>
            <w:tcW w:w="4252" w:type="dxa"/>
          </w:tcPr>
          <w:p w14:paraId="276E2D58" w14:textId="77777777" w:rsidR="00FB1524" w:rsidRPr="00212D29" w:rsidRDefault="00FB1524" w:rsidP="001631DF">
            <w:pPr>
              <w:contextualSpacing/>
            </w:pPr>
            <w:r w:rsidRPr="00212D29">
              <w:t>ATmega328P-PU</w:t>
            </w:r>
          </w:p>
        </w:tc>
        <w:tc>
          <w:tcPr>
            <w:tcW w:w="2897" w:type="dxa"/>
          </w:tcPr>
          <w:p w14:paraId="48CE55EB" w14:textId="77777777" w:rsidR="00FB1524" w:rsidRPr="00212D29" w:rsidRDefault="000C396F" w:rsidP="001631DF">
            <w:pPr>
              <w:contextualSpacing/>
            </w:pPr>
            <w:r w:rsidRPr="00212D29">
              <w:t>Farnell 1715487</w:t>
            </w:r>
          </w:p>
        </w:tc>
      </w:tr>
      <w:tr w:rsidR="00E83890" w:rsidRPr="007A4ECF" w14:paraId="0CBC56E3" w14:textId="77777777" w:rsidTr="001631DF">
        <w:tc>
          <w:tcPr>
            <w:tcW w:w="1985" w:type="dxa"/>
          </w:tcPr>
          <w:p w14:paraId="4D9DD891" w14:textId="7D5CDFAE" w:rsidR="00E83890" w:rsidRPr="00212D29" w:rsidRDefault="00E83890" w:rsidP="001631DF">
            <w:pPr>
              <w:contextualSpacing/>
            </w:pPr>
            <w:r>
              <w:t>Q1</w:t>
            </w:r>
            <w:r w:rsidR="00AF72D9">
              <w:rPr>
                <w:rStyle w:val="FootnoteReference"/>
              </w:rPr>
              <w:footnoteReference w:id="13"/>
            </w:r>
          </w:p>
        </w:tc>
        <w:tc>
          <w:tcPr>
            <w:tcW w:w="4252" w:type="dxa"/>
          </w:tcPr>
          <w:p w14:paraId="3B89FFED" w14:textId="04EFC4C8" w:rsidR="00E83890" w:rsidRPr="00212D29" w:rsidRDefault="00E83890" w:rsidP="00E83890">
            <w:pPr>
              <w:contextualSpacing/>
            </w:pPr>
            <w:r>
              <w:t xml:space="preserve">Murata </w:t>
            </w:r>
            <w:r w:rsidR="003A1049">
              <w:t>8</w:t>
            </w:r>
            <w:r w:rsidR="00AF72D9">
              <w:t>MHz Resonator</w:t>
            </w:r>
            <w:r>
              <w:t xml:space="preserve"> CSTLS8M00G53-A0</w:t>
            </w:r>
          </w:p>
        </w:tc>
        <w:tc>
          <w:tcPr>
            <w:tcW w:w="2897" w:type="dxa"/>
          </w:tcPr>
          <w:p w14:paraId="382C0B5A" w14:textId="747FACD5" w:rsidR="00E83890" w:rsidRPr="00212D29" w:rsidRDefault="00E83890" w:rsidP="001631DF">
            <w:pPr>
              <w:contextualSpacing/>
            </w:pPr>
            <w:r>
              <w:t xml:space="preserve">Farnell </w:t>
            </w:r>
            <w:r w:rsidR="003A1049">
              <w:t>2443273</w:t>
            </w:r>
          </w:p>
        </w:tc>
      </w:tr>
      <w:tr w:rsidR="00FB1524" w:rsidRPr="007A4ECF" w14:paraId="67FA7ECE" w14:textId="77777777" w:rsidTr="001631DF">
        <w:tc>
          <w:tcPr>
            <w:tcW w:w="1985" w:type="dxa"/>
          </w:tcPr>
          <w:p w14:paraId="0AF4CF36" w14:textId="77777777" w:rsidR="00FB1524" w:rsidRPr="00212D29" w:rsidRDefault="00783608" w:rsidP="001631DF">
            <w:pPr>
              <w:contextualSpacing/>
            </w:pPr>
            <w:r w:rsidRPr="00212D29">
              <w:t xml:space="preserve">PC </w:t>
            </w:r>
            <w:r w:rsidR="00152C2B" w:rsidRPr="00212D29">
              <w:t>Connector</w:t>
            </w:r>
          </w:p>
        </w:tc>
        <w:tc>
          <w:tcPr>
            <w:tcW w:w="4252" w:type="dxa"/>
          </w:tcPr>
          <w:p w14:paraId="6CBDFEC4" w14:textId="77777777" w:rsidR="00FB1524" w:rsidRPr="00212D29" w:rsidRDefault="00783608" w:rsidP="00CD4E00">
            <w:pPr>
              <w:contextualSpacing/>
            </w:pPr>
            <w:r w:rsidRPr="00212D29">
              <w:t>Amphenol RJHSE-5084</w:t>
            </w:r>
          </w:p>
        </w:tc>
        <w:tc>
          <w:tcPr>
            <w:tcW w:w="2897" w:type="dxa"/>
          </w:tcPr>
          <w:p w14:paraId="4FE38F3A" w14:textId="77777777" w:rsidR="00FB1524" w:rsidRPr="00212D29" w:rsidRDefault="00CD4E00" w:rsidP="001631DF">
            <w:pPr>
              <w:contextualSpacing/>
            </w:pPr>
            <w:r w:rsidRPr="00212D29">
              <w:t>Farnell 1860578</w:t>
            </w:r>
          </w:p>
        </w:tc>
      </w:tr>
      <w:tr w:rsidR="00FB1524" w:rsidRPr="007A4ECF" w14:paraId="25A7F15A" w14:textId="77777777" w:rsidTr="001631DF">
        <w:tc>
          <w:tcPr>
            <w:tcW w:w="1985" w:type="dxa"/>
          </w:tcPr>
          <w:p w14:paraId="0FDFA3C5" w14:textId="77777777" w:rsidR="00FB1524" w:rsidRPr="00212D29" w:rsidRDefault="00783608" w:rsidP="001631DF">
            <w:pPr>
              <w:contextualSpacing/>
            </w:pPr>
            <w:r w:rsidRPr="00212D29">
              <w:t xml:space="preserve">Sensors </w:t>
            </w:r>
            <w:r w:rsidR="00152C2B" w:rsidRPr="00212D29">
              <w:t>Connector</w:t>
            </w:r>
          </w:p>
        </w:tc>
        <w:tc>
          <w:tcPr>
            <w:tcW w:w="4252" w:type="dxa"/>
          </w:tcPr>
          <w:p w14:paraId="119A6482" w14:textId="77777777" w:rsidR="00FB1524" w:rsidRPr="00212D29" w:rsidRDefault="00783608" w:rsidP="00CD4E00">
            <w:pPr>
              <w:contextualSpacing/>
            </w:pPr>
            <w:r w:rsidRPr="00212D29">
              <w:t>Amphenol RJHSE-5080-04</w:t>
            </w:r>
          </w:p>
        </w:tc>
        <w:tc>
          <w:tcPr>
            <w:tcW w:w="2897" w:type="dxa"/>
          </w:tcPr>
          <w:p w14:paraId="6B0E7B95" w14:textId="77777777" w:rsidR="00FB1524" w:rsidRPr="00212D29" w:rsidRDefault="00CD4E00" w:rsidP="001631DF">
            <w:pPr>
              <w:contextualSpacing/>
            </w:pPr>
            <w:r w:rsidRPr="00212D29">
              <w:t>Farnell 2709010</w:t>
            </w:r>
          </w:p>
        </w:tc>
      </w:tr>
      <w:tr w:rsidR="00FB1524" w:rsidRPr="007A4ECF" w14:paraId="5178A1BC" w14:textId="77777777" w:rsidTr="001631DF">
        <w:tc>
          <w:tcPr>
            <w:tcW w:w="1985" w:type="dxa"/>
          </w:tcPr>
          <w:p w14:paraId="36E2C4AA" w14:textId="4F0CB311" w:rsidR="00FB1524" w:rsidRPr="00212D29" w:rsidRDefault="00FB1524" w:rsidP="001631DF">
            <w:pPr>
              <w:contextualSpacing/>
            </w:pPr>
            <w:r w:rsidRPr="00212D29">
              <w:t>ICSP Header</w:t>
            </w:r>
            <w:r w:rsidR="000E6CD5">
              <w:rPr>
                <w:rStyle w:val="FootnoteReference"/>
              </w:rPr>
              <w:footnoteReference w:id="14"/>
            </w:r>
          </w:p>
        </w:tc>
        <w:tc>
          <w:tcPr>
            <w:tcW w:w="4252" w:type="dxa"/>
          </w:tcPr>
          <w:p w14:paraId="349F85BA" w14:textId="79B8DFE3" w:rsidR="00FB1524" w:rsidRPr="00212D29" w:rsidRDefault="00FB1524" w:rsidP="00D81B86">
            <w:pPr>
              <w:contextualSpacing/>
            </w:pPr>
            <w:r w:rsidRPr="00212D29">
              <w:t>2x3-pin 0.1” Male Header</w:t>
            </w:r>
          </w:p>
        </w:tc>
        <w:tc>
          <w:tcPr>
            <w:tcW w:w="2897" w:type="dxa"/>
          </w:tcPr>
          <w:p w14:paraId="66D9ED7C" w14:textId="56D7C830" w:rsidR="00FB1524" w:rsidRPr="00212D29" w:rsidRDefault="00D27B45" w:rsidP="001631DF">
            <w:pPr>
              <w:contextualSpacing/>
            </w:pPr>
            <w:r>
              <w:t xml:space="preserve">Farnell </w:t>
            </w:r>
            <w:r w:rsidR="00514A81">
              <w:t>1593440</w:t>
            </w:r>
          </w:p>
        </w:tc>
      </w:tr>
      <w:tr w:rsidR="00FB1524" w:rsidRPr="007A4ECF" w14:paraId="4709D253" w14:textId="77777777" w:rsidTr="001631DF">
        <w:tc>
          <w:tcPr>
            <w:tcW w:w="1985" w:type="dxa"/>
          </w:tcPr>
          <w:p w14:paraId="1BE19486" w14:textId="77777777" w:rsidR="00FB1524" w:rsidRPr="00212D29" w:rsidRDefault="00FB1524" w:rsidP="001631DF">
            <w:pPr>
              <w:contextualSpacing/>
            </w:pPr>
            <w:r w:rsidRPr="00212D29">
              <w:t>IC Socket</w:t>
            </w:r>
          </w:p>
        </w:tc>
        <w:tc>
          <w:tcPr>
            <w:tcW w:w="4252" w:type="dxa"/>
          </w:tcPr>
          <w:p w14:paraId="380B8962" w14:textId="77777777" w:rsidR="00FB1524" w:rsidRPr="00212D29" w:rsidRDefault="00FB1524" w:rsidP="001631DF">
            <w:pPr>
              <w:contextualSpacing/>
            </w:pPr>
            <w:r w:rsidRPr="00212D29">
              <w:t>20-pin, 0.3” pitch</w:t>
            </w:r>
          </w:p>
        </w:tc>
        <w:tc>
          <w:tcPr>
            <w:tcW w:w="2897" w:type="dxa"/>
          </w:tcPr>
          <w:p w14:paraId="2DA250FD" w14:textId="2F27C4D0" w:rsidR="00FB1524" w:rsidRPr="00212D29" w:rsidRDefault="000C396F" w:rsidP="001631DF">
            <w:pPr>
              <w:contextualSpacing/>
            </w:pPr>
            <w:r w:rsidRPr="00212D29">
              <w:t xml:space="preserve">Farnell </w:t>
            </w:r>
            <w:r w:rsidR="00B1545C">
              <w:t>4285608</w:t>
            </w:r>
          </w:p>
        </w:tc>
      </w:tr>
      <w:tr w:rsidR="00FB1524" w:rsidRPr="007A4ECF" w14:paraId="6D9C7282" w14:textId="77777777" w:rsidTr="001631DF">
        <w:tc>
          <w:tcPr>
            <w:tcW w:w="1985" w:type="dxa"/>
          </w:tcPr>
          <w:p w14:paraId="5ED6A0E1" w14:textId="77777777" w:rsidR="00FB1524" w:rsidRPr="00212D29" w:rsidRDefault="00FB1524" w:rsidP="001631DF">
            <w:pPr>
              <w:contextualSpacing/>
            </w:pPr>
            <w:r w:rsidRPr="00212D29">
              <w:t>IC Socket</w:t>
            </w:r>
          </w:p>
        </w:tc>
        <w:tc>
          <w:tcPr>
            <w:tcW w:w="4252" w:type="dxa"/>
          </w:tcPr>
          <w:p w14:paraId="6AE6B2B3" w14:textId="77777777" w:rsidR="00FB1524" w:rsidRPr="00212D29" w:rsidRDefault="00FB1524" w:rsidP="001631DF">
            <w:pPr>
              <w:contextualSpacing/>
            </w:pPr>
            <w:r w:rsidRPr="00212D29">
              <w:t>28-pin, 0.3” pitch</w:t>
            </w:r>
          </w:p>
        </w:tc>
        <w:tc>
          <w:tcPr>
            <w:tcW w:w="2897" w:type="dxa"/>
          </w:tcPr>
          <w:p w14:paraId="2F626A80" w14:textId="77777777" w:rsidR="00FD7B98" w:rsidRPr="00212D29" w:rsidRDefault="00FD7B98" w:rsidP="001631DF">
            <w:pPr>
              <w:contextualSpacing/>
            </w:pPr>
            <w:r w:rsidRPr="00212D29">
              <w:t>Farnell 2445626</w:t>
            </w:r>
          </w:p>
        </w:tc>
      </w:tr>
      <w:tr w:rsidR="00CA2E9E" w:rsidRPr="007A4ECF" w14:paraId="7B5EB962" w14:textId="77777777" w:rsidTr="001631DF">
        <w:tc>
          <w:tcPr>
            <w:tcW w:w="1985" w:type="dxa"/>
          </w:tcPr>
          <w:p w14:paraId="25E1E668" w14:textId="3618AFBB" w:rsidR="00CA2E9E" w:rsidRPr="00212D29" w:rsidRDefault="00B96BEE" w:rsidP="001631DF">
            <w:pPr>
              <w:contextualSpacing/>
            </w:pPr>
            <w:r>
              <w:t>Hardware</w:t>
            </w:r>
          </w:p>
        </w:tc>
        <w:tc>
          <w:tcPr>
            <w:tcW w:w="4252" w:type="dxa"/>
          </w:tcPr>
          <w:p w14:paraId="6650DCF3" w14:textId="6C1A5BB1" w:rsidR="00CA2E9E" w:rsidRPr="00212D29" w:rsidRDefault="00DC3C21" w:rsidP="001631DF">
            <w:pPr>
              <w:contextualSpacing/>
            </w:pPr>
            <w:r w:rsidRPr="00212D29">
              <w:t xml:space="preserve">M3 </w:t>
            </w:r>
            <w:r w:rsidR="007A1D88">
              <w:t xml:space="preserve">Bolt (6mm/9mm) </w:t>
            </w:r>
            <w:r w:rsidRPr="00212D29">
              <w:t>Nut, &amp; Washer</w:t>
            </w:r>
          </w:p>
        </w:tc>
        <w:tc>
          <w:tcPr>
            <w:tcW w:w="2897" w:type="dxa"/>
          </w:tcPr>
          <w:p w14:paraId="473946D2" w14:textId="61200FC4" w:rsidR="00CA2E9E" w:rsidRPr="00212D29" w:rsidRDefault="00B96BEE" w:rsidP="001631DF">
            <w:pPr>
              <w:contextualSpacing/>
            </w:pPr>
            <w:r>
              <w:t xml:space="preserve">Use </w:t>
            </w:r>
            <w:r w:rsidR="007A1D88">
              <w:t>9mm if fitting a heatsink</w:t>
            </w:r>
          </w:p>
        </w:tc>
      </w:tr>
      <w:tr w:rsidR="000E7AE8" w:rsidRPr="007A4ECF" w14:paraId="535E3E37" w14:textId="77777777" w:rsidTr="001631DF">
        <w:tc>
          <w:tcPr>
            <w:tcW w:w="1985" w:type="dxa"/>
          </w:tcPr>
          <w:p w14:paraId="03898307" w14:textId="460B8CA7" w:rsidR="000E7AE8" w:rsidRPr="00212D29" w:rsidRDefault="000E7AE8" w:rsidP="001631DF">
            <w:pPr>
              <w:contextualSpacing/>
            </w:pPr>
            <w:r>
              <w:t>Heatsink</w:t>
            </w:r>
          </w:p>
        </w:tc>
        <w:tc>
          <w:tcPr>
            <w:tcW w:w="4252" w:type="dxa"/>
          </w:tcPr>
          <w:p w14:paraId="4D744C74" w14:textId="5A3BBD41" w:rsidR="000E7AE8" w:rsidRPr="00212D29" w:rsidRDefault="000E7AE8" w:rsidP="001631DF">
            <w:pPr>
              <w:contextualSpacing/>
            </w:pPr>
            <w:r>
              <w:t>TO-220 Heatsink (Optional)</w:t>
            </w:r>
          </w:p>
        </w:tc>
        <w:tc>
          <w:tcPr>
            <w:tcW w:w="2897" w:type="dxa"/>
          </w:tcPr>
          <w:p w14:paraId="01A5DEBA" w14:textId="4EAAB752" w:rsidR="000E7AE8" w:rsidRDefault="000E7AE8" w:rsidP="001631DF">
            <w:pPr>
              <w:contextualSpacing/>
            </w:pPr>
            <w:r>
              <w:t xml:space="preserve">Farnell </w:t>
            </w:r>
            <w:r w:rsidR="00B96BEE" w:rsidRPr="00C9246B">
              <w:t>1703172</w:t>
            </w:r>
          </w:p>
        </w:tc>
      </w:tr>
    </w:tbl>
    <w:p w14:paraId="7BFACF4C" w14:textId="77777777" w:rsidR="00FB1524" w:rsidRPr="009030AD" w:rsidRDefault="00FB1524" w:rsidP="006C4A3A">
      <w:pPr>
        <w:pStyle w:val="ListParagraph"/>
        <w:numPr>
          <w:ilvl w:val="0"/>
          <w:numId w:val="3"/>
        </w:numPr>
        <w:sectPr w:rsidR="00FB1524" w:rsidRPr="009030AD" w:rsidSect="00E832C8">
          <w:headerReference w:type="even" r:id="rId23"/>
          <w:headerReference w:type="default" r:id="rId24"/>
          <w:footerReference w:type="even" r:id="rId25"/>
          <w:footerReference w:type="default" r:id="rId26"/>
          <w:footerReference w:type="first" r:id="rId27"/>
          <w:endnotePr>
            <w:numFmt w:val="decimal"/>
          </w:endnotePr>
          <w:pgSz w:w="11906" w:h="16838"/>
          <w:pgMar w:top="1440" w:right="1440" w:bottom="1440" w:left="1440" w:header="709" w:footer="709" w:gutter="0"/>
          <w:cols w:space="708"/>
          <w:titlePg/>
          <w:docGrid w:linePitch="360"/>
        </w:sectPr>
      </w:pPr>
    </w:p>
    <w:p w14:paraId="5FEF899F" w14:textId="77777777" w:rsidR="001E1F78" w:rsidRDefault="001E1F78" w:rsidP="00557FB7">
      <w:pPr>
        <w:pStyle w:val="Heading3"/>
      </w:pPr>
      <w:bookmarkStart w:id="250" w:name="_Toc170378736"/>
      <w:r>
        <w:lastRenderedPageBreak/>
        <w:t>Schematic</w:t>
      </w:r>
      <w:bookmarkEnd w:id="250"/>
    </w:p>
    <w:p w14:paraId="037F9213" w14:textId="58C2C064" w:rsidR="001818BB" w:rsidRPr="001818BB" w:rsidRDefault="00AF72D9" w:rsidP="00783608">
      <w:pPr>
        <w:jc w:val="center"/>
      </w:pPr>
      <w:r>
        <w:rPr>
          <w:noProof/>
        </w:rPr>
        <w:drawing>
          <wp:inline distT="0" distB="0" distL="0" distR="0" wp14:anchorId="72C52763" wp14:editId="364A0F01">
            <wp:extent cx="8235070" cy="5486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mulatorT2InterfaceRevE_s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245602" cy="5493417"/>
                    </a:xfrm>
                    <a:prstGeom prst="rect">
                      <a:avLst/>
                    </a:prstGeom>
                  </pic:spPr>
                </pic:pic>
              </a:graphicData>
            </a:graphic>
          </wp:inline>
        </w:drawing>
      </w:r>
    </w:p>
    <w:p w14:paraId="5013994D" w14:textId="77777777" w:rsidR="004408BF" w:rsidRDefault="004408BF" w:rsidP="001E1F78">
      <w:pPr>
        <w:pStyle w:val="Heading2"/>
        <w:sectPr w:rsidR="004408BF" w:rsidSect="004408BF">
          <w:endnotePr>
            <w:numFmt w:val="decimal"/>
          </w:endnotePr>
          <w:pgSz w:w="16838" w:h="11906" w:orient="landscape"/>
          <w:pgMar w:top="1440" w:right="1440" w:bottom="1440" w:left="1440" w:header="709" w:footer="709" w:gutter="0"/>
          <w:cols w:space="708"/>
          <w:docGrid w:linePitch="360"/>
        </w:sectPr>
      </w:pPr>
    </w:p>
    <w:p w14:paraId="1AECF3DE" w14:textId="77777777" w:rsidR="00D230DD" w:rsidRDefault="00D230DD" w:rsidP="00557FB7">
      <w:pPr>
        <w:pStyle w:val="Heading3"/>
      </w:pPr>
      <w:bookmarkStart w:id="251" w:name="_Toc170378737"/>
      <w:r>
        <w:lastRenderedPageBreak/>
        <w:t>Parts</w:t>
      </w:r>
      <w:bookmarkEnd w:id="251"/>
    </w:p>
    <w:p w14:paraId="0F545DC6" w14:textId="77777777" w:rsidR="00D230DD" w:rsidRPr="00212D29" w:rsidRDefault="00D230DD" w:rsidP="00D230DD">
      <w:pPr>
        <w:keepNext/>
      </w:pPr>
      <w:r w:rsidRPr="00212D29">
        <w:t xml:space="preserve">The following photograph shows the complete set of parts </w:t>
      </w:r>
      <w:r w:rsidR="00212D29">
        <w:t xml:space="preserve">required </w:t>
      </w:r>
      <w:r w:rsidRPr="00212D29">
        <w:t xml:space="preserve">for the Simulator Interface PCB. </w:t>
      </w:r>
    </w:p>
    <w:p w14:paraId="329E2B67" w14:textId="2A997D5E" w:rsidR="00D230DD" w:rsidRDefault="00AF72D9" w:rsidP="00D230DD">
      <w:pPr>
        <w:keepNext/>
        <w:jc w:val="center"/>
      </w:pPr>
      <w:r>
        <w:rPr>
          <w:noProof/>
        </w:rPr>
        <w:drawing>
          <wp:inline distT="0" distB="0" distL="0" distR="0" wp14:anchorId="031C7401" wp14:editId="5F1EA919">
            <wp:extent cx="3600000" cy="2656800"/>
            <wp:effectExtent l="19050" t="19050" r="19685" b="10795"/>
            <wp:docPr id="70" name="Picture 7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vE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656800"/>
                    </a:xfrm>
                    <a:prstGeom prst="rect">
                      <a:avLst/>
                    </a:prstGeom>
                    <a:ln w="12700">
                      <a:solidFill>
                        <a:schemeClr val="tx1"/>
                      </a:solidFill>
                    </a:ln>
                  </pic:spPr>
                </pic:pic>
              </a:graphicData>
            </a:graphic>
          </wp:inline>
        </w:drawing>
      </w:r>
    </w:p>
    <w:p w14:paraId="78F3EA47" w14:textId="3A4F3DF6" w:rsidR="00D230DD" w:rsidRPr="009B5FE2" w:rsidRDefault="00D230DD" w:rsidP="00D230DD">
      <w:pPr>
        <w:pStyle w:val="Caption"/>
        <w:jc w:val="center"/>
      </w:pPr>
      <w:bookmarkStart w:id="252" w:name="_Toc170378917"/>
      <w:r>
        <w:t xml:space="preserve">Figure </w:t>
      </w:r>
      <w:r>
        <w:rPr>
          <w:noProof/>
        </w:rPr>
        <w:fldChar w:fldCharType="begin"/>
      </w:r>
      <w:r>
        <w:rPr>
          <w:noProof/>
        </w:rPr>
        <w:instrText xml:space="preserve"> SEQ Figure \* ARABIC </w:instrText>
      </w:r>
      <w:r>
        <w:rPr>
          <w:noProof/>
        </w:rPr>
        <w:fldChar w:fldCharType="separate"/>
      </w:r>
      <w:r w:rsidR="00A354A3">
        <w:rPr>
          <w:noProof/>
        </w:rPr>
        <w:t>14</w:t>
      </w:r>
      <w:r>
        <w:rPr>
          <w:noProof/>
        </w:rPr>
        <w:fldChar w:fldCharType="end"/>
      </w:r>
      <w:r>
        <w:t xml:space="preserve"> – Simulator Interface Parts</w:t>
      </w:r>
      <w:bookmarkEnd w:id="252"/>
    </w:p>
    <w:p w14:paraId="406F9A28" w14:textId="77777777" w:rsidR="001E1F78" w:rsidRDefault="009B5FE2" w:rsidP="00557FB7">
      <w:pPr>
        <w:pStyle w:val="Heading3"/>
      </w:pPr>
      <w:bookmarkStart w:id="253" w:name="_Toc170378738"/>
      <w:r>
        <w:t>PCB Layout</w:t>
      </w:r>
      <w:bookmarkEnd w:id="253"/>
    </w:p>
    <w:p w14:paraId="1479CDD2" w14:textId="77777777" w:rsidR="004408BF" w:rsidRPr="00212D29" w:rsidRDefault="00C5143D" w:rsidP="004408BF">
      <w:pPr>
        <w:keepNext/>
      </w:pPr>
      <w:r w:rsidRPr="00212D29">
        <w:t xml:space="preserve">The following diagram shows the layout of the </w:t>
      </w:r>
      <w:r w:rsidR="009030AD" w:rsidRPr="00212D29">
        <w:t xml:space="preserve">Simulator </w:t>
      </w:r>
      <w:r w:rsidRPr="00212D29">
        <w:t xml:space="preserve">Interface PCB. All components are mounted on the top </w:t>
      </w:r>
      <w:r w:rsidR="009030AD" w:rsidRPr="00212D29">
        <w:t xml:space="preserve">(silkscreen) </w:t>
      </w:r>
      <w:r w:rsidRPr="00212D29">
        <w:t>side of the board.</w:t>
      </w:r>
    </w:p>
    <w:p w14:paraId="1FD9AA3D" w14:textId="54FEC3FD" w:rsidR="009030AD" w:rsidRDefault="00AF72D9" w:rsidP="009030AD">
      <w:pPr>
        <w:keepNext/>
        <w:jc w:val="center"/>
      </w:pPr>
      <w:r>
        <w:rPr>
          <w:noProof/>
        </w:rPr>
        <w:drawing>
          <wp:inline distT="0" distB="0" distL="0" distR="0" wp14:anchorId="380B4388" wp14:editId="66C6E777">
            <wp:extent cx="3600000" cy="3576923"/>
            <wp:effectExtent l="19050" t="19050" r="19685" b="24130"/>
            <wp:docPr id="81" name="Picture 8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imulatorT2InterfaceRevE_brd.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3576923"/>
                    </a:xfrm>
                    <a:prstGeom prst="rect">
                      <a:avLst/>
                    </a:prstGeom>
                    <a:ln w="12700">
                      <a:solidFill>
                        <a:schemeClr val="tx1"/>
                      </a:solidFill>
                    </a:ln>
                  </pic:spPr>
                </pic:pic>
              </a:graphicData>
            </a:graphic>
          </wp:inline>
        </w:drawing>
      </w:r>
    </w:p>
    <w:p w14:paraId="7C649B6E" w14:textId="62F64804" w:rsidR="009B5FE2" w:rsidRPr="009B5FE2" w:rsidRDefault="009030AD" w:rsidP="009030AD">
      <w:pPr>
        <w:pStyle w:val="Caption"/>
        <w:jc w:val="center"/>
      </w:pPr>
      <w:bookmarkStart w:id="254" w:name="_Toc17037891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15</w:t>
      </w:r>
      <w:r w:rsidR="00D15F53">
        <w:rPr>
          <w:noProof/>
        </w:rPr>
        <w:fldChar w:fldCharType="end"/>
      </w:r>
      <w:r>
        <w:t xml:space="preserve"> – Simulator Interface Board Layout</w:t>
      </w:r>
      <w:bookmarkEnd w:id="254"/>
    </w:p>
    <w:p w14:paraId="3AABD0C9" w14:textId="77777777" w:rsidR="001E1F78" w:rsidRDefault="001E1F78" w:rsidP="00557FB7">
      <w:pPr>
        <w:pStyle w:val="Heading3"/>
      </w:pPr>
      <w:bookmarkStart w:id="255" w:name="_Toc170378739"/>
      <w:r>
        <w:lastRenderedPageBreak/>
        <w:t>Construction</w:t>
      </w:r>
      <w:bookmarkEnd w:id="255"/>
    </w:p>
    <w:p w14:paraId="6C757261" w14:textId="6F573DAB" w:rsidR="00152A9A" w:rsidRPr="00212D29" w:rsidRDefault="00152A9A" w:rsidP="00152A9A">
      <w:r w:rsidRPr="00212D29">
        <w:t xml:space="preserve">All the components on the Simulator Interface </w:t>
      </w:r>
      <w:r w:rsidR="00112429">
        <w:t>module</w:t>
      </w:r>
      <w:r w:rsidR="00112429" w:rsidRPr="00212D29">
        <w:t xml:space="preserve"> </w:t>
      </w:r>
      <w:r w:rsidRPr="00212D29">
        <w:t>are mounted on top, silkscreen, side of the board.</w:t>
      </w:r>
    </w:p>
    <w:p w14:paraId="70B1D864" w14:textId="77777777" w:rsidR="00152A9A" w:rsidRPr="00212D29" w:rsidRDefault="00152A9A" w:rsidP="006C4A3A">
      <w:pPr>
        <w:pStyle w:val="ListParagraph"/>
        <w:numPr>
          <w:ilvl w:val="0"/>
          <w:numId w:val="6"/>
        </w:numPr>
      </w:pPr>
      <w:r w:rsidRPr="00212D29">
        <w:t xml:space="preserve">Start by soldering the components with the lowest profile (resistors, ceramic capacitors), then the remainder of the components in order of increasing height, ending with the </w:t>
      </w:r>
      <w:r w:rsidR="00CA2E9E" w:rsidRPr="00212D29">
        <w:t>RJ45 sockets</w:t>
      </w:r>
      <w:r w:rsidRPr="00212D29">
        <w:t>.</w:t>
      </w:r>
    </w:p>
    <w:p w14:paraId="71C7568E" w14:textId="77777777" w:rsidR="00152A9A" w:rsidRPr="00212D29" w:rsidRDefault="00152A9A" w:rsidP="006C4A3A">
      <w:pPr>
        <w:pStyle w:val="ListParagraph"/>
        <w:numPr>
          <w:ilvl w:val="0"/>
          <w:numId w:val="6"/>
        </w:numPr>
      </w:pPr>
      <w:r w:rsidRPr="00212D29">
        <w:t>The use of IC sockets for IC2 &amp; IC3 is strongly recommended.</w:t>
      </w:r>
    </w:p>
    <w:p w14:paraId="07508AE3" w14:textId="5C0DFD35" w:rsidR="00CA2E9E" w:rsidRPr="00212D29" w:rsidRDefault="00CA2E9E" w:rsidP="006C4A3A">
      <w:pPr>
        <w:pStyle w:val="ListParagraph"/>
        <w:numPr>
          <w:ilvl w:val="0"/>
          <w:numId w:val="6"/>
        </w:numPr>
      </w:pPr>
      <w:r w:rsidRPr="00212D29">
        <w:t xml:space="preserve">When fitting the voltage regulator, carefully bend the pins through 90 degrees, </w:t>
      </w:r>
      <w:r w:rsidR="00861139">
        <w:t xml:space="preserve">as described below, </w:t>
      </w:r>
      <w:r w:rsidRPr="00212D29">
        <w:t xml:space="preserve">so that the mounting hole in the tab lines up with the mounting hole in the PCB. Secure the regulator to the board with an M3 nut, bolt and washer </w:t>
      </w:r>
      <w:r w:rsidRPr="00212D29">
        <w:rPr>
          <w:u w:val="single"/>
        </w:rPr>
        <w:t>before</w:t>
      </w:r>
      <w:r w:rsidRPr="00212D29">
        <w:t xml:space="preserve"> soldering the pins. A tiny smear of heatsink compound between the tab and board will improve heatsinking.</w:t>
      </w:r>
    </w:p>
    <w:p w14:paraId="37ECDF56" w14:textId="77777777" w:rsidR="00CA2E9E" w:rsidRPr="00212D29" w:rsidRDefault="00CA2E9E" w:rsidP="006C4A3A">
      <w:pPr>
        <w:pStyle w:val="ListParagraph"/>
        <w:numPr>
          <w:ilvl w:val="0"/>
          <w:numId w:val="1"/>
        </w:numPr>
      </w:pPr>
      <w:r w:rsidRPr="00212D29">
        <w:t>There is no need to fit pins to any of the test point holes TP1 – TP7.</w:t>
      </w:r>
    </w:p>
    <w:p w14:paraId="1540BAEA" w14:textId="77777777" w:rsidR="00152A9A" w:rsidRPr="00212D29" w:rsidRDefault="00CA2E9E" w:rsidP="006C4A3A">
      <w:pPr>
        <w:pStyle w:val="ListParagraph"/>
        <w:numPr>
          <w:ilvl w:val="0"/>
          <w:numId w:val="1"/>
        </w:numPr>
      </w:pPr>
      <w:r w:rsidRPr="00212D29">
        <w:t>If you plan to upload the firmware to the microcontroller in-situ using the method described below, fit the 2 x 3-pin ICSP header pins. These can be omitted if you are using a separate programmer or have obtained a microcontroller with the firmware already loaded.</w:t>
      </w:r>
    </w:p>
    <w:p w14:paraId="6F4F6039" w14:textId="77777777" w:rsidR="00152A9A" w:rsidRPr="00212D29" w:rsidRDefault="00152A9A" w:rsidP="006C4A3A">
      <w:pPr>
        <w:pStyle w:val="ListParagraph"/>
        <w:numPr>
          <w:ilvl w:val="0"/>
          <w:numId w:val="1"/>
        </w:numPr>
      </w:pPr>
      <w:r w:rsidRPr="00212D29">
        <w:t xml:space="preserve">For high current installations, i.e. those with large numbers of </w:t>
      </w:r>
      <w:r w:rsidR="00CA2E9E" w:rsidRPr="00212D29">
        <w:t xml:space="preserve">optical </w:t>
      </w:r>
      <w:r w:rsidRPr="00212D29">
        <w:t xml:space="preserve">sensors and/or very short power/data cable runs, consider replacing the linear regulator with a </w:t>
      </w:r>
      <w:r w:rsidR="00714478" w:rsidRPr="00212D29">
        <w:t xml:space="preserve">switched buck regulator such as the </w:t>
      </w:r>
      <w:r w:rsidRPr="00212D29">
        <w:t>Traco</w:t>
      </w:r>
      <w:r w:rsidR="005E14A6" w:rsidRPr="00212D29">
        <w:t xml:space="preserve"> P</w:t>
      </w:r>
      <w:r w:rsidRPr="00212D29">
        <w:t xml:space="preserve">ower TSR 1-2450. This is a direct drop-in replacement for the </w:t>
      </w:r>
      <w:r w:rsidR="008A236E" w:rsidRPr="00212D29">
        <w:t xml:space="preserve">standard </w:t>
      </w:r>
      <w:r w:rsidRPr="00212D29">
        <w:t xml:space="preserve">TO-220 package regulator. The buck regulator is much more efficient than the linear version, and </w:t>
      </w:r>
      <w:r w:rsidR="00CA2E9E" w:rsidRPr="00212D29">
        <w:t>reduces the heat dissipation</w:t>
      </w:r>
      <w:r w:rsidRPr="00212D29">
        <w:t xml:space="preserve">. </w:t>
      </w:r>
    </w:p>
    <w:p w14:paraId="532B53E8" w14:textId="77777777" w:rsidR="00152A9A" w:rsidRPr="00212D29" w:rsidRDefault="00152A9A" w:rsidP="006C4A3A">
      <w:pPr>
        <w:pStyle w:val="ListParagraph"/>
        <w:numPr>
          <w:ilvl w:val="0"/>
          <w:numId w:val="1"/>
        </w:numPr>
      </w:pPr>
      <w:r w:rsidRPr="00212D29">
        <w:t xml:space="preserve">A </w:t>
      </w:r>
      <w:r w:rsidR="00CA2E9E" w:rsidRPr="00212D29">
        <w:t xml:space="preserve">small </w:t>
      </w:r>
      <w:r w:rsidRPr="00212D29">
        <w:t xml:space="preserve">heatsink </w:t>
      </w:r>
      <w:r w:rsidR="00CA2E9E" w:rsidRPr="00212D29">
        <w:t xml:space="preserve">may </w:t>
      </w:r>
      <w:r w:rsidRPr="00212D29">
        <w:t xml:space="preserve">be required for the </w:t>
      </w:r>
      <w:r w:rsidR="00CA2E9E" w:rsidRPr="00212D29">
        <w:t>voltage regulator, particularly in larger installations with higher current (e.g. optical) sensors. Consider using a buck regulator instead</w:t>
      </w:r>
      <w:r w:rsidRPr="00212D29">
        <w:t>.</w:t>
      </w:r>
      <w:r w:rsidR="00CA2E9E" w:rsidRPr="00212D29">
        <w:t xml:space="preserve"> A heatsink is not generally required for installations using the lower current magneto-resistive sensors.</w:t>
      </w:r>
    </w:p>
    <w:p w14:paraId="403EC605" w14:textId="61A93E40" w:rsidR="00A62A0F" w:rsidRDefault="00A62A0F" w:rsidP="00E804E5">
      <w:pPr>
        <w:pStyle w:val="ListParagraph"/>
        <w:keepNext/>
        <w:numPr>
          <w:ilvl w:val="0"/>
          <w:numId w:val="1"/>
        </w:numPr>
        <w:ind w:left="714" w:hanging="357"/>
      </w:pPr>
      <w:r w:rsidRPr="00212D29">
        <w:lastRenderedPageBreak/>
        <w:t>Before fitting the socketed ICs, connect the board to a power supply</w:t>
      </w:r>
      <w:r w:rsidR="008A35FF" w:rsidRPr="00212D29">
        <w:t xml:space="preserve"> (using the </w:t>
      </w:r>
      <w:r w:rsidR="009B47B0" w:rsidRPr="00212D29">
        <w:t>P</w:t>
      </w:r>
      <w:r w:rsidR="008A35FF" w:rsidRPr="00212D29">
        <w:t xml:space="preserve">ower </w:t>
      </w:r>
      <w:r w:rsidR="009B47B0" w:rsidRPr="00212D29">
        <w:t>B</w:t>
      </w:r>
      <w:r w:rsidR="008A35FF" w:rsidRPr="00212D29">
        <w:t>oard and a short RJ45 cable)</w:t>
      </w:r>
      <w:r w:rsidRPr="00212D29">
        <w:t xml:space="preserve"> and check </w:t>
      </w:r>
      <w:r w:rsidR="000E6CD5">
        <w:t xml:space="preserve">using a multimeter </w:t>
      </w:r>
      <w:r w:rsidRPr="00212D29">
        <w:t xml:space="preserve">that </w:t>
      </w:r>
      <w:r w:rsidR="00514E8C">
        <w:t>the supply voltage appears on the pins o</w:t>
      </w:r>
      <w:r w:rsidR="00DD635C">
        <w:t>f</w:t>
      </w:r>
      <w:r w:rsidR="00514E8C">
        <w:t xml:space="preserve"> TP6, and that </w:t>
      </w:r>
      <w:r w:rsidRPr="00212D29">
        <w:t xml:space="preserve">+5V and 0V appear on the correct pins of the </w:t>
      </w:r>
      <w:r w:rsidR="00514E8C">
        <w:t xml:space="preserve">IC </w:t>
      </w:r>
      <w:r w:rsidRPr="00212D29">
        <w:t>sockets</w:t>
      </w:r>
      <w:r w:rsidR="00A960F8" w:rsidRPr="00212D29">
        <w:t>.</w:t>
      </w:r>
      <w:r w:rsidR="00514E8C">
        <w:t xml:space="preserve"> The pins are identified in the diagram below.</w:t>
      </w:r>
      <w:r w:rsidR="00A960F8" w:rsidRPr="00212D29">
        <w:t xml:space="preserve"> </w:t>
      </w:r>
      <w:r w:rsidR="008A35FF" w:rsidRPr="00212D29">
        <w:t xml:space="preserve">The green power LED in the “PC” RJ45 connector should also light. </w:t>
      </w:r>
      <w:r w:rsidR="00A960F8" w:rsidRPr="00212D29">
        <w:t>Disconnect the power supply and fit the ICs.</w:t>
      </w:r>
    </w:p>
    <w:p w14:paraId="355580BF" w14:textId="1766BB49" w:rsidR="00514E8C" w:rsidRDefault="00E804E5" w:rsidP="00E804E5">
      <w:pPr>
        <w:pStyle w:val="ListParagraph"/>
        <w:keepNext/>
        <w:jc w:val="center"/>
      </w:pPr>
      <w:r>
        <w:rPr>
          <w:noProof/>
        </w:rPr>
        <w:drawing>
          <wp:inline distT="0" distB="0" distL="0" distR="0" wp14:anchorId="506074FE" wp14:editId="27E7F7F8">
            <wp:extent cx="3380400" cy="29484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2 Voltag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0400" cy="2948400"/>
                    </a:xfrm>
                    <a:prstGeom prst="rect">
                      <a:avLst/>
                    </a:prstGeom>
                  </pic:spPr>
                </pic:pic>
              </a:graphicData>
            </a:graphic>
          </wp:inline>
        </w:drawing>
      </w:r>
    </w:p>
    <w:p w14:paraId="7D954A96" w14:textId="0A20A0FC" w:rsidR="00514E8C" w:rsidRPr="00152A9A" w:rsidRDefault="00514E8C" w:rsidP="00E804E5">
      <w:pPr>
        <w:pStyle w:val="Caption"/>
        <w:ind w:left="720"/>
        <w:jc w:val="center"/>
      </w:pPr>
      <w:bookmarkStart w:id="256" w:name="_Toc170378919"/>
      <w:r>
        <w:t xml:space="preserve">Figure </w:t>
      </w:r>
      <w:r>
        <w:rPr>
          <w:noProof/>
        </w:rPr>
        <w:fldChar w:fldCharType="begin"/>
      </w:r>
      <w:r>
        <w:rPr>
          <w:noProof/>
        </w:rPr>
        <w:instrText xml:space="preserve"> SEQ Figure \* ARABIC </w:instrText>
      </w:r>
      <w:r>
        <w:rPr>
          <w:noProof/>
        </w:rPr>
        <w:fldChar w:fldCharType="separate"/>
      </w:r>
      <w:r w:rsidR="00A354A3">
        <w:rPr>
          <w:noProof/>
        </w:rPr>
        <w:t>16</w:t>
      </w:r>
      <w:r>
        <w:rPr>
          <w:noProof/>
        </w:rPr>
        <w:fldChar w:fldCharType="end"/>
      </w:r>
      <w:r>
        <w:t xml:space="preserve"> – Voltage Check Pin Locations</w:t>
      </w:r>
      <w:bookmarkEnd w:id="256"/>
    </w:p>
    <w:p w14:paraId="433F8662" w14:textId="77777777" w:rsidR="00A960F8" w:rsidRPr="00212D29" w:rsidRDefault="00A960F8" w:rsidP="006C4A3A">
      <w:pPr>
        <w:pStyle w:val="ListParagraph"/>
        <w:numPr>
          <w:ilvl w:val="0"/>
          <w:numId w:val="1"/>
        </w:numPr>
      </w:pPr>
      <w:r w:rsidRPr="00212D29">
        <w:t>If the board is powered up at this point</w:t>
      </w:r>
      <w:r w:rsidR="008A35FF" w:rsidRPr="00212D29">
        <w:t xml:space="preserve"> with no firmware installed on the microcontroller</w:t>
      </w:r>
      <w:r w:rsidRPr="00212D29">
        <w:t xml:space="preserve">, there will be no indication from the </w:t>
      </w:r>
      <w:r w:rsidR="008A35FF" w:rsidRPr="00212D29">
        <w:t xml:space="preserve">yellow </w:t>
      </w:r>
      <w:r w:rsidR="00714478" w:rsidRPr="00212D29">
        <w:t xml:space="preserve">diagnostic </w:t>
      </w:r>
      <w:r w:rsidR="008A35FF" w:rsidRPr="00212D29">
        <w:t>LED</w:t>
      </w:r>
      <w:r w:rsidRPr="00212D29">
        <w:t>. This is normal</w:t>
      </w:r>
      <w:r w:rsidR="008A35FF" w:rsidRPr="00212D29">
        <w:t>.</w:t>
      </w:r>
    </w:p>
    <w:p w14:paraId="77132BE6" w14:textId="7423D27A" w:rsidR="00F75438" w:rsidRPr="00212D29" w:rsidRDefault="00F75438" w:rsidP="006C4A3A">
      <w:pPr>
        <w:pStyle w:val="ListParagraph"/>
        <w:numPr>
          <w:ilvl w:val="0"/>
          <w:numId w:val="1"/>
        </w:numPr>
      </w:pPr>
      <w:r w:rsidRPr="00212D29">
        <w:t xml:space="preserve">Pay </w:t>
      </w:r>
      <w:r w:rsidR="000E6CD5">
        <w:t>close</w:t>
      </w:r>
      <w:r w:rsidRPr="00212D29">
        <w:t xml:space="preserve"> attention to the correct orientation of the polarised components D1, </w:t>
      </w:r>
      <w:r w:rsidR="00EE1BC3" w:rsidRPr="00212D29">
        <w:t xml:space="preserve">D2, </w:t>
      </w:r>
      <w:r w:rsidRPr="00212D29">
        <w:t>C1, C2, IC1, IC2 &amp; IC3.</w:t>
      </w:r>
    </w:p>
    <w:p w14:paraId="35880FA4" w14:textId="77777777" w:rsidR="008A35FF" w:rsidRPr="00212D29" w:rsidRDefault="008A35FF" w:rsidP="006C4A3A">
      <w:pPr>
        <w:pStyle w:val="ListParagraph"/>
        <w:numPr>
          <w:ilvl w:val="0"/>
          <w:numId w:val="1"/>
        </w:numPr>
      </w:pPr>
      <w:r w:rsidRPr="00212D29">
        <w:t>The mounting lugs of the RJ45 connectors clip into the holes in the PCB. Make sure the connector pins are correctly aligned with the holes before clipping the connector into the board</w:t>
      </w:r>
      <w:r w:rsidR="00212D29">
        <w:t>, and then soldering the pins.</w:t>
      </w:r>
    </w:p>
    <w:p w14:paraId="3FCCCE6F" w14:textId="4BBBF812" w:rsidR="008A35FF" w:rsidRDefault="008A35FF" w:rsidP="006C4A3A">
      <w:pPr>
        <w:pStyle w:val="ListParagraph"/>
        <w:numPr>
          <w:ilvl w:val="0"/>
          <w:numId w:val="1"/>
        </w:numPr>
      </w:pPr>
      <w:r w:rsidRPr="00212D29">
        <w:t xml:space="preserve">Note that the connectors </w:t>
      </w:r>
      <w:r w:rsidR="00DC3C21" w:rsidRPr="00212D29">
        <w:t xml:space="preserve">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016543DD" w14:textId="240EA812" w:rsidR="003455F9" w:rsidRDefault="003455F9" w:rsidP="003455F9">
      <w:pPr>
        <w:pStyle w:val="Heading3"/>
      </w:pPr>
      <w:bookmarkStart w:id="257" w:name="_Toc170378740"/>
      <w:r>
        <w:t>Voltage Regulator</w:t>
      </w:r>
      <w:bookmarkEnd w:id="257"/>
    </w:p>
    <w:p w14:paraId="3E449768" w14:textId="2F0431F6" w:rsidR="003455F9" w:rsidRDefault="003455F9" w:rsidP="00C9246B">
      <w:pPr>
        <w:pStyle w:val="Heading4"/>
      </w:pPr>
      <w:r>
        <w:t>Bending Pins</w:t>
      </w:r>
    </w:p>
    <w:p w14:paraId="24E937C0" w14:textId="23444136" w:rsidR="003455F9" w:rsidRPr="00212D29" w:rsidRDefault="003455F9" w:rsidP="003455F9">
      <w:r>
        <w:t xml:space="preserve">The </w:t>
      </w:r>
      <w:r w:rsidRPr="00212D29">
        <w:t xml:space="preserve">Simulator Interface Board </w:t>
      </w:r>
      <w:r>
        <w:t>PCB includes a</w:t>
      </w:r>
      <w:r w:rsidR="007837A3">
        <w:t>n</w:t>
      </w:r>
      <w:r>
        <w:t xml:space="preserve"> </w:t>
      </w:r>
      <w:r w:rsidR="000E7AE8">
        <w:t>alignment jig</w:t>
      </w:r>
      <w:r>
        <w:t xml:space="preserve"> to assist you in bending the voltage regulator pins accurately</w:t>
      </w:r>
      <w:r w:rsidR="0069605D">
        <w:rPr>
          <w:rStyle w:val="FootnoteReference"/>
        </w:rPr>
        <w:footnoteReference w:id="15"/>
      </w:r>
      <w:r>
        <w:t>.</w:t>
      </w:r>
    </w:p>
    <w:p w14:paraId="11683059" w14:textId="77777777" w:rsidR="003455F9" w:rsidRDefault="003455F9" w:rsidP="003455F9">
      <w:pPr>
        <w:pStyle w:val="ListParagraph"/>
        <w:numPr>
          <w:ilvl w:val="0"/>
          <w:numId w:val="6"/>
        </w:numPr>
      </w:pPr>
      <w:r>
        <w:t>Bolt the voltage regulator to the reverse side of the board, at 90 degrees to its final position, so that the pins hang over the edge of the board.</w:t>
      </w:r>
    </w:p>
    <w:p w14:paraId="67271CD2" w14:textId="77777777" w:rsidR="003455F9" w:rsidRDefault="003455F9" w:rsidP="003455F9">
      <w:pPr>
        <w:pStyle w:val="ListParagraph"/>
        <w:numPr>
          <w:ilvl w:val="0"/>
          <w:numId w:val="6"/>
        </w:numPr>
      </w:pPr>
      <w:r>
        <w:t>Support the pins close to the body of the voltage regulator with a matchstick, and then bend the pins carefully through 90 degrees, using the edge of the PCB as a guide.</w:t>
      </w:r>
    </w:p>
    <w:p w14:paraId="43BCAF4D" w14:textId="68EF1D8C" w:rsidR="003455F9" w:rsidRDefault="003455F9" w:rsidP="003455F9">
      <w:pPr>
        <w:pStyle w:val="ListParagraph"/>
        <w:numPr>
          <w:ilvl w:val="0"/>
          <w:numId w:val="6"/>
        </w:numPr>
      </w:pPr>
      <w:r>
        <w:lastRenderedPageBreak/>
        <w:t xml:space="preserve">Fit the voltage regulator to the right side of the </w:t>
      </w:r>
      <w:r w:rsidR="007A1D88">
        <w:t>PCB</w:t>
      </w:r>
      <w:r>
        <w:t>, and the pins and fixing hole should be properly aligned.</w:t>
      </w:r>
    </w:p>
    <w:p w14:paraId="220C78A6" w14:textId="41985614" w:rsidR="003455F9" w:rsidRDefault="003455F9" w:rsidP="003455F9">
      <w:pPr>
        <w:pStyle w:val="ListParagraph"/>
        <w:numPr>
          <w:ilvl w:val="0"/>
          <w:numId w:val="6"/>
        </w:numPr>
      </w:pPr>
      <w:r>
        <w:t xml:space="preserve">Bolt the voltage regulator to the PCB </w:t>
      </w:r>
      <w:r w:rsidR="007A1D88">
        <w:t>before soldering the pins.</w:t>
      </w:r>
    </w:p>
    <w:p w14:paraId="51289D31" w14:textId="0107627F" w:rsidR="003455F9" w:rsidRPr="00212D29" w:rsidRDefault="007A1D88" w:rsidP="003455F9">
      <w:pPr>
        <w:pStyle w:val="ListParagraph"/>
        <w:keepNext/>
        <w:numPr>
          <w:ilvl w:val="0"/>
          <w:numId w:val="6"/>
        </w:numPr>
      </w:pPr>
      <w:r>
        <w:t xml:space="preserve">The process is illustrated in the </w:t>
      </w:r>
      <w:r w:rsidR="003455F9" w:rsidRPr="00212D29">
        <w:t>following photograph.</w:t>
      </w:r>
    </w:p>
    <w:p w14:paraId="1E23315A" w14:textId="6C9E32CE" w:rsidR="003455F9" w:rsidRPr="00C9246B" w:rsidRDefault="003455F9" w:rsidP="00C9246B">
      <w:pPr>
        <w:keepNext/>
        <w:ind w:left="360"/>
        <w:jc w:val="center"/>
        <w:rPr>
          <w:color w:val="00B050"/>
        </w:rPr>
      </w:pPr>
      <w:r>
        <w:rPr>
          <w:noProof/>
        </w:rPr>
        <w:drawing>
          <wp:inline distT="0" distB="0" distL="0" distR="0" wp14:anchorId="0C0FEF44" wp14:editId="6543B0AF">
            <wp:extent cx="3600000" cy="2401200"/>
            <wp:effectExtent l="19050" t="19050" r="19685"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R_leg_guide.png"/>
                    <pic:cNvPicPr/>
                  </pic:nvPicPr>
                  <pic:blipFill>
                    <a:blip r:embed="rId32">
                      <a:extLst>
                        <a:ext uri="{28A0092B-C50C-407E-A947-70E740481C1C}">
                          <a14:useLocalDpi xmlns:a14="http://schemas.microsoft.com/office/drawing/2010/main" val="0"/>
                        </a:ext>
                      </a:extLst>
                    </a:blip>
                    <a:stretch>
                      <a:fillRect/>
                    </a:stretch>
                  </pic:blipFill>
                  <pic:spPr>
                    <a:xfrm>
                      <a:off x="0" y="0"/>
                      <a:ext cx="3600000" cy="2401200"/>
                    </a:xfrm>
                    <a:prstGeom prst="rect">
                      <a:avLst/>
                    </a:prstGeom>
                    <a:ln w="9525">
                      <a:solidFill>
                        <a:schemeClr val="tx1"/>
                      </a:solidFill>
                    </a:ln>
                  </pic:spPr>
                </pic:pic>
              </a:graphicData>
            </a:graphic>
          </wp:inline>
        </w:drawing>
      </w:r>
    </w:p>
    <w:p w14:paraId="47290749" w14:textId="46901295" w:rsidR="003455F9" w:rsidRPr="00152A9A" w:rsidRDefault="003455F9" w:rsidP="00C9246B">
      <w:pPr>
        <w:pStyle w:val="Caption"/>
        <w:ind w:left="360"/>
        <w:jc w:val="center"/>
      </w:pPr>
      <w:bookmarkStart w:id="258" w:name="_Toc170378920"/>
      <w:r>
        <w:t xml:space="preserve">Figure </w:t>
      </w:r>
      <w:r>
        <w:rPr>
          <w:noProof/>
        </w:rPr>
        <w:fldChar w:fldCharType="begin"/>
      </w:r>
      <w:r>
        <w:rPr>
          <w:noProof/>
        </w:rPr>
        <w:instrText xml:space="preserve"> SEQ Figure \* ARABIC </w:instrText>
      </w:r>
      <w:r>
        <w:rPr>
          <w:noProof/>
        </w:rPr>
        <w:fldChar w:fldCharType="separate"/>
      </w:r>
      <w:r w:rsidR="00A354A3">
        <w:rPr>
          <w:noProof/>
        </w:rPr>
        <w:t>17</w:t>
      </w:r>
      <w:r>
        <w:rPr>
          <w:noProof/>
        </w:rPr>
        <w:fldChar w:fldCharType="end"/>
      </w:r>
      <w:r>
        <w:t xml:space="preserve"> – Bending Voltage Regulator Pins</w:t>
      </w:r>
      <w:bookmarkEnd w:id="258"/>
    </w:p>
    <w:p w14:paraId="1A05EB5E" w14:textId="7A0F3A5B" w:rsidR="007A1D88" w:rsidRDefault="00861139" w:rsidP="00C9246B">
      <w:pPr>
        <w:pStyle w:val="Heading4"/>
      </w:pPr>
      <w:r>
        <w:t>Heatsink</w:t>
      </w:r>
    </w:p>
    <w:p w14:paraId="6F857DF8" w14:textId="51FF4F25" w:rsidR="007A1D88" w:rsidRPr="00212D29" w:rsidRDefault="007A1D88" w:rsidP="00C9246B">
      <w:pPr>
        <w:keepNext/>
      </w:pPr>
      <w:r>
        <w:t xml:space="preserve">If you are </w:t>
      </w:r>
      <w:r w:rsidR="00861139">
        <w:t>fitting</w:t>
      </w:r>
      <w:r>
        <w:t xml:space="preserve"> an additional heatsink </w:t>
      </w:r>
      <w:r w:rsidR="00861139">
        <w:t xml:space="preserve">to </w:t>
      </w:r>
      <w:r>
        <w:t xml:space="preserve">the voltage regulator, bolt the voltage regulator and heatsink to the PCB </w:t>
      </w:r>
      <w:r w:rsidRPr="00C9246B">
        <w:rPr>
          <w:u w:val="single"/>
        </w:rPr>
        <w:t>before</w:t>
      </w:r>
      <w:r>
        <w:t xml:space="preserve"> soldering the pins. Make sure that the heatsink is not touching the PCB solder pads for the voltage regulator pins. A 9mm </w:t>
      </w:r>
      <w:r w:rsidR="00830835">
        <w:t xml:space="preserve">M3 </w:t>
      </w:r>
      <w:r>
        <w:t>bolt is required if fitting a heatsink.</w:t>
      </w:r>
    </w:p>
    <w:p w14:paraId="6F3E7CD1" w14:textId="09D1F68E" w:rsidR="007A1D88" w:rsidRPr="00C9246B" w:rsidRDefault="007A1D88" w:rsidP="00C9246B">
      <w:pPr>
        <w:keepNext/>
        <w:jc w:val="center"/>
        <w:rPr>
          <w:color w:val="00B050"/>
        </w:rPr>
      </w:pPr>
      <w:r>
        <w:rPr>
          <w:noProof/>
        </w:rPr>
        <w:drawing>
          <wp:inline distT="0" distB="0" distL="0" distR="0" wp14:anchorId="56EC5E88" wp14:editId="5CE1CEBA">
            <wp:extent cx="3600000" cy="2304000"/>
            <wp:effectExtent l="19050" t="19050" r="19685" b="203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580.jpg"/>
                    <pic:cNvPicPr/>
                  </pic:nvPicPr>
                  <pic:blipFill>
                    <a:blip r:embed="rId33">
                      <a:extLst>
                        <a:ext uri="{28A0092B-C50C-407E-A947-70E740481C1C}">
                          <a14:useLocalDpi xmlns:a14="http://schemas.microsoft.com/office/drawing/2010/main" val="0"/>
                        </a:ext>
                      </a:extLst>
                    </a:blip>
                    <a:stretch>
                      <a:fillRect/>
                    </a:stretch>
                  </pic:blipFill>
                  <pic:spPr>
                    <a:xfrm>
                      <a:off x="0" y="0"/>
                      <a:ext cx="3600000" cy="2304000"/>
                    </a:xfrm>
                    <a:prstGeom prst="rect">
                      <a:avLst/>
                    </a:prstGeom>
                    <a:ln w="12700">
                      <a:solidFill>
                        <a:schemeClr val="tx1"/>
                      </a:solidFill>
                    </a:ln>
                  </pic:spPr>
                </pic:pic>
              </a:graphicData>
            </a:graphic>
          </wp:inline>
        </w:drawing>
      </w:r>
    </w:p>
    <w:p w14:paraId="0D73441D" w14:textId="2E7D4AB5" w:rsidR="007A1D88" w:rsidRPr="00212D29" w:rsidRDefault="007A1D88" w:rsidP="00C9246B">
      <w:pPr>
        <w:pStyle w:val="Caption"/>
        <w:jc w:val="center"/>
      </w:pPr>
      <w:bookmarkStart w:id="259" w:name="_Toc170378921"/>
      <w:r>
        <w:t xml:space="preserve">Figure </w:t>
      </w:r>
      <w:r>
        <w:rPr>
          <w:noProof/>
        </w:rPr>
        <w:fldChar w:fldCharType="begin"/>
      </w:r>
      <w:r>
        <w:rPr>
          <w:noProof/>
        </w:rPr>
        <w:instrText xml:space="preserve"> SEQ Figure \* ARABIC </w:instrText>
      </w:r>
      <w:r>
        <w:rPr>
          <w:noProof/>
        </w:rPr>
        <w:fldChar w:fldCharType="separate"/>
      </w:r>
      <w:r w:rsidR="00A354A3">
        <w:rPr>
          <w:noProof/>
        </w:rPr>
        <w:t>18</w:t>
      </w:r>
      <w:r>
        <w:rPr>
          <w:noProof/>
        </w:rPr>
        <w:fldChar w:fldCharType="end"/>
      </w:r>
      <w:r>
        <w:t xml:space="preserve"> –</w:t>
      </w:r>
      <w:r w:rsidR="0099187C">
        <w:t xml:space="preserve"> </w:t>
      </w:r>
      <w:r>
        <w:t>Voltage Regulator Heatsink</w:t>
      </w:r>
      <w:bookmarkEnd w:id="259"/>
    </w:p>
    <w:p w14:paraId="2F185995" w14:textId="77777777" w:rsidR="00152A9A" w:rsidRPr="00212D29" w:rsidRDefault="00FB1524" w:rsidP="00172EEB">
      <w:pPr>
        <w:keepNext/>
      </w:pPr>
      <w:r w:rsidRPr="00212D29">
        <w:lastRenderedPageBreak/>
        <w:t xml:space="preserve">A completed Simulator Interface </w:t>
      </w:r>
      <w:r w:rsidR="00152C2B" w:rsidRPr="00212D29">
        <w:t xml:space="preserve">Board </w:t>
      </w:r>
      <w:r w:rsidRPr="00212D29">
        <w:t xml:space="preserve">PCB </w:t>
      </w:r>
      <w:r w:rsidR="008A236E" w:rsidRPr="00212D29">
        <w:t>is shown</w:t>
      </w:r>
      <w:r w:rsidRPr="00212D29">
        <w:t xml:space="preserve"> in the following photograph.</w:t>
      </w:r>
    </w:p>
    <w:p w14:paraId="54317A20" w14:textId="018C1083" w:rsidR="00E21E80" w:rsidRPr="00152C2B" w:rsidRDefault="00AF72D9" w:rsidP="00E21E80">
      <w:pPr>
        <w:keepNext/>
        <w:jc w:val="center"/>
        <w:rPr>
          <w:color w:val="00B050"/>
        </w:rPr>
      </w:pPr>
      <w:r>
        <w:rPr>
          <w:noProof/>
          <w:color w:val="00B050"/>
          <w:lang w:eastAsia="en-GB"/>
        </w:rPr>
        <w:drawing>
          <wp:inline distT="0" distB="0" distL="0" distR="0" wp14:anchorId="79C63862" wp14:editId="76BD67B6">
            <wp:extent cx="4320000" cy="3700800"/>
            <wp:effectExtent l="19050" t="19050" r="23495" b="13970"/>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vE_Board_angle.jpg"/>
                    <pic:cNvPicPr/>
                  </pic:nvPicPr>
                  <pic:blipFill>
                    <a:blip r:embed="rId8">
                      <a:extLst>
                        <a:ext uri="{28A0092B-C50C-407E-A947-70E740481C1C}">
                          <a14:useLocalDpi xmlns:a14="http://schemas.microsoft.com/office/drawing/2010/main" val="0"/>
                        </a:ext>
                      </a:extLst>
                    </a:blip>
                    <a:stretch>
                      <a:fillRect/>
                    </a:stretch>
                  </pic:blipFill>
                  <pic:spPr>
                    <a:xfrm>
                      <a:off x="0" y="0"/>
                      <a:ext cx="4320000" cy="3700800"/>
                    </a:xfrm>
                    <a:prstGeom prst="rect">
                      <a:avLst/>
                    </a:prstGeom>
                    <a:ln w="12700">
                      <a:solidFill>
                        <a:schemeClr val="tx1"/>
                      </a:solidFill>
                    </a:ln>
                  </pic:spPr>
                </pic:pic>
              </a:graphicData>
            </a:graphic>
          </wp:inline>
        </w:drawing>
      </w:r>
    </w:p>
    <w:p w14:paraId="09270508" w14:textId="1F012647" w:rsidR="00152A9A" w:rsidRDefault="00152A9A" w:rsidP="00152A9A">
      <w:pPr>
        <w:pStyle w:val="Caption"/>
        <w:jc w:val="center"/>
      </w:pPr>
      <w:bookmarkStart w:id="260" w:name="_Toc17037892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19</w:t>
      </w:r>
      <w:r w:rsidR="00D15F53">
        <w:rPr>
          <w:noProof/>
        </w:rPr>
        <w:fldChar w:fldCharType="end"/>
      </w:r>
      <w:r>
        <w:t xml:space="preserve"> – Completed Simulator Interface </w:t>
      </w:r>
      <w:r w:rsidR="004E19AE">
        <w:t xml:space="preserve">Module </w:t>
      </w:r>
      <w:r>
        <w:t>PCB</w:t>
      </w:r>
      <w:bookmarkEnd w:id="260"/>
    </w:p>
    <w:p w14:paraId="02B3F967" w14:textId="77777777" w:rsidR="00EA7EB9" w:rsidRPr="00A7651F" w:rsidRDefault="00EA7EB9" w:rsidP="00A7651F"/>
    <w:p w14:paraId="38F8AA7F" w14:textId="77777777" w:rsidR="009F0812" w:rsidRDefault="009F0812" w:rsidP="009F0812">
      <w:pPr>
        <w:pStyle w:val="ListParagraph"/>
      </w:pPr>
    </w:p>
    <w:p w14:paraId="36B19285" w14:textId="736C96C5" w:rsidR="00152C2B" w:rsidRDefault="00152C2B" w:rsidP="00DC3C21">
      <w:pPr>
        <w:pStyle w:val="Heading2"/>
        <w:pageBreakBefore/>
      </w:pPr>
      <w:bookmarkStart w:id="261" w:name="_Toc170378741"/>
      <w:r>
        <w:lastRenderedPageBreak/>
        <w:t xml:space="preserve">Power </w:t>
      </w:r>
      <w:r w:rsidR="00112429">
        <w:t>Module</w:t>
      </w:r>
      <w:bookmarkEnd w:id="261"/>
    </w:p>
    <w:p w14:paraId="554EBDA0" w14:textId="703F5A9B" w:rsidR="00152C2B" w:rsidRPr="00212D29" w:rsidRDefault="00152C2B" w:rsidP="00152C2B">
      <w:r w:rsidRPr="00212D29">
        <w:t xml:space="preserve">The Power </w:t>
      </w:r>
      <w:r w:rsidR="00112429">
        <w:t>module</w:t>
      </w:r>
      <w:r w:rsidR="00112429" w:rsidRPr="00212D29">
        <w:t xml:space="preserve"> </w:t>
      </w:r>
      <w:r w:rsidR="00DC3C21" w:rsidRPr="00212D29">
        <w:t xml:space="preserve">is intended to be located close to the </w:t>
      </w:r>
      <w:r w:rsidR="000E6CD5" w:rsidRPr="00212D29">
        <w:t>Simulator PC and</w:t>
      </w:r>
      <w:r w:rsidR="00DC3C21" w:rsidRPr="00212D29">
        <w:t xml:space="preserve"> enables t</w:t>
      </w:r>
      <w:r w:rsidR="009B47B0" w:rsidRPr="00212D29">
        <w:t>he PC serial port (</w:t>
      </w:r>
      <w:r w:rsidR="00DC3C21" w:rsidRPr="00212D29">
        <w:t>or a USB-Serial adapter)</w:t>
      </w:r>
      <w:r w:rsidR="000E6CD5">
        <w:t>,</w:t>
      </w:r>
      <w:r w:rsidR="00DC3C21" w:rsidRPr="00212D29">
        <w:t xml:space="preserve"> and the power supply</w:t>
      </w:r>
      <w:r w:rsidR="000E6CD5">
        <w:t>,</w:t>
      </w:r>
      <w:r w:rsidR="00DC3C21" w:rsidRPr="00212D29">
        <w:t xml:space="preserve"> to be connected to the power/data cable which runs up to the Simulator Interface in the belfry. It also provides a protective fuse</w:t>
      </w:r>
      <w:r w:rsidR="00987488">
        <w:t>, and surge protection diodes on the power and serial lines.</w:t>
      </w:r>
    </w:p>
    <w:p w14:paraId="48CD7DA3" w14:textId="77777777" w:rsidR="00152C2B" w:rsidRDefault="00152C2B" w:rsidP="00152C2B">
      <w:pPr>
        <w:pStyle w:val="Heading3"/>
      </w:pPr>
      <w:bookmarkStart w:id="262" w:name="_Toc170378742"/>
      <w:r>
        <w:t>Parts List</w:t>
      </w:r>
      <w:bookmarkEnd w:id="262"/>
    </w:p>
    <w:p w14:paraId="0E59C03E" w14:textId="6E645EAB" w:rsidR="00152C2B" w:rsidRPr="00393B25" w:rsidRDefault="00152C2B" w:rsidP="00152C2B">
      <w:pPr>
        <w:pStyle w:val="Caption"/>
        <w:keepNext/>
      </w:pPr>
      <w:bookmarkStart w:id="263" w:name="_Toc170378898"/>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A354A3">
        <w:rPr>
          <w:noProof/>
        </w:rPr>
        <w:t>3</w:t>
      </w:r>
      <w:r w:rsidR="00D15F53">
        <w:rPr>
          <w:noProof/>
        </w:rPr>
        <w:fldChar w:fldCharType="end"/>
      </w:r>
      <w:r>
        <w:t xml:space="preserve"> – Power </w:t>
      </w:r>
      <w:r w:rsidR="004E19AE">
        <w:t xml:space="preserve">Module </w:t>
      </w:r>
      <w:r>
        <w:t>PCB Parts List</w:t>
      </w:r>
      <w:bookmarkEnd w:id="26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3969"/>
        <w:gridCol w:w="3038"/>
      </w:tblGrid>
      <w:tr w:rsidR="00152C2B" w:rsidRPr="00AE25BB" w14:paraId="5DD863D4" w14:textId="77777777" w:rsidTr="00152C2B">
        <w:tc>
          <w:tcPr>
            <w:tcW w:w="2127" w:type="dxa"/>
            <w:shd w:val="clear" w:color="auto" w:fill="D9D9D9" w:themeFill="background1" w:themeFillShade="D9"/>
          </w:tcPr>
          <w:p w14:paraId="2430BED3" w14:textId="77777777" w:rsidR="00152C2B" w:rsidRPr="008B7DA0" w:rsidRDefault="00152C2B" w:rsidP="00F002DD">
            <w:pPr>
              <w:contextualSpacing/>
              <w:rPr>
                <w:b/>
              </w:rPr>
            </w:pPr>
            <w:r w:rsidRPr="008B7DA0">
              <w:rPr>
                <w:b/>
              </w:rPr>
              <w:t>Reference</w:t>
            </w:r>
          </w:p>
        </w:tc>
        <w:tc>
          <w:tcPr>
            <w:tcW w:w="3969" w:type="dxa"/>
            <w:shd w:val="clear" w:color="auto" w:fill="D9D9D9" w:themeFill="background1" w:themeFillShade="D9"/>
          </w:tcPr>
          <w:p w14:paraId="7D15763F" w14:textId="77777777" w:rsidR="00152C2B" w:rsidRPr="008B7DA0" w:rsidRDefault="00152C2B" w:rsidP="00F002DD">
            <w:pPr>
              <w:contextualSpacing/>
              <w:rPr>
                <w:b/>
              </w:rPr>
            </w:pPr>
            <w:r w:rsidRPr="008B7DA0">
              <w:rPr>
                <w:b/>
              </w:rPr>
              <w:t>Component</w:t>
            </w:r>
          </w:p>
        </w:tc>
        <w:tc>
          <w:tcPr>
            <w:tcW w:w="3038" w:type="dxa"/>
            <w:shd w:val="clear" w:color="auto" w:fill="D9D9D9" w:themeFill="background1" w:themeFillShade="D9"/>
          </w:tcPr>
          <w:p w14:paraId="3B6647AC" w14:textId="77777777" w:rsidR="00152C2B" w:rsidRPr="008B7DA0" w:rsidRDefault="00152C2B" w:rsidP="00F002DD">
            <w:pPr>
              <w:contextualSpacing/>
              <w:rPr>
                <w:b/>
              </w:rPr>
            </w:pPr>
            <w:r w:rsidRPr="008B7DA0">
              <w:rPr>
                <w:b/>
              </w:rPr>
              <w:t>Notes</w:t>
            </w:r>
          </w:p>
        </w:tc>
      </w:tr>
      <w:tr w:rsidR="00152C2B" w:rsidRPr="007A4ECF" w14:paraId="163E3190" w14:textId="77777777" w:rsidTr="00152C2B">
        <w:tc>
          <w:tcPr>
            <w:tcW w:w="2127" w:type="dxa"/>
          </w:tcPr>
          <w:p w14:paraId="517AADC2" w14:textId="77777777" w:rsidR="00152C2B" w:rsidRPr="00212D29" w:rsidRDefault="00152C2B" w:rsidP="00F002DD">
            <w:pPr>
              <w:contextualSpacing/>
            </w:pPr>
            <w:r w:rsidRPr="00212D29">
              <w:t>PCB</w:t>
            </w:r>
          </w:p>
        </w:tc>
        <w:tc>
          <w:tcPr>
            <w:tcW w:w="3969" w:type="dxa"/>
          </w:tcPr>
          <w:p w14:paraId="6A68BAF9" w14:textId="77777777" w:rsidR="00152C2B" w:rsidRPr="00212D29" w:rsidRDefault="00152C2B" w:rsidP="00733A4D">
            <w:pPr>
              <w:contextualSpacing/>
            </w:pPr>
            <w:r w:rsidRPr="00212D29">
              <w:t xml:space="preserve">Type 2 Power Board </w:t>
            </w:r>
            <w:r w:rsidR="00733A4D" w:rsidRPr="00212D29">
              <w:t>PCB</w:t>
            </w:r>
          </w:p>
        </w:tc>
        <w:tc>
          <w:tcPr>
            <w:tcW w:w="3038" w:type="dxa"/>
          </w:tcPr>
          <w:p w14:paraId="4ED9D7F2" w14:textId="77777777" w:rsidR="00152C2B" w:rsidRPr="00212D29" w:rsidRDefault="00152C2B" w:rsidP="00F002DD">
            <w:pPr>
              <w:contextualSpacing/>
            </w:pPr>
          </w:p>
        </w:tc>
      </w:tr>
      <w:tr w:rsidR="00152C2B" w:rsidRPr="007A4ECF" w14:paraId="664867C9" w14:textId="77777777" w:rsidTr="00152C2B">
        <w:tc>
          <w:tcPr>
            <w:tcW w:w="2127" w:type="dxa"/>
          </w:tcPr>
          <w:p w14:paraId="6B002233" w14:textId="77777777" w:rsidR="00152C2B" w:rsidRPr="00212D29" w:rsidRDefault="00152C2B" w:rsidP="00F002DD">
            <w:pPr>
              <w:contextualSpacing/>
            </w:pPr>
            <w:r w:rsidRPr="00212D29">
              <w:t>PC Connector</w:t>
            </w:r>
          </w:p>
        </w:tc>
        <w:tc>
          <w:tcPr>
            <w:tcW w:w="3969" w:type="dxa"/>
          </w:tcPr>
          <w:p w14:paraId="7F2CE3E7" w14:textId="77777777" w:rsidR="00152C2B" w:rsidRPr="00212D29" w:rsidRDefault="00CD4E00" w:rsidP="00F002DD">
            <w:pPr>
              <w:contextualSpacing/>
            </w:pPr>
            <w:r w:rsidRPr="00212D29">
              <w:t>Right Angle PCB D Sub Connector 9 Pin</w:t>
            </w:r>
          </w:p>
        </w:tc>
        <w:tc>
          <w:tcPr>
            <w:tcW w:w="3038" w:type="dxa"/>
          </w:tcPr>
          <w:p w14:paraId="78300BFA" w14:textId="620967C6" w:rsidR="00152C2B" w:rsidRPr="00212D29" w:rsidRDefault="00CD4E00" w:rsidP="00F002DD">
            <w:pPr>
              <w:contextualSpacing/>
            </w:pPr>
            <w:r w:rsidRPr="00212D29">
              <w:t>Farnell 1848372</w:t>
            </w:r>
            <w:r w:rsidR="00750C72">
              <w:t>*</w:t>
            </w:r>
          </w:p>
        </w:tc>
      </w:tr>
      <w:tr w:rsidR="00152C2B" w:rsidRPr="007A4ECF" w14:paraId="34A5A2B2" w14:textId="77777777" w:rsidTr="00152C2B">
        <w:tc>
          <w:tcPr>
            <w:tcW w:w="2127" w:type="dxa"/>
          </w:tcPr>
          <w:p w14:paraId="02C26E81" w14:textId="77777777" w:rsidR="00152C2B" w:rsidRPr="00212D29" w:rsidRDefault="00152C2B" w:rsidP="00F002DD">
            <w:pPr>
              <w:contextualSpacing/>
            </w:pPr>
            <w:r w:rsidRPr="00212D29">
              <w:t>Interface Connector</w:t>
            </w:r>
          </w:p>
        </w:tc>
        <w:tc>
          <w:tcPr>
            <w:tcW w:w="3969" w:type="dxa"/>
          </w:tcPr>
          <w:p w14:paraId="7815EE3A" w14:textId="77777777" w:rsidR="00152C2B" w:rsidRPr="00212D29" w:rsidRDefault="00CD4E00" w:rsidP="00CD4E00">
            <w:pPr>
              <w:contextualSpacing/>
            </w:pPr>
            <w:r w:rsidRPr="00212D29">
              <w:t xml:space="preserve">Amphenol </w:t>
            </w:r>
            <w:r w:rsidR="00152C2B" w:rsidRPr="00212D29">
              <w:t>RJHSE-5080</w:t>
            </w:r>
          </w:p>
        </w:tc>
        <w:tc>
          <w:tcPr>
            <w:tcW w:w="3038" w:type="dxa"/>
          </w:tcPr>
          <w:p w14:paraId="7C611D15" w14:textId="77777777" w:rsidR="00152C2B" w:rsidRPr="00212D29" w:rsidRDefault="00CD4E00" w:rsidP="00F002DD">
            <w:pPr>
              <w:contextualSpacing/>
            </w:pPr>
            <w:r w:rsidRPr="00212D29">
              <w:t>Farnell 1860577</w:t>
            </w:r>
          </w:p>
        </w:tc>
      </w:tr>
      <w:tr w:rsidR="00152C2B" w:rsidRPr="007A4ECF" w14:paraId="5393C404" w14:textId="77777777" w:rsidTr="00152C2B">
        <w:tc>
          <w:tcPr>
            <w:tcW w:w="2127" w:type="dxa"/>
          </w:tcPr>
          <w:p w14:paraId="515F4813" w14:textId="77777777" w:rsidR="00152C2B" w:rsidRPr="00212D29" w:rsidRDefault="00152C2B" w:rsidP="00F002DD">
            <w:pPr>
              <w:contextualSpacing/>
            </w:pPr>
            <w:r w:rsidRPr="00212D29">
              <w:t>Power Connector</w:t>
            </w:r>
          </w:p>
        </w:tc>
        <w:tc>
          <w:tcPr>
            <w:tcW w:w="3969" w:type="dxa"/>
          </w:tcPr>
          <w:p w14:paraId="4F5CF0B2" w14:textId="77777777" w:rsidR="00152C2B" w:rsidRPr="00212D29" w:rsidRDefault="00CD4E00" w:rsidP="00152C2B">
            <w:pPr>
              <w:contextualSpacing/>
            </w:pPr>
            <w:r w:rsidRPr="00212D29">
              <w:t>DC Power Connector 5mm PCB Mount</w:t>
            </w:r>
          </w:p>
        </w:tc>
        <w:tc>
          <w:tcPr>
            <w:tcW w:w="3038" w:type="dxa"/>
          </w:tcPr>
          <w:p w14:paraId="3B8AB6CE" w14:textId="77777777" w:rsidR="00152C2B" w:rsidRPr="00212D29" w:rsidRDefault="00CD4E00" w:rsidP="00F002DD">
            <w:pPr>
              <w:contextualSpacing/>
            </w:pPr>
            <w:r w:rsidRPr="00212D29">
              <w:t>Farnell 1854512</w:t>
            </w:r>
          </w:p>
        </w:tc>
      </w:tr>
      <w:tr w:rsidR="00F002DD" w:rsidRPr="007A4ECF" w14:paraId="4914B20E" w14:textId="77777777" w:rsidTr="00152C2B">
        <w:tc>
          <w:tcPr>
            <w:tcW w:w="2127" w:type="dxa"/>
          </w:tcPr>
          <w:p w14:paraId="66D3BCB8" w14:textId="77777777" w:rsidR="00F002DD" w:rsidRPr="00212D29" w:rsidRDefault="00F002DD" w:rsidP="00F002DD">
            <w:pPr>
              <w:contextualSpacing/>
            </w:pPr>
            <w:r w:rsidRPr="00212D29">
              <w:t>Fuse Holder</w:t>
            </w:r>
          </w:p>
        </w:tc>
        <w:tc>
          <w:tcPr>
            <w:tcW w:w="3969" w:type="dxa"/>
          </w:tcPr>
          <w:p w14:paraId="63FBD4EE" w14:textId="77777777" w:rsidR="00F002DD" w:rsidRPr="00212D29" w:rsidRDefault="00F002DD" w:rsidP="00F002DD">
            <w:pPr>
              <w:contextualSpacing/>
            </w:pPr>
            <w:r w:rsidRPr="00212D29">
              <w:t>20mm PCB Mount Fuse Holder</w:t>
            </w:r>
          </w:p>
        </w:tc>
        <w:tc>
          <w:tcPr>
            <w:tcW w:w="3038" w:type="dxa"/>
          </w:tcPr>
          <w:p w14:paraId="4F24927D" w14:textId="77777777" w:rsidR="00F002DD" w:rsidRPr="00212D29" w:rsidRDefault="00CD4E00" w:rsidP="00F002DD">
            <w:pPr>
              <w:contextualSpacing/>
            </w:pPr>
            <w:r w:rsidRPr="00212D29">
              <w:t>Farnell 2461158</w:t>
            </w:r>
          </w:p>
        </w:tc>
      </w:tr>
      <w:tr w:rsidR="00F002DD" w:rsidRPr="007A4ECF" w14:paraId="1DF03B91" w14:textId="77777777" w:rsidTr="00152C2B">
        <w:tc>
          <w:tcPr>
            <w:tcW w:w="2127" w:type="dxa"/>
          </w:tcPr>
          <w:p w14:paraId="39FFAB76" w14:textId="77777777" w:rsidR="00F002DD" w:rsidRPr="00212D29" w:rsidRDefault="00F002DD" w:rsidP="00F002DD">
            <w:pPr>
              <w:contextualSpacing/>
            </w:pPr>
            <w:r w:rsidRPr="00212D29">
              <w:t>Fuse</w:t>
            </w:r>
          </w:p>
        </w:tc>
        <w:tc>
          <w:tcPr>
            <w:tcW w:w="3969" w:type="dxa"/>
          </w:tcPr>
          <w:p w14:paraId="2061A8AF" w14:textId="77777777" w:rsidR="00F002DD" w:rsidRPr="00212D29" w:rsidRDefault="00F002DD" w:rsidP="00F002DD">
            <w:pPr>
              <w:contextualSpacing/>
            </w:pPr>
            <w:r w:rsidRPr="00212D29">
              <w:t>20mm 800mA Quick Blow Fuse</w:t>
            </w:r>
          </w:p>
        </w:tc>
        <w:tc>
          <w:tcPr>
            <w:tcW w:w="3038" w:type="dxa"/>
          </w:tcPr>
          <w:p w14:paraId="5D90FABE" w14:textId="77777777" w:rsidR="00F002DD" w:rsidRPr="00212D29" w:rsidRDefault="004B4F9B" w:rsidP="00F002DD">
            <w:pPr>
              <w:contextualSpacing/>
            </w:pPr>
            <w:r w:rsidRPr="00212D29">
              <w:t>Farnell 2461215</w:t>
            </w:r>
          </w:p>
        </w:tc>
      </w:tr>
      <w:tr w:rsidR="00405050" w:rsidRPr="007A4ECF" w14:paraId="6D2CF38E" w14:textId="77777777" w:rsidTr="00152C2B">
        <w:tc>
          <w:tcPr>
            <w:tcW w:w="2127" w:type="dxa"/>
          </w:tcPr>
          <w:p w14:paraId="09859A5A" w14:textId="5178865A" w:rsidR="00405050" w:rsidRPr="00212D29" w:rsidRDefault="00405050" w:rsidP="00405050">
            <w:pPr>
              <w:contextualSpacing/>
            </w:pPr>
            <w:r>
              <w:t>D1</w:t>
            </w:r>
          </w:p>
        </w:tc>
        <w:tc>
          <w:tcPr>
            <w:tcW w:w="3969" w:type="dxa"/>
          </w:tcPr>
          <w:p w14:paraId="657F19DA" w14:textId="69912313" w:rsidR="00405050" w:rsidRPr="00212D29" w:rsidRDefault="00405050" w:rsidP="00405050">
            <w:pPr>
              <w:contextualSpacing/>
            </w:pPr>
            <w:r w:rsidRPr="00212D29">
              <w:t>SA</w:t>
            </w:r>
            <w:r>
              <w:t>12</w:t>
            </w:r>
            <w:r w:rsidRPr="00212D29">
              <w:t>A</w:t>
            </w:r>
          </w:p>
        </w:tc>
        <w:tc>
          <w:tcPr>
            <w:tcW w:w="3038" w:type="dxa"/>
          </w:tcPr>
          <w:p w14:paraId="580FB203" w14:textId="7311B8AF" w:rsidR="00405050" w:rsidRPr="00212D29" w:rsidRDefault="00405050" w:rsidP="00405050">
            <w:pPr>
              <w:contextualSpacing/>
            </w:pPr>
            <w:r w:rsidRPr="00212D29">
              <w:t xml:space="preserve">Farnell </w:t>
            </w:r>
            <w:r>
              <w:t>2679618</w:t>
            </w:r>
          </w:p>
        </w:tc>
      </w:tr>
      <w:tr w:rsidR="00405050" w:rsidRPr="007A4ECF" w14:paraId="611995D0" w14:textId="77777777" w:rsidTr="00152C2B">
        <w:tc>
          <w:tcPr>
            <w:tcW w:w="2127" w:type="dxa"/>
          </w:tcPr>
          <w:p w14:paraId="42271729" w14:textId="17AC83F1" w:rsidR="00405050" w:rsidRPr="00212D29" w:rsidRDefault="00405050" w:rsidP="00405050">
            <w:pPr>
              <w:contextualSpacing/>
            </w:pPr>
            <w:r>
              <w:t>D2, D3, D4</w:t>
            </w:r>
          </w:p>
        </w:tc>
        <w:tc>
          <w:tcPr>
            <w:tcW w:w="3969" w:type="dxa"/>
          </w:tcPr>
          <w:p w14:paraId="70B04EA4" w14:textId="72752809" w:rsidR="00405050" w:rsidRPr="00212D29" w:rsidRDefault="00405050" w:rsidP="00405050">
            <w:pPr>
              <w:contextualSpacing/>
            </w:pPr>
            <w:r w:rsidRPr="00212D29">
              <w:t>SA</w:t>
            </w:r>
            <w:r>
              <w:t>15CA</w:t>
            </w:r>
          </w:p>
        </w:tc>
        <w:tc>
          <w:tcPr>
            <w:tcW w:w="3038" w:type="dxa"/>
          </w:tcPr>
          <w:p w14:paraId="36C5E61C" w14:textId="6B1DD8C4" w:rsidR="00405050" w:rsidRPr="00212D29" w:rsidRDefault="00405050" w:rsidP="00405050">
            <w:pPr>
              <w:contextualSpacing/>
            </w:pPr>
            <w:r w:rsidRPr="00212D29">
              <w:t xml:space="preserve">Farnell </w:t>
            </w:r>
            <w:r>
              <w:t>2762809</w:t>
            </w:r>
          </w:p>
        </w:tc>
      </w:tr>
    </w:tbl>
    <w:p w14:paraId="7125490E" w14:textId="752BF592" w:rsidR="00750C72" w:rsidRDefault="00750C72" w:rsidP="00830835">
      <w:pPr>
        <w:spacing w:before="120"/>
        <w:rPr>
          <w:b/>
          <w:bCs/>
        </w:rPr>
        <w:sectPr w:rsidR="00750C72" w:rsidSect="000C5B81">
          <w:footerReference w:type="even" r:id="rId34"/>
          <w:footerReference w:type="default" r:id="rId35"/>
          <w:headerReference w:type="first" r:id="rId36"/>
          <w:footerReference w:type="first" r:id="rId37"/>
          <w:endnotePr>
            <w:numFmt w:val="decimal"/>
          </w:endnotePr>
          <w:pgSz w:w="11906" w:h="16838"/>
          <w:pgMar w:top="1440" w:right="1440" w:bottom="1440" w:left="1440" w:header="709" w:footer="709" w:gutter="0"/>
          <w:cols w:space="708"/>
          <w:docGrid w:linePitch="360"/>
        </w:sectPr>
      </w:pPr>
      <w:bookmarkStart w:id="264" w:name="_Hlk80967987"/>
      <w:r>
        <w:t xml:space="preserve">(* Farnell part </w:t>
      </w:r>
      <w:r w:rsidRPr="00212D29">
        <w:t>1848372</w:t>
      </w:r>
      <w:r>
        <w:t xml:space="preserve"> has threaded screw lock posts for cable plugs fitted with </w:t>
      </w:r>
      <w:r w:rsidR="005042AB">
        <w:t>locking</w:t>
      </w:r>
      <w:r>
        <w:t xml:space="preserve"> screws. If you do not want these, use alternative </w:t>
      </w:r>
      <w:r w:rsidR="005042AB">
        <w:t xml:space="preserve">part </w:t>
      </w:r>
      <w:r>
        <w:t>1084701 instead.)</w:t>
      </w:r>
    </w:p>
    <w:p w14:paraId="79D2FC43" w14:textId="35B4B8E0" w:rsidR="00152C2B" w:rsidRDefault="00152C2B" w:rsidP="00152C2B">
      <w:pPr>
        <w:pStyle w:val="Heading3"/>
      </w:pPr>
      <w:bookmarkStart w:id="265" w:name="_Toc170378743"/>
      <w:bookmarkEnd w:id="264"/>
      <w:r>
        <w:lastRenderedPageBreak/>
        <w:t>Schematic</w:t>
      </w:r>
      <w:bookmarkEnd w:id="265"/>
    </w:p>
    <w:p w14:paraId="2E24895B" w14:textId="3BC4DAA0" w:rsidR="00152C2B" w:rsidRDefault="00987488" w:rsidP="00994514">
      <w:pPr>
        <w:jc w:val="center"/>
      </w:pPr>
      <w:r>
        <w:rPr>
          <w:noProof/>
        </w:rPr>
        <w:drawing>
          <wp:inline distT="0" distB="0" distL="0" distR="0" wp14:anchorId="7EB5259C" wp14:editId="5E2F7EC1">
            <wp:extent cx="8107200" cy="5400000"/>
            <wp:effectExtent l="0" t="0" r="8255"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mulatorT2PowerRevD_sc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107200" cy="5400000"/>
                    </a:xfrm>
                    <a:prstGeom prst="rect">
                      <a:avLst/>
                    </a:prstGeom>
                  </pic:spPr>
                </pic:pic>
              </a:graphicData>
            </a:graphic>
          </wp:inline>
        </w:drawing>
      </w:r>
    </w:p>
    <w:p w14:paraId="4AB63B01" w14:textId="77777777" w:rsidR="00994514" w:rsidRDefault="00994514" w:rsidP="00152C2B">
      <w:pPr>
        <w:pStyle w:val="Heading3"/>
        <w:sectPr w:rsidR="00994514" w:rsidSect="00733A4D">
          <w:endnotePr>
            <w:numFmt w:val="decimal"/>
          </w:endnotePr>
          <w:pgSz w:w="16838" w:h="11906" w:orient="landscape"/>
          <w:pgMar w:top="1440" w:right="1440" w:bottom="1440" w:left="1440" w:header="709" w:footer="709" w:gutter="0"/>
          <w:cols w:space="708"/>
          <w:docGrid w:linePitch="360"/>
        </w:sectPr>
      </w:pPr>
    </w:p>
    <w:p w14:paraId="4C027220" w14:textId="77777777" w:rsidR="00D230DD" w:rsidRDefault="00D230DD" w:rsidP="00D230DD">
      <w:pPr>
        <w:pStyle w:val="Heading3"/>
      </w:pPr>
      <w:bookmarkStart w:id="266" w:name="_Toc170378744"/>
      <w:r>
        <w:lastRenderedPageBreak/>
        <w:t>Parts</w:t>
      </w:r>
      <w:bookmarkEnd w:id="266"/>
    </w:p>
    <w:p w14:paraId="14E10A86" w14:textId="77777777" w:rsidR="00D230DD" w:rsidRPr="00212D29" w:rsidRDefault="00D230DD" w:rsidP="00D230DD">
      <w:pPr>
        <w:keepNext/>
      </w:pPr>
      <w:r w:rsidRPr="00212D29">
        <w:t xml:space="preserve">The following photograph shows the complete set of parts </w:t>
      </w:r>
      <w:r w:rsidR="00212D29" w:rsidRPr="00212D29">
        <w:t xml:space="preserve">required </w:t>
      </w:r>
      <w:r w:rsidRPr="00212D29">
        <w:t xml:space="preserve">for the Power Board PCB. </w:t>
      </w:r>
    </w:p>
    <w:p w14:paraId="185D6271" w14:textId="4FF47CF8" w:rsidR="00D230DD" w:rsidRDefault="00987488" w:rsidP="00D230DD">
      <w:pPr>
        <w:keepNext/>
        <w:jc w:val="center"/>
      </w:pPr>
      <w:r>
        <w:rPr>
          <w:noProof/>
        </w:rPr>
        <w:drawing>
          <wp:inline distT="0" distB="0" distL="0" distR="0" wp14:anchorId="442A8B3E" wp14:editId="5FC686D5">
            <wp:extent cx="3600000" cy="2624400"/>
            <wp:effectExtent l="19050" t="19050" r="19685" b="24130"/>
            <wp:docPr id="92" name="Picture 9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g_065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624400"/>
                    </a:xfrm>
                    <a:prstGeom prst="rect">
                      <a:avLst/>
                    </a:prstGeom>
                    <a:ln w="12700">
                      <a:solidFill>
                        <a:schemeClr val="tx1"/>
                      </a:solidFill>
                    </a:ln>
                  </pic:spPr>
                </pic:pic>
              </a:graphicData>
            </a:graphic>
          </wp:inline>
        </w:drawing>
      </w:r>
    </w:p>
    <w:p w14:paraId="51963F86" w14:textId="43BC1D00" w:rsidR="00D230DD" w:rsidRPr="009B5FE2" w:rsidRDefault="00D230DD" w:rsidP="00D230DD">
      <w:pPr>
        <w:pStyle w:val="Caption"/>
        <w:jc w:val="center"/>
      </w:pPr>
      <w:bookmarkStart w:id="267" w:name="_Toc170378923"/>
      <w:r>
        <w:t xml:space="preserve">Figure </w:t>
      </w:r>
      <w:r>
        <w:rPr>
          <w:noProof/>
        </w:rPr>
        <w:fldChar w:fldCharType="begin"/>
      </w:r>
      <w:r>
        <w:rPr>
          <w:noProof/>
        </w:rPr>
        <w:instrText xml:space="preserve"> SEQ Figure \* ARABIC </w:instrText>
      </w:r>
      <w:r>
        <w:rPr>
          <w:noProof/>
        </w:rPr>
        <w:fldChar w:fldCharType="separate"/>
      </w:r>
      <w:r w:rsidR="00A354A3">
        <w:rPr>
          <w:noProof/>
        </w:rPr>
        <w:t>20</w:t>
      </w:r>
      <w:r>
        <w:rPr>
          <w:noProof/>
        </w:rPr>
        <w:fldChar w:fldCharType="end"/>
      </w:r>
      <w:r>
        <w:t xml:space="preserve"> – Power Board Parts</w:t>
      </w:r>
      <w:bookmarkEnd w:id="267"/>
    </w:p>
    <w:p w14:paraId="0C0FD38C" w14:textId="77777777" w:rsidR="00152C2B" w:rsidRDefault="00152C2B" w:rsidP="00152C2B">
      <w:pPr>
        <w:pStyle w:val="Heading3"/>
      </w:pPr>
      <w:bookmarkStart w:id="268" w:name="_Toc170378745"/>
      <w:r>
        <w:t>PCB Layout</w:t>
      </w:r>
      <w:bookmarkEnd w:id="268"/>
    </w:p>
    <w:p w14:paraId="5633497F" w14:textId="77777777" w:rsidR="00152C2B" w:rsidRPr="00212D29" w:rsidRDefault="00152C2B" w:rsidP="00152C2B">
      <w:pPr>
        <w:keepNext/>
      </w:pPr>
      <w:r w:rsidRPr="00212D29">
        <w:t>The following diagram shows the layout of the Power Board PCB. All components are mounted on the top (silkscreen) side of the board.</w:t>
      </w:r>
    </w:p>
    <w:p w14:paraId="08976A5A" w14:textId="5111B365" w:rsidR="00152C2B" w:rsidRDefault="005B1C6D" w:rsidP="00152C2B">
      <w:pPr>
        <w:keepNext/>
        <w:jc w:val="center"/>
      </w:pPr>
      <w:r>
        <w:rPr>
          <w:noProof/>
        </w:rPr>
        <w:drawing>
          <wp:inline distT="0" distB="0" distL="0" distR="0" wp14:anchorId="65981DF0" wp14:editId="4485A0F4">
            <wp:extent cx="2736923" cy="2764615"/>
            <wp:effectExtent l="19050" t="19050" r="25400" b="17145"/>
            <wp:docPr id="107" name="Picture 10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imulatorT2PowerRevD_brd - white.png"/>
                    <pic:cNvPicPr/>
                  </pic:nvPicPr>
                  <pic:blipFill>
                    <a:blip r:embed="rId40">
                      <a:extLst>
                        <a:ext uri="{28A0092B-C50C-407E-A947-70E740481C1C}">
                          <a14:useLocalDpi xmlns:a14="http://schemas.microsoft.com/office/drawing/2010/main" val="0"/>
                        </a:ext>
                      </a:extLst>
                    </a:blip>
                    <a:stretch>
                      <a:fillRect/>
                    </a:stretch>
                  </pic:blipFill>
                  <pic:spPr>
                    <a:xfrm>
                      <a:off x="0" y="0"/>
                      <a:ext cx="2736923" cy="2764615"/>
                    </a:xfrm>
                    <a:prstGeom prst="rect">
                      <a:avLst/>
                    </a:prstGeom>
                    <a:ln w="12700">
                      <a:solidFill>
                        <a:schemeClr val="tx1"/>
                      </a:solidFill>
                    </a:ln>
                  </pic:spPr>
                </pic:pic>
              </a:graphicData>
            </a:graphic>
          </wp:inline>
        </w:drawing>
      </w:r>
    </w:p>
    <w:p w14:paraId="33D7B0AC" w14:textId="3A49E1B6" w:rsidR="00E21E80" w:rsidRPr="009B5FE2" w:rsidRDefault="00E21E80" w:rsidP="00E21E80">
      <w:pPr>
        <w:pStyle w:val="Caption"/>
        <w:jc w:val="center"/>
      </w:pPr>
      <w:bookmarkStart w:id="269" w:name="_Toc17037892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21</w:t>
      </w:r>
      <w:r w:rsidR="00D15F53">
        <w:rPr>
          <w:noProof/>
        </w:rPr>
        <w:fldChar w:fldCharType="end"/>
      </w:r>
      <w:r>
        <w:t xml:space="preserve"> – Power Board Layout</w:t>
      </w:r>
      <w:bookmarkEnd w:id="269"/>
    </w:p>
    <w:p w14:paraId="74A1963D" w14:textId="77777777" w:rsidR="00152C2B" w:rsidRDefault="00152C2B" w:rsidP="00152C2B">
      <w:pPr>
        <w:pStyle w:val="Heading3"/>
      </w:pPr>
      <w:bookmarkStart w:id="270" w:name="_Toc170378746"/>
      <w:r>
        <w:t>Construction</w:t>
      </w:r>
      <w:bookmarkEnd w:id="270"/>
    </w:p>
    <w:p w14:paraId="760DA79B" w14:textId="7B61729A" w:rsidR="00152C2B" w:rsidRPr="00212D29" w:rsidRDefault="00152C2B" w:rsidP="00152C2B">
      <w:r w:rsidRPr="00212D29">
        <w:t xml:space="preserve">All the components on the </w:t>
      </w:r>
      <w:r w:rsidR="008A35FF" w:rsidRPr="00212D29">
        <w:t xml:space="preserve">Power </w:t>
      </w:r>
      <w:r w:rsidR="004E19AE">
        <w:t>module</w:t>
      </w:r>
      <w:r w:rsidR="004E19AE" w:rsidRPr="00212D29">
        <w:t xml:space="preserve"> </w:t>
      </w:r>
      <w:r w:rsidRPr="00212D29">
        <w:t>are mounted on top, silkscreen, side of the board.</w:t>
      </w:r>
    </w:p>
    <w:p w14:paraId="04E3D27C" w14:textId="77777777" w:rsidR="00DC3C21" w:rsidRPr="00212D29" w:rsidRDefault="00DC3C21" w:rsidP="006C4A3A">
      <w:pPr>
        <w:pStyle w:val="ListParagraph"/>
        <w:numPr>
          <w:ilvl w:val="0"/>
          <w:numId w:val="6"/>
        </w:numPr>
      </w:pPr>
      <w:r w:rsidRPr="00212D29">
        <w:t>If your Power Board came from a panelized PCB, lightly file down any remaining nibs from the edges of the board.</w:t>
      </w:r>
    </w:p>
    <w:p w14:paraId="330E8530" w14:textId="57113F93" w:rsidR="00152C2B" w:rsidRDefault="00152C2B" w:rsidP="006C4A3A">
      <w:pPr>
        <w:pStyle w:val="ListParagraph"/>
        <w:numPr>
          <w:ilvl w:val="0"/>
          <w:numId w:val="6"/>
        </w:numPr>
      </w:pPr>
      <w:r w:rsidRPr="00212D29">
        <w:lastRenderedPageBreak/>
        <w:t>Start by soldering the components with the lowest profile, then the remainder of the components in order of increasing height</w:t>
      </w:r>
      <w:r w:rsidR="008A35FF" w:rsidRPr="00212D29">
        <w:t>.</w:t>
      </w:r>
    </w:p>
    <w:p w14:paraId="2B368D55" w14:textId="4DDAC324" w:rsidR="00987488" w:rsidRPr="00212D29" w:rsidRDefault="00987488" w:rsidP="00987488">
      <w:pPr>
        <w:pStyle w:val="ListParagraph"/>
        <w:numPr>
          <w:ilvl w:val="0"/>
          <w:numId w:val="6"/>
        </w:numPr>
      </w:pPr>
      <w:r w:rsidRPr="00212D29">
        <w:t xml:space="preserve">Pay </w:t>
      </w:r>
      <w:r>
        <w:t>close</w:t>
      </w:r>
      <w:r w:rsidRPr="00212D29">
        <w:t xml:space="preserve"> attention to the correct orientation of the polarised </w:t>
      </w:r>
      <w:r>
        <w:t>diode</w:t>
      </w:r>
      <w:r w:rsidRPr="00212D29">
        <w:t xml:space="preserve"> D1</w:t>
      </w:r>
      <w:r>
        <w:t>. D2, D3 &amp; D4 are not polarised.</w:t>
      </w:r>
    </w:p>
    <w:p w14:paraId="4F18475F" w14:textId="77777777" w:rsidR="008A35FF" w:rsidRPr="00212D29" w:rsidRDefault="008A35FF" w:rsidP="006C4A3A">
      <w:pPr>
        <w:pStyle w:val="ListParagraph"/>
        <w:numPr>
          <w:ilvl w:val="0"/>
          <w:numId w:val="6"/>
        </w:numPr>
      </w:pPr>
      <w:r w:rsidRPr="00212D29">
        <w:t>There is no need to fit pins to the test point holes TP1 – TP2.</w:t>
      </w:r>
    </w:p>
    <w:p w14:paraId="7176E58B" w14:textId="77777777" w:rsidR="008A35FF" w:rsidRPr="00212D29" w:rsidRDefault="008A35FF" w:rsidP="006C4A3A">
      <w:pPr>
        <w:pStyle w:val="ListParagraph"/>
        <w:numPr>
          <w:ilvl w:val="0"/>
          <w:numId w:val="6"/>
        </w:numPr>
      </w:pPr>
      <w:r w:rsidRPr="00212D29">
        <w:t>Fit a 20mm 800mA quick blow fuse to the fuse holder.</w:t>
      </w:r>
    </w:p>
    <w:p w14:paraId="7951041F" w14:textId="67A2387E" w:rsidR="00152C2B" w:rsidRPr="00212D29" w:rsidRDefault="008A35FF" w:rsidP="006C4A3A">
      <w:pPr>
        <w:pStyle w:val="ListParagraph"/>
        <w:numPr>
          <w:ilvl w:val="0"/>
          <w:numId w:val="1"/>
        </w:numPr>
      </w:pPr>
      <w:r w:rsidRPr="00212D29">
        <w:t>Note that the connectors</w:t>
      </w:r>
      <w:r w:rsidR="00DC3C21" w:rsidRPr="00212D29">
        <w:t xml:space="preserve"> overhang the </w:t>
      </w:r>
      <w:r w:rsidRPr="00212D29">
        <w:t>edge</w:t>
      </w:r>
      <w:r w:rsidR="00DC3C21" w:rsidRPr="00212D29">
        <w:t>s</w:t>
      </w:r>
      <w:r w:rsidRPr="00212D29">
        <w:t xml:space="preserve"> of the PCB</w:t>
      </w:r>
      <w:r w:rsidR="00DC3C21" w:rsidRPr="00212D29">
        <w:t xml:space="preserve"> slightly</w:t>
      </w:r>
      <w:r w:rsidRPr="00212D29">
        <w:t xml:space="preserve">. This is </w:t>
      </w:r>
      <w:r w:rsidR="000E6CD5" w:rsidRPr="00212D29">
        <w:t>intentional and</w:t>
      </w:r>
      <w:r w:rsidRPr="00212D29">
        <w:t xml:space="preserve"> is to allow for the board to be fitted into to a case in future.</w:t>
      </w:r>
    </w:p>
    <w:p w14:paraId="34181891" w14:textId="77777777" w:rsidR="00152C2B" w:rsidRPr="00212D29" w:rsidRDefault="00152C2B" w:rsidP="00152C2B">
      <w:pPr>
        <w:keepNext/>
      </w:pPr>
      <w:r w:rsidRPr="00212D29">
        <w:t>A completed Power Board PCB is shown in the following photograph.</w:t>
      </w:r>
    </w:p>
    <w:p w14:paraId="1B733D88" w14:textId="5A7A6FB0" w:rsidR="00152C2B" w:rsidRDefault="00987488" w:rsidP="00152C2B">
      <w:pPr>
        <w:keepNext/>
        <w:jc w:val="center"/>
      </w:pPr>
      <w:r>
        <w:rPr>
          <w:noProof/>
        </w:rPr>
        <w:drawing>
          <wp:inline distT="0" distB="0" distL="0" distR="0" wp14:anchorId="3ECDDCCF" wp14:editId="155E5A9A">
            <wp:extent cx="3600000" cy="2743200"/>
            <wp:effectExtent l="19050" t="19050" r="19685" b="19050"/>
            <wp:docPr id="97" name="Picture 9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066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743200"/>
                    </a:xfrm>
                    <a:prstGeom prst="rect">
                      <a:avLst/>
                    </a:prstGeom>
                    <a:ln w="12700">
                      <a:solidFill>
                        <a:schemeClr val="tx1"/>
                      </a:solidFill>
                    </a:ln>
                  </pic:spPr>
                </pic:pic>
              </a:graphicData>
            </a:graphic>
          </wp:inline>
        </w:drawing>
      </w:r>
    </w:p>
    <w:p w14:paraId="2F0C4F7E" w14:textId="67F92F82" w:rsidR="00152C2B" w:rsidRDefault="00152C2B" w:rsidP="00152C2B">
      <w:pPr>
        <w:pStyle w:val="Caption"/>
        <w:jc w:val="center"/>
      </w:pPr>
      <w:bookmarkStart w:id="271" w:name="_Toc17037892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22</w:t>
      </w:r>
      <w:r w:rsidR="00D15F53">
        <w:rPr>
          <w:noProof/>
        </w:rPr>
        <w:fldChar w:fldCharType="end"/>
      </w:r>
      <w:r>
        <w:t xml:space="preserve"> – Completed </w:t>
      </w:r>
      <w:r w:rsidR="00E21E80">
        <w:t xml:space="preserve">Power </w:t>
      </w:r>
      <w:r w:rsidR="004E19AE">
        <w:t xml:space="preserve">Module </w:t>
      </w:r>
      <w:r>
        <w:t>PCB</w:t>
      </w:r>
      <w:bookmarkEnd w:id="271"/>
    </w:p>
    <w:p w14:paraId="06525A63" w14:textId="2CC2F7B9" w:rsidR="00E21E80" w:rsidRDefault="00E21E80" w:rsidP="00994514">
      <w:pPr>
        <w:pStyle w:val="Heading2"/>
        <w:pageBreakBefore/>
      </w:pPr>
      <w:bookmarkStart w:id="272" w:name="_Toc170378747"/>
      <w:r>
        <w:lastRenderedPageBreak/>
        <w:t xml:space="preserve">Magneto-Resistive Sensor </w:t>
      </w:r>
      <w:r w:rsidR="004E19AE">
        <w:t>Module</w:t>
      </w:r>
      <w:bookmarkEnd w:id="272"/>
    </w:p>
    <w:p w14:paraId="206231A1" w14:textId="753D9C94" w:rsidR="00DC3C21" w:rsidRPr="00212D29" w:rsidRDefault="00DC3C21" w:rsidP="00DC3C21">
      <w:r w:rsidRPr="00212D29">
        <w:t xml:space="preserve">The magneto-resistive </w:t>
      </w:r>
      <w:r w:rsidR="008E418D" w:rsidRPr="00212D29">
        <w:t>s</w:t>
      </w:r>
      <w:r w:rsidRPr="00212D29">
        <w:t>ensor</w:t>
      </w:r>
      <w:r w:rsidR="004E19AE">
        <w:t xml:space="preserve"> module</w:t>
      </w:r>
      <w:r w:rsidRPr="00212D29">
        <w:t>, which is based on a design</w:t>
      </w:r>
      <w:r w:rsidRPr="00212D29">
        <w:rPr>
          <w:rStyle w:val="FootnoteReference"/>
        </w:rPr>
        <w:footnoteReference w:id="16"/>
      </w:r>
      <w:r w:rsidRPr="00212D29">
        <w:t xml:space="preserve"> by Aidan Hedley, uses a Honeywell magneto-resistive sensor IC</w:t>
      </w:r>
      <w:r w:rsidRPr="00212D29">
        <w:rPr>
          <w:rStyle w:val="FootnoteReference"/>
        </w:rPr>
        <w:footnoteReference w:id="17"/>
      </w:r>
      <w:r w:rsidRPr="00212D29">
        <w:t xml:space="preserve">, activated by a small, powerful rare earth magnet mounted on the wheel shroud. This sensor has no moving or optical </w:t>
      </w:r>
      <w:r w:rsidR="000E6CD5" w:rsidRPr="00212D29">
        <w:t>parts and</w:t>
      </w:r>
      <w:r w:rsidRPr="00212D29">
        <w:t xml:space="preserve"> is completely free of optical interference. It also draws much less current than </w:t>
      </w:r>
      <w:r w:rsidR="009B7054" w:rsidRPr="00212D29">
        <w:t>most</w:t>
      </w:r>
      <w:r w:rsidRPr="00212D29">
        <w:t xml:space="preserve"> optical sensor</w:t>
      </w:r>
      <w:r w:rsidR="009B7054" w:rsidRPr="00212D29">
        <w:t>s</w:t>
      </w:r>
      <w:r w:rsidRPr="00212D29">
        <w:t>.</w:t>
      </w:r>
    </w:p>
    <w:p w14:paraId="7216A0A9" w14:textId="241678E3" w:rsidR="00DC3C21" w:rsidRPr="00212D29" w:rsidRDefault="00DC3C21" w:rsidP="00DC3C21">
      <w:r w:rsidRPr="00212D29">
        <w:t xml:space="preserve">Using a magnet of the type suggested below, the </w:t>
      </w:r>
      <w:r w:rsidR="009B7054" w:rsidRPr="00212D29">
        <w:t xml:space="preserve">absolute </w:t>
      </w:r>
      <w:r w:rsidRPr="00212D29">
        <w:t xml:space="preserve">maximum operating distance of the prototype </w:t>
      </w:r>
      <w:r w:rsidR="000E6CD5">
        <w:t>is</w:t>
      </w:r>
      <w:r w:rsidRPr="00212D29">
        <w:t xml:space="preserve"> approximately 60mm (face of magnet to face of </w:t>
      </w:r>
      <w:r w:rsidR="009B7054" w:rsidRPr="00212D29">
        <w:t>sensor</w:t>
      </w:r>
      <w:r w:rsidRPr="00212D29">
        <w:t>). In practice a</w:t>
      </w:r>
      <w:r w:rsidR="009B7054" w:rsidRPr="00212D29">
        <w:t xml:space="preserve"> maximum operating</w:t>
      </w:r>
      <w:r w:rsidRPr="00212D29">
        <w:t xml:space="preserve"> distance of approximately </w:t>
      </w:r>
      <w:r w:rsidR="009B7054" w:rsidRPr="00212D29">
        <w:t>30-</w:t>
      </w:r>
      <w:r w:rsidRPr="00212D29">
        <w:t xml:space="preserve">40mm </w:t>
      </w:r>
      <w:r w:rsidR="009B7054" w:rsidRPr="00212D29">
        <w:t>is recommended</w:t>
      </w:r>
      <w:r w:rsidRPr="00212D29">
        <w:t>.</w:t>
      </w:r>
    </w:p>
    <w:p w14:paraId="691E75EB" w14:textId="77777777" w:rsidR="00DC3C21" w:rsidRDefault="009B7054" w:rsidP="00DC3C21">
      <w:pPr>
        <w:keepNext/>
        <w:jc w:val="center"/>
      </w:pPr>
      <w:r>
        <w:rPr>
          <w:noProof/>
          <w:lang w:eastAsia="en-GB"/>
        </w:rPr>
        <w:drawing>
          <wp:inline distT="0" distB="0" distL="0" distR="0" wp14:anchorId="5D79D1C8" wp14:editId="2571CC89">
            <wp:extent cx="3600000" cy="1980000"/>
            <wp:effectExtent l="19050" t="19050" r="1968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4.jpg"/>
                    <pic:cNvPicPr/>
                  </pic:nvPicPr>
                  <pic:blipFill>
                    <a:blip r:embed="rId42">
                      <a:extLst>
                        <a:ext uri="{28A0092B-C50C-407E-A947-70E740481C1C}">
                          <a14:useLocalDpi xmlns:a14="http://schemas.microsoft.com/office/drawing/2010/main" val="0"/>
                        </a:ext>
                      </a:extLst>
                    </a:blip>
                    <a:stretch>
                      <a:fillRect/>
                    </a:stretch>
                  </pic:blipFill>
                  <pic:spPr>
                    <a:xfrm>
                      <a:off x="0" y="0"/>
                      <a:ext cx="3600000" cy="1980000"/>
                    </a:xfrm>
                    <a:prstGeom prst="rect">
                      <a:avLst/>
                    </a:prstGeom>
                    <a:ln w="12700">
                      <a:solidFill>
                        <a:schemeClr val="tx1"/>
                      </a:solidFill>
                    </a:ln>
                  </pic:spPr>
                </pic:pic>
              </a:graphicData>
            </a:graphic>
          </wp:inline>
        </w:drawing>
      </w:r>
    </w:p>
    <w:p w14:paraId="509EA265" w14:textId="2B3061F6" w:rsidR="00DC3C21" w:rsidRDefault="00DC3C21" w:rsidP="00DC3C21">
      <w:pPr>
        <w:pStyle w:val="Caption"/>
        <w:jc w:val="center"/>
        <w:rPr>
          <w:color w:val="00B050"/>
        </w:rPr>
      </w:pPr>
      <w:bookmarkStart w:id="273" w:name="_Toc472626756"/>
      <w:bookmarkStart w:id="274" w:name="_Toc17037892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23</w:t>
      </w:r>
      <w:r w:rsidR="00D15F53">
        <w:rPr>
          <w:noProof/>
        </w:rPr>
        <w:fldChar w:fldCharType="end"/>
      </w:r>
      <w:r>
        <w:t xml:space="preserve"> – Magneto-Resistive Sensor Demonstration</w:t>
      </w:r>
      <w:bookmarkEnd w:id="273"/>
      <w:bookmarkEnd w:id="274"/>
    </w:p>
    <w:p w14:paraId="70C8D75A" w14:textId="77777777" w:rsidR="00E21E80" w:rsidRPr="00212D29" w:rsidRDefault="00DC3C21" w:rsidP="00E21E80">
      <w:r w:rsidRPr="00212D29">
        <w:t>The sensor PCB contains all the components of the sensor, including the magneto-resistive sensor itself, a diagnostic LED, and associated components.</w:t>
      </w:r>
      <w:r w:rsidR="008E418D" w:rsidRPr="00212D29">
        <w:t xml:space="preserve"> Build one sensor PCB for each bell you want to connect to the simulator.</w:t>
      </w:r>
    </w:p>
    <w:p w14:paraId="63FA8FA7" w14:textId="77777777" w:rsidR="00E21E80" w:rsidRDefault="00E21E80" w:rsidP="00E21E80">
      <w:pPr>
        <w:pStyle w:val="Heading3"/>
      </w:pPr>
      <w:bookmarkStart w:id="275" w:name="_Toc170378748"/>
      <w:r>
        <w:t>Parts List</w:t>
      </w:r>
      <w:bookmarkEnd w:id="275"/>
    </w:p>
    <w:p w14:paraId="1E65F288" w14:textId="2F5FDE4D" w:rsidR="00E21E80" w:rsidRPr="00393B25" w:rsidRDefault="00E21E80" w:rsidP="00E21E80">
      <w:pPr>
        <w:pStyle w:val="Caption"/>
        <w:keepNext/>
      </w:pPr>
      <w:bookmarkStart w:id="276" w:name="_Toc170378899"/>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A354A3">
        <w:rPr>
          <w:noProof/>
        </w:rPr>
        <w:t>4</w:t>
      </w:r>
      <w:r w:rsidR="00D15F53">
        <w:rPr>
          <w:noProof/>
        </w:rPr>
        <w:fldChar w:fldCharType="end"/>
      </w:r>
      <w:r>
        <w:t xml:space="preserve"> – Magneto-Resistive Sensor </w:t>
      </w:r>
      <w:r w:rsidR="004E19AE">
        <w:t xml:space="preserve">Module </w:t>
      </w:r>
      <w:r>
        <w:t>Parts List</w:t>
      </w:r>
      <w:bookmarkEnd w:id="27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394"/>
        <w:gridCol w:w="2755"/>
      </w:tblGrid>
      <w:tr w:rsidR="00E21E80" w:rsidRPr="00AE25BB" w14:paraId="02EB9499" w14:textId="77777777" w:rsidTr="0061073A">
        <w:tc>
          <w:tcPr>
            <w:tcW w:w="1985" w:type="dxa"/>
            <w:shd w:val="clear" w:color="auto" w:fill="D9D9D9" w:themeFill="background1" w:themeFillShade="D9"/>
          </w:tcPr>
          <w:p w14:paraId="4815FE5B" w14:textId="77777777" w:rsidR="00E21E80" w:rsidRPr="00212D29" w:rsidRDefault="00E21E80" w:rsidP="00F002DD">
            <w:pPr>
              <w:contextualSpacing/>
              <w:rPr>
                <w:b/>
              </w:rPr>
            </w:pPr>
            <w:r w:rsidRPr="00212D29">
              <w:rPr>
                <w:b/>
              </w:rPr>
              <w:t>Reference</w:t>
            </w:r>
          </w:p>
        </w:tc>
        <w:tc>
          <w:tcPr>
            <w:tcW w:w="4394" w:type="dxa"/>
            <w:shd w:val="clear" w:color="auto" w:fill="D9D9D9" w:themeFill="background1" w:themeFillShade="D9"/>
          </w:tcPr>
          <w:p w14:paraId="0ECBD6AF" w14:textId="77777777" w:rsidR="00E21E80" w:rsidRPr="00212D29" w:rsidRDefault="00E21E80" w:rsidP="00F002DD">
            <w:pPr>
              <w:contextualSpacing/>
              <w:rPr>
                <w:b/>
              </w:rPr>
            </w:pPr>
            <w:r w:rsidRPr="00212D29">
              <w:rPr>
                <w:b/>
              </w:rPr>
              <w:t>Component</w:t>
            </w:r>
          </w:p>
        </w:tc>
        <w:tc>
          <w:tcPr>
            <w:tcW w:w="2755" w:type="dxa"/>
            <w:shd w:val="clear" w:color="auto" w:fill="D9D9D9" w:themeFill="background1" w:themeFillShade="D9"/>
          </w:tcPr>
          <w:p w14:paraId="3CF7A116" w14:textId="77777777" w:rsidR="00E21E80" w:rsidRPr="00212D29" w:rsidRDefault="00E21E80" w:rsidP="00F002DD">
            <w:pPr>
              <w:contextualSpacing/>
              <w:rPr>
                <w:b/>
              </w:rPr>
            </w:pPr>
            <w:r w:rsidRPr="00212D29">
              <w:rPr>
                <w:b/>
              </w:rPr>
              <w:t>Notes</w:t>
            </w:r>
          </w:p>
        </w:tc>
      </w:tr>
      <w:tr w:rsidR="00E21E80" w:rsidRPr="007A4ECF" w14:paraId="266A91C8" w14:textId="77777777" w:rsidTr="0061073A">
        <w:tc>
          <w:tcPr>
            <w:tcW w:w="1985" w:type="dxa"/>
          </w:tcPr>
          <w:p w14:paraId="22B06FA0" w14:textId="77777777" w:rsidR="00E21E80" w:rsidRPr="00212D29" w:rsidRDefault="00E21E80" w:rsidP="00F002DD">
            <w:pPr>
              <w:contextualSpacing/>
            </w:pPr>
            <w:r w:rsidRPr="00212D29">
              <w:t>PCB</w:t>
            </w:r>
          </w:p>
        </w:tc>
        <w:tc>
          <w:tcPr>
            <w:tcW w:w="4394" w:type="dxa"/>
          </w:tcPr>
          <w:p w14:paraId="65B70FE3" w14:textId="77777777" w:rsidR="00E21E80" w:rsidRPr="00212D29" w:rsidRDefault="00E21E80" w:rsidP="00994514">
            <w:pPr>
              <w:contextualSpacing/>
            </w:pPr>
            <w:r w:rsidRPr="00212D29">
              <w:t xml:space="preserve">Type 2 </w:t>
            </w:r>
            <w:r w:rsidR="00994514" w:rsidRPr="00212D29">
              <w:t>Magneto-Resistive Sensor PCB</w:t>
            </w:r>
          </w:p>
        </w:tc>
        <w:tc>
          <w:tcPr>
            <w:tcW w:w="2755" w:type="dxa"/>
          </w:tcPr>
          <w:p w14:paraId="3AE9623D" w14:textId="77777777" w:rsidR="00E21E80" w:rsidRPr="00212D29" w:rsidRDefault="00E21E80" w:rsidP="00F002DD">
            <w:pPr>
              <w:contextualSpacing/>
            </w:pPr>
          </w:p>
        </w:tc>
      </w:tr>
      <w:tr w:rsidR="00E21E80" w:rsidRPr="007A4ECF" w14:paraId="3A5C9312" w14:textId="77777777" w:rsidTr="0061073A">
        <w:tc>
          <w:tcPr>
            <w:tcW w:w="1985" w:type="dxa"/>
          </w:tcPr>
          <w:p w14:paraId="61677467" w14:textId="77777777" w:rsidR="00E21E80" w:rsidRPr="00212D29" w:rsidRDefault="00E21E80" w:rsidP="00F002DD">
            <w:pPr>
              <w:contextualSpacing/>
            </w:pPr>
            <w:r w:rsidRPr="00212D29">
              <w:t>R1</w:t>
            </w:r>
          </w:p>
        </w:tc>
        <w:tc>
          <w:tcPr>
            <w:tcW w:w="4394" w:type="dxa"/>
          </w:tcPr>
          <w:p w14:paraId="58E98FF3" w14:textId="77777777" w:rsidR="00E21E80" w:rsidRPr="00212D29" w:rsidRDefault="00E21E80" w:rsidP="004B4F9B">
            <w:pPr>
              <w:contextualSpacing/>
            </w:pPr>
            <w:r w:rsidRPr="00212D29">
              <w:t>100</w:t>
            </w:r>
            <w:r w:rsidRPr="00212D29">
              <w:rPr>
                <w:rFonts w:cs="Calibri"/>
              </w:rPr>
              <w:t>Ω 0.</w:t>
            </w:r>
            <w:r w:rsidR="004B4F9B" w:rsidRPr="00212D29">
              <w:rPr>
                <w:rFonts w:cs="Calibri"/>
              </w:rPr>
              <w:t>25</w:t>
            </w:r>
            <w:r w:rsidRPr="00212D29">
              <w:rPr>
                <w:rFonts w:cs="Calibri"/>
              </w:rPr>
              <w:t>W Metal Film</w:t>
            </w:r>
          </w:p>
        </w:tc>
        <w:tc>
          <w:tcPr>
            <w:tcW w:w="2755" w:type="dxa"/>
          </w:tcPr>
          <w:p w14:paraId="134432C6" w14:textId="77777777" w:rsidR="00E21E80" w:rsidRPr="00212D29" w:rsidRDefault="00FD7B98" w:rsidP="00F002DD">
            <w:pPr>
              <w:contextualSpacing/>
            </w:pPr>
            <w:r w:rsidRPr="00212D29">
              <w:t>Farnell 9341099</w:t>
            </w:r>
          </w:p>
        </w:tc>
      </w:tr>
      <w:tr w:rsidR="004B4F9B" w:rsidRPr="007A4ECF" w14:paraId="7935DB34" w14:textId="77777777" w:rsidTr="0061073A">
        <w:tc>
          <w:tcPr>
            <w:tcW w:w="1985" w:type="dxa"/>
          </w:tcPr>
          <w:p w14:paraId="0C82FBC6" w14:textId="77777777" w:rsidR="004B4F9B" w:rsidRPr="00212D29" w:rsidRDefault="004B4F9B" w:rsidP="00F002DD">
            <w:pPr>
              <w:contextualSpacing/>
            </w:pPr>
            <w:r w:rsidRPr="00212D29">
              <w:t>R2</w:t>
            </w:r>
          </w:p>
        </w:tc>
        <w:tc>
          <w:tcPr>
            <w:tcW w:w="4394" w:type="dxa"/>
          </w:tcPr>
          <w:p w14:paraId="1801936E" w14:textId="77777777" w:rsidR="004B4F9B" w:rsidRPr="00212D29" w:rsidRDefault="004B4F9B" w:rsidP="004B4F9B">
            <w:pPr>
              <w:contextualSpacing/>
            </w:pPr>
            <w:r w:rsidRPr="00212D29">
              <w:t>1k</w:t>
            </w:r>
            <w:r w:rsidRPr="00212D29">
              <w:rPr>
                <w:rFonts w:cs="Calibri"/>
              </w:rPr>
              <w:t>Ω 0.25W Metal Film</w:t>
            </w:r>
          </w:p>
        </w:tc>
        <w:tc>
          <w:tcPr>
            <w:tcW w:w="2755" w:type="dxa"/>
          </w:tcPr>
          <w:p w14:paraId="0F8194CB" w14:textId="77777777" w:rsidR="004B4F9B" w:rsidRPr="00212D29" w:rsidRDefault="004B4F9B" w:rsidP="00C16666">
            <w:pPr>
              <w:contextualSpacing/>
            </w:pPr>
            <w:r w:rsidRPr="00212D29">
              <w:t>Farnell 9341102</w:t>
            </w:r>
          </w:p>
        </w:tc>
      </w:tr>
      <w:tr w:rsidR="004B4F9B" w:rsidRPr="007A4ECF" w14:paraId="486B24A4" w14:textId="77777777" w:rsidTr="0061073A">
        <w:tc>
          <w:tcPr>
            <w:tcW w:w="1985" w:type="dxa"/>
          </w:tcPr>
          <w:p w14:paraId="22274138" w14:textId="77777777" w:rsidR="004B4F9B" w:rsidRPr="00212D29" w:rsidRDefault="004B4F9B" w:rsidP="00F002DD">
            <w:pPr>
              <w:contextualSpacing/>
            </w:pPr>
            <w:r w:rsidRPr="00212D29">
              <w:t>R3</w:t>
            </w:r>
          </w:p>
        </w:tc>
        <w:tc>
          <w:tcPr>
            <w:tcW w:w="4394" w:type="dxa"/>
          </w:tcPr>
          <w:p w14:paraId="56FDC767" w14:textId="77777777" w:rsidR="004B4F9B" w:rsidRPr="00212D29" w:rsidRDefault="004B4F9B" w:rsidP="004B4F9B">
            <w:pPr>
              <w:contextualSpacing/>
            </w:pPr>
            <w:r w:rsidRPr="00212D29">
              <w:t>10k</w:t>
            </w:r>
            <w:r w:rsidRPr="00212D29">
              <w:rPr>
                <w:rFonts w:cs="Calibri"/>
              </w:rPr>
              <w:t>Ω 0.25W Metal Film</w:t>
            </w:r>
          </w:p>
        </w:tc>
        <w:tc>
          <w:tcPr>
            <w:tcW w:w="2755" w:type="dxa"/>
          </w:tcPr>
          <w:p w14:paraId="60D78DE3" w14:textId="77777777" w:rsidR="004B4F9B" w:rsidRPr="00212D29" w:rsidRDefault="004B4F9B" w:rsidP="00C16666">
            <w:pPr>
              <w:contextualSpacing/>
            </w:pPr>
            <w:r w:rsidRPr="00212D29">
              <w:t>Farnell 9341110</w:t>
            </w:r>
          </w:p>
        </w:tc>
      </w:tr>
      <w:tr w:rsidR="004B4F9B" w:rsidRPr="007A4ECF" w14:paraId="52B8770F" w14:textId="77777777" w:rsidTr="0061073A">
        <w:tc>
          <w:tcPr>
            <w:tcW w:w="1985" w:type="dxa"/>
          </w:tcPr>
          <w:p w14:paraId="516985FD" w14:textId="77777777" w:rsidR="004B4F9B" w:rsidRPr="00212D29" w:rsidRDefault="004B4F9B" w:rsidP="00E21E80">
            <w:pPr>
              <w:contextualSpacing/>
            </w:pPr>
            <w:r w:rsidRPr="00212D29">
              <w:t>C1</w:t>
            </w:r>
          </w:p>
        </w:tc>
        <w:tc>
          <w:tcPr>
            <w:tcW w:w="4394" w:type="dxa"/>
          </w:tcPr>
          <w:p w14:paraId="58460FA7" w14:textId="610DC583" w:rsidR="004B4F9B" w:rsidRPr="00212D29" w:rsidRDefault="004B4F9B" w:rsidP="00E21E80">
            <w:pPr>
              <w:contextualSpacing/>
            </w:pPr>
            <w:r w:rsidRPr="00212D29">
              <w:t>100nF (0.1</w:t>
            </w:r>
            <w:r w:rsidRPr="00212D29">
              <w:rPr>
                <w:rFonts w:cs="Calibri"/>
              </w:rPr>
              <w:t>µF</w:t>
            </w:r>
            <w:r w:rsidRPr="00212D29">
              <w:t xml:space="preserve">) 50V </w:t>
            </w:r>
            <w:r w:rsidR="000E6CD5" w:rsidRPr="00212D29">
              <w:t>MLCC (</w:t>
            </w:r>
            <w:r w:rsidRPr="00212D29">
              <w:t>2.54mm Radial)</w:t>
            </w:r>
          </w:p>
        </w:tc>
        <w:tc>
          <w:tcPr>
            <w:tcW w:w="2755" w:type="dxa"/>
          </w:tcPr>
          <w:p w14:paraId="12D36438" w14:textId="77777777" w:rsidR="004B4F9B" w:rsidRPr="00212D29" w:rsidRDefault="004B4F9B" w:rsidP="00C16666">
            <w:pPr>
              <w:contextualSpacing/>
            </w:pPr>
            <w:r w:rsidRPr="00212D29">
              <w:t>Farnell 1457655</w:t>
            </w:r>
          </w:p>
        </w:tc>
      </w:tr>
      <w:tr w:rsidR="004B4F9B" w:rsidRPr="007A4ECF" w14:paraId="51C4047E" w14:textId="77777777" w:rsidTr="0061073A">
        <w:tc>
          <w:tcPr>
            <w:tcW w:w="1985" w:type="dxa"/>
          </w:tcPr>
          <w:p w14:paraId="09BC5591" w14:textId="77777777" w:rsidR="004B4F9B" w:rsidRPr="00212D29" w:rsidRDefault="004B4F9B" w:rsidP="00F002DD">
            <w:pPr>
              <w:contextualSpacing/>
            </w:pPr>
            <w:r w:rsidRPr="00212D29">
              <w:t>LED1</w:t>
            </w:r>
          </w:p>
        </w:tc>
        <w:tc>
          <w:tcPr>
            <w:tcW w:w="4394" w:type="dxa"/>
          </w:tcPr>
          <w:p w14:paraId="192B4A5C" w14:textId="77777777" w:rsidR="004B4F9B" w:rsidRPr="00212D29" w:rsidRDefault="004B4F9B" w:rsidP="00F002DD">
            <w:pPr>
              <w:contextualSpacing/>
            </w:pPr>
            <w:r w:rsidRPr="00212D29">
              <w:t>Blue 3mm</w:t>
            </w:r>
          </w:p>
        </w:tc>
        <w:tc>
          <w:tcPr>
            <w:tcW w:w="2755" w:type="dxa"/>
          </w:tcPr>
          <w:p w14:paraId="2CD0651E" w14:textId="77777777" w:rsidR="004B4F9B" w:rsidRPr="00212D29" w:rsidRDefault="004B4F9B" w:rsidP="00F002DD">
            <w:pPr>
              <w:contextualSpacing/>
            </w:pPr>
            <w:r w:rsidRPr="00212D29">
              <w:t>Farnell 1863182</w:t>
            </w:r>
          </w:p>
        </w:tc>
      </w:tr>
      <w:tr w:rsidR="004B4F9B" w:rsidRPr="007A4ECF" w14:paraId="3F70692B" w14:textId="77777777" w:rsidTr="0061073A">
        <w:tc>
          <w:tcPr>
            <w:tcW w:w="1985" w:type="dxa"/>
          </w:tcPr>
          <w:p w14:paraId="67ED3262" w14:textId="77777777" w:rsidR="004B4F9B" w:rsidRPr="00212D29" w:rsidRDefault="004B4F9B" w:rsidP="00F002DD">
            <w:pPr>
              <w:contextualSpacing/>
            </w:pPr>
            <w:r w:rsidRPr="00212D29">
              <w:t>D1, D2</w:t>
            </w:r>
          </w:p>
        </w:tc>
        <w:tc>
          <w:tcPr>
            <w:tcW w:w="4394" w:type="dxa"/>
          </w:tcPr>
          <w:p w14:paraId="11B2C6ED" w14:textId="77777777" w:rsidR="004B4F9B" w:rsidRPr="00212D29" w:rsidRDefault="004B4F9B" w:rsidP="00F002DD">
            <w:pPr>
              <w:contextualSpacing/>
            </w:pPr>
            <w:r w:rsidRPr="00212D29">
              <w:t>SA5.0A</w:t>
            </w:r>
          </w:p>
        </w:tc>
        <w:tc>
          <w:tcPr>
            <w:tcW w:w="2755" w:type="dxa"/>
          </w:tcPr>
          <w:p w14:paraId="1286261A" w14:textId="77777777" w:rsidR="004B4F9B" w:rsidRPr="00212D29" w:rsidRDefault="004B4F9B" w:rsidP="00C16666">
            <w:pPr>
              <w:contextualSpacing/>
            </w:pPr>
            <w:r w:rsidRPr="00212D29">
              <w:t>Farnell 1886342</w:t>
            </w:r>
          </w:p>
        </w:tc>
      </w:tr>
      <w:tr w:rsidR="004B4F9B" w:rsidRPr="007A4ECF" w14:paraId="5EDA8696" w14:textId="77777777" w:rsidTr="0061073A">
        <w:tc>
          <w:tcPr>
            <w:tcW w:w="1985" w:type="dxa"/>
          </w:tcPr>
          <w:p w14:paraId="567F7987" w14:textId="77777777" w:rsidR="004B4F9B" w:rsidRPr="00212D29" w:rsidRDefault="004B4F9B" w:rsidP="00F002DD">
            <w:pPr>
              <w:contextualSpacing/>
            </w:pPr>
            <w:r w:rsidRPr="00212D29">
              <w:t>IC1</w:t>
            </w:r>
          </w:p>
        </w:tc>
        <w:tc>
          <w:tcPr>
            <w:tcW w:w="4394" w:type="dxa"/>
          </w:tcPr>
          <w:p w14:paraId="736600E3" w14:textId="77777777" w:rsidR="004B4F9B" w:rsidRPr="00212D29" w:rsidRDefault="004B4F9B" w:rsidP="00F002DD">
            <w:pPr>
              <w:contextualSpacing/>
            </w:pPr>
            <w:r w:rsidRPr="00212D29">
              <w:t>Honeywell 2SS52M</w:t>
            </w:r>
          </w:p>
        </w:tc>
        <w:tc>
          <w:tcPr>
            <w:tcW w:w="2755" w:type="dxa"/>
          </w:tcPr>
          <w:p w14:paraId="2B3D044B" w14:textId="77777777" w:rsidR="004B4F9B" w:rsidRPr="00212D29" w:rsidRDefault="004B4F9B" w:rsidP="00F002DD">
            <w:pPr>
              <w:contextualSpacing/>
            </w:pPr>
            <w:r w:rsidRPr="00212D29">
              <w:t>Farnell 3111519</w:t>
            </w:r>
          </w:p>
        </w:tc>
      </w:tr>
      <w:tr w:rsidR="004B4F9B" w:rsidRPr="007A4ECF" w14:paraId="6EC34704" w14:textId="77777777" w:rsidTr="0061073A">
        <w:tc>
          <w:tcPr>
            <w:tcW w:w="1985" w:type="dxa"/>
          </w:tcPr>
          <w:p w14:paraId="006A246E" w14:textId="77777777" w:rsidR="004B4F9B" w:rsidRPr="00212D29" w:rsidRDefault="004B4F9B" w:rsidP="00F002DD">
            <w:pPr>
              <w:contextualSpacing/>
            </w:pPr>
            <w:r w:rsidRPr="00212D29">
              <w:t>Connector</w:t>
            </w:r>
          </w:p>
        </w:tc>
        <w:tc>
          <w:tcPr>
            <w:tcW w:w="4394" w:type="dxa"/>
          </w:tcPr>
          <w:p w14:paraId="03042DB6" w14:textId="4F041FBC" w:rsidR="004B4F9B" w:rsidRPr="00212D29" w:rsidRDefault="00A7651F" w:rsidP="00F002DD">
            <w:pPr>
              <w:contextualSpacing/>
            </w:pPr>
            <w:r>
              <w:t xml:space="preserve">AMP TE Connectivity </w:t>
            </w:r>
            <w:r w:rsidRPr="00A7651F">
              <w:t>5406526-1</w:t>
            </w:r>
            <w:r>
              <w:rPr>
                <w:rStyle w:val="FootnoteReference"/>
              </w:rPr>
              <w:footnoteReference w:id="18"/>
            </w:r>
          </w:p>
        </w:tc>
        <w:tc>
          <w:tcPr>
            <w:tcW w:w="2755" w:type="dxa"/>
          </w:tcPr>
          <w:p w14:paraId="525A56DD" w14:textId="6C425D24" w:rsidR="004B4F9B" w:rsidRPr="00212D29" w:rsidRDefault="004B4F9B" w:rsidP="00CD4E00">
            <w:pPr>
              <w:contextualSpacing/>
            </w:pPr>
            <w:r w:rsidRPr="00212D29">
              <w:t xml:space="preserve">Farnell </w:t>
            </w:r>
            <w:r w:rsidR="00A7651F">
              <w:t>2452587</w:t>
            </w:r>
          </w:p>
        </w:tc>
      </w:tr>
      <w:tr w:rsidR="004B4F9B" w:rsidRPr="007A4ECF" w14:paraId="7E907845" w14:textId="77777777" w:rsidTr="0061073A">
        <w:tc>
          <w:tcPr>
            <w:tcW w:w="1985" w:type="dxa"/>
          </w:tcPr>
          <w:p w14:paraId="5488572B" w14:textId="77777777" w:rsidR="004B4F9B" w:rsidRPr="00212D29" w:rsidRDefault="004B4F9B" w:rsidP="00C16666">
            <w:pPr>
              <w:contextualSpacing/>
            </w:pPr>
            <w:r w:rsidRPr="00212D29">
              <w:t>Operating Magnet</w:t>
            </w:r>
          </w:p>
        </w:tc>
        <w:tc>
          <w:tcPr>
            <w:tcW w:w="4394" w:type="dxa"/>
          </w:tcPr>
          <w:p w14:paraId="0D84EA0F" w14:textId="77777777" w:rsidR="004B4F9B" w:rsidRPr="00212D29" w:rsidRDefault="004B4F9B" w:rsidP="00C16666">
            <w:pPr>
              <w:contextualSpacing/>
            </w:pPr>
            <w:r w:rsidRPr="00212D29">
              <w:t>N52 grade, 20mm x 10mm Neodymium</w:t>
            </w:r>
          </w:p>
        </w:tc>
        <w:tc>
          <w:tcPr>
            <w:tcW w:w="2755" w:type="dxa"/>
          </w:tcPr>
          <w:p w14:paraId="3F140855" w14:textId="4F6C8AD1" w:rsidR="00B1545C" w:rsidRPr="00212D29" w:rsidRDefault="00B1545C" w:rsidP="00C16666">
            <w:pPr>
              <w:contextualSpacing/>
            </w:pPr>
          </w:p>
        </w:tc>
      </w:tr>
    </w:tbl>
    <w:p w14:paraId="0762F5A4" w14:textId="77777777" w:rsidR="00E21E80" w:rsidRPr="009030AD" w:rsidRDefault="00E21E80" w:rsidP="006C4A3A">
      <w:pPr>
        <w:pStyle w:val="ListParagraph"/>
        <w:numPr>
          <w:ilvl w:val="0"/>
          <w:numId w:val="3"/>
        </w:numPr>
        <w:sectPr w:rsidR="00E21E80" w:rsidRPr="009030AD" w:rsidSect="00733A4D">
          <w:endnotePr>
            <w:numFmt w:val="decimal"/>
          </w:endnotePr>
          <w:pgSz w:w="11906" w:h="16838"/>
          <w:pgMar w:top="1440" w:right="1440" w:bottom="1440" w:left="1440" w:header="709" w:footer="709" w:gutter="0"/>
          <w:cols w:space="708"/>
          <w:docGrid w:linePitch="360"/>
        </w:sectPr>
      </w:pPr>
    </w:p>
    <w:p w14:paraId="7A7650BE" w14:textId="77777777" w:rsidR="00E21E80" w:rsidRDefault="00E21E80" w:rsidP="00E21E80">
      <w:pPr>
        <w:pStyle w:val="Heading3"/>
      </w:pPr>
      <w:bookmarkStart w:id="277" w:name="_Toc170378749"/>
      <w:r>
        <w:lastRenderedPageBreak/>
        <w:t>Schematic</w:t>
      </w:r>
      <w:bookmarkEnd w:id="277"/>
    </w:p>
    <w:p w14:paraId="280483C2" w14:textId="77777777" w:rsidR="00E21E80" w:rsidRPr="00E21E80" w:rsidRDefault="00E21E80" w:rsidP="00994514">
      <w:pPr>
        <w:jc w:val="center"/>
      </w:pPr>
      <w:r>
        <w:rPr>
          <w:noProof/>
          <w:lang w:eastAsia="en-GB"/>
        </w:rPr>
        <w:drawing>
          <wp:inline distT="0" distB="0" distL="0" distR="0" wp14:anchorId="19C0664F" wp14:editId="0521A391">
            <wp:extent cx="8297333" cy="552951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sch.png"/>
                    <pic:cNvPicPr/>
                  </pic:nvPicPr>
                  <pic:blipFill>
                    <a:blip r:embed="rId43">
                      <a:extLst>
                        <a:ext uri="{28A0092B-C50C-407E-A947-70E740481C1C}">
                          <a14:useLocalDpi xmlns:a14="http://schemas.microsoft.com/office/drawing/2010/main" val="0"/>
                        </a:ext>
                      </a:extLst>
                    </a:blip>
                    <a:stretch>
                      <a:fillRect/>
                    </a:stretch>
                  </pic:blipFill>
                  <pic:spPr>
                    <a:xfrm>
                      <a:off x="0" y="0"/>
                      <a:ext cx="8297333" cy="5529514"/>
                    </a:xfrm>
                    <a:prstGeom prst="rect">
                      <a:avLst/>
                    </a:prstGeom>
                  </pic:spPr>
                </pic:pic>
              </a:graphicData>
            </a:graphic>
          </wp:inline>
        </w:drawing>
      </w:r>
    </w:p>
    <w:p w14:paraId="503F7155" w14:textId="77777777" w:rsidR="00E21E80" w:rsidRDefault="00E21E80" w:rsidP="00E21E80">
      <w:pPr>
        <w:pStyle w:val="Heading2"/>
        <w:sectPr w:rsidR="00E21E80" w:rsidSect="004408BF">
          <w:endnotePr>
            <w:numFmt w:val="decimal"/>
          </w:endnotePr>
          <w:pgSz w:w="16838" w:h="11906" w:orient="landscape"/>
          <w:pgMar w:top="1440" w:right="1440" w:bottom="1440" w:left="1440" w:header="709" w:footer="709" w:gutter="0"/>
          <w:cols w:space="708"/>
          <w:docGrid w:linePitch="360"/>
        </w:sectPr>
      </w:pPr>
    </w:p>
    <w:p w14:paraId="2CEBAB23" w14:textId="77777777" w:rsidR="00D230DD" w:rsidRDefault="00D230DD" w:rsidP="00D230DD">
      <w:pPr>
        <w:pStyle w:val="Heading3"/>
      </w:pPr>
      <w:bookmarkStart w:id="278" w:name="_Toc170378750"/>
      <w:r>
        <w:lastRenderedPageBreak/>
        <w:t>Parts</w:t>
      </w:r>
      <w:bookmarkEnd w:id="278"/>
    </w:p>
    <w:p w14:paraId="68112EB6" w14:textId="77777777" w:rsidR="00D230DD" w:rsidRPr="00212D29" w:rsidRDefault="00D230DD" w:rsidP="00D230DD">
      <w:pPr>
        <w:keepNext/>
      </w:pPr>
      <w:r w:rsidRPr="00212D29">
        <w:t>The following photograph shows the complete set of parts</w:t>
      </w:r>
      <w:r w:rsidR="00212D29" w:rsidRPr="00212D29">
        <w:t xml:space="preserve"> required</w:t>
      </w:r>
      <w:r w:rsidRPr="00212D29">
        <w:t xml:space="preserve"> for one Magneto-Resistive Sensor Board. </w:t>
      </w:r>
    </w:p>
    <w:p w14:paraId="7639E384" w14:textId="77777777" w:rsidR="00D230DD" w:rsidRDefault="00D230DD" w:rsidP="00D230DD">
      <w:pPr>
        <w:keepNext/>
        <w:jc w:val="center"/>
      </w:pPr>
      <w:r>
        <w:rPr>
          <w:noProof/>
        </w:rPr>
        <w:drawing>
          <wp:inline distT="0" distB="0" distL="0" distR="0" wp14:anchorId="768CB45C" wp14:editId="0BD8C085">
            <wp:extent cx="3240000" cy="2052000"/>
            <wp:effectExtent l="19050" t="19050" r="1778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6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0000" cy="2052000"/>
                    </a:xfrm>
                    <a:prstGeom prst="rect">
                      <a:avLst/>
                    </a:prstGeom>
                    <a:ln w="12700">
                      <a:solidFill>
                        <a:schemeClr val="tx1"/>
                      </a:solidFill>
                    </a:ln>
                  </pic:spPr>
                </pic:pic>
              </a:graphicData>
            </a:graphic>
          </wp:inline>
        </w:drawing>
      </w:r>
    </w:p>
    <w:p w14:paraId="25DA3245" w14:textId="496841F1" w:rsidR="00D230DD" w:rsidRPr="009B5FE2" w:rsidRDefault="00D230DD" w:rsidP="00D230DD">
      <w:pPr>
        <w:pStyle w:val="Caption"/>
        <w:jc w:val="center"/>
      </w:pPr>
      <w:bookmarkStart w:id="279" w:name="_Toc170378927"/>
      <w:r>
        <w:t xml:space="preserve">Figure </w:t>
      </w:r>
      <w:r>
        <w:rPr>
          <w:noProof/>
        </w:rPr>
        <w:fldChar w:fldCharType="begin"/>
      </w:r>
      <w:r>
        <w:rPr>
          <w:noProof/>
        </w:rPr>
        <w:instrText xml:space="preserve"> SEQ Figure \* ARABIC </w:instrText>
      </w:r>
      <w:r>
        <w:rPr>
          <w:noProof/>
        </w:rPr>
        <w:fldChar w:fldCharType="separate"/>
      </w:r>
      <w:r w:rsidR="00A354A3">
        <w:rPr>
          <w:noProof/>
        </w:rPr>
        <w:t>24</w:t>
      </w:r>
      <w:r>
        <w:rPr>
          <w:noProof/>
        </w:rPr>
        <w:fldChar w:fldCharType="end"/>
      </w:r>
      <w:r>
        <w:t xml:space="preserve"> –</w:t>
      </w:r>
      <w:r w:rsidRPr="00D230DD">
        <w:t xml:space="preserve"> </w:t>
      </w:r>
      <w:r>
        <w:t>Magneto-Resistive Sensor Board Parts</w:t>
      </w:r>
      <w:bookmarkEnd w:id="279"/>
    </w:p>
    <w:p w14:paraId="3EC74986" w14:textId="77777777" w:rsidR="00E21E80" w:rsidRDefault="00E21E80" w:rsidP="00E21E80">
      <w:pPr>
        <w:pStyle w:val="Heading3"/>
      </w:pPr>
      <w:bookmarkStart w:id="280" w:name="_Toc170378751"/>
      <w:r>
        <w:t>PCB Layout</w:t>
      </w:r>
      <w:bookmarkEnd w:id="280"/>
    </w:p>
    <w:p w14:paraId="7E5C65F4" w14:textId="77777777" w:rsidR="00E21E80" w:rsidRPr="00212D29" w:rsidRDefault="00E21E80" w:rsidP="00E21E80">
      <w:pPr>
        <w:keepNext/>
      </w:pPr>
      <w:r w:rsidRPr="00212D29">
        <w:t>The following diagram shows the layout of a Magneto-Resistive Sensor PCB. All components are mounted on the top (silkscreen) side of the board.</w:t>
      </w:r>
    </w:p>
    <w:p w14:paraId="39C03E66" w14:textId="77777777" w:rsidR="00E21E80" w:rsidRDefault="00E21E80" w:rsidP="00E21E80">
      <w:pPr>
        <w:keepNext/>
        <w:jc w:val="center"/>
      </w:pPr>
      <w:r>
        <w:rPr>
          <w:noProof/>
          <w:lang w:eastAsia="en-GB"/>
        </w:rPr>
        <w:drawing>
          <wp:inline distT="0" distB="0" distL="0" distR="0" wp14:anchorId="2D1EFB60" wp14:editId="6C296A1D">
            <wp:extent cx="2880000" cy="1951200"/>
            <wp:effectExtent l="19050" t="19050" r="1587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MRSensorRevC_brd_whi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1F26932B" w14:textId="5D464645" w:rsidR="00E21E80" w:rsidRDefault="00E21E80" w:rsidP="00E21E80">
      <w:pPr>
        <w:pStyle w:val="Caption"/>
        <w:jc w:val="center"/>
      </w:pPr>
      <w:bookmarkStart w:id="281" w:name="_Toc17037892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25</w:t>
      </w:r>
      <w:r w:rsidR="00D15F53">
        <w:rPr>
          <w:noProof/>
        </w:rPr>
        <w:fldChar w:fldCharType="end"/>
      </w:r>
      <w:r>
        <w:t xml:space="preserve"> – Magneto-Resistive Sensor Board Layout</w:t>
      </w:r>
      <w:bookmarkEnd w:id="281"/>
    </w:p>
    <w:p w14:paraId="25E8905F" w14:textId="77777777" w:rsidR="00E21E80" w:rsidRDefault="00E21E80" w:rsidP="00E21E80">
      <w:pPr>
        <w:pStyle w:val="Heading3"/>
      </w:pPr>
      <w:bookmarkStart w:id="282" w:name="_Toc170378752"/>
      <w:r>
        <w:t>Construction</w:t>
      </w:r>
      <w:bookmarkEnd w:id="282"/>
    </w:p>
    <w:p w14:paraId="65F74561" w14:textId="0D70682B" w:rsidR="00E21E80" w:rsidRPr="00212D29" w:rsidRDefault="00E21E80" w:rsidP="00E21E80">
      <w:r w:rsidRPr="00212D29">
        <w:t xml:space="preserve">All the components on the </w:t>
      </w:r>
      <w:r w:rsidR="008E418D" w:rsidRPr="00212D29">
        <w:t xml:space="preserve">Magneto-Resistive Sensor </w:t>
      </w:r>
      <w:r w:rsidR="004E19AE">
        <w:t>module</w:t>
      </w:r>
      <w:r w:rsidR="004E19AE" w:rsidRPr="00212D29">
        <w:t xml:space="preserve"> </w:t>
      </w:r>
      <w:r w:rsidRPr="00212D29">
        <w:t>are mounted on top, silkscreen, side of the board.</w:t>
      </w:r>
    </w:p>
    <w:p w14:paraId="5A2D9545" w14:textId="77777777" w:rsidR="00CA2912" w:rsidRPr="00212D29" w:rsidRDefault="00CA2912"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w:t>
      </w:r>
    </w:p>
    <w:p w14:paraId="21C45BA6" w14:textId="77777777" w:rsidR="009B7054" w:rsidRPr="00212D29" w:rsidRDefault="009B7054" w:rsidP="006C4A3A">
      <w:pPr>
        <w:pStyle w:val="ListParagraph"/>
        <w:numPr>
          <w:ilvl w:val="0"/>
          <w:numId w:val="6"/>
        </w:numPr>
      </w:pPr>
      <w:r w:rsidRPr="00212D29">
        <w:t>Sensors can be constructed as right-handed or left-handed, to suit the installation in the belfry. Fit sensor U1 and capacitor C1 at positions U1A/C1A for a right-handed sensor (as shown in the pictures in this section), or at U1B/C1B for a left-handed sensor.</w:t>
      </w:r>
    </w:p>
    <w:p w14:paraId="04FCB225" w14:textId="77777777" w:rsidR="009B7054" w:rsidRPr="00212D29" w:rsidRDefault="009B7054" w:rsidP="006C4A3A">
      <w:pPr>
        <w:pStyle w:val="ListParagraph"/>
        <w:numPr>
          <w:ilvl w:val="0"/>
          <w:numId w:val="6"/>
        </w:numPr>
      </w:pPr>
      <w:r w:rsidRPr="00212D29">
        <w:t xml:space="preserve">Start by fitting the sensor IC. Carefully bend the pins through 90 degrees using needle nose pliers, so that the </w:t>
      </w:r>
      <w:r w:rsidR="00CA2912" w:rsidRPr="00212D29">
        <w:t>sensor sits flat against the PCB, with the end of the sensor flush with the edge of the board.</w:t>
      </w:r>
    </w:p>
    <w:p w14:paraId="6D4AE9D0" w14:textId="523389FB" w:rsidR="009B7054" w:rsidRPr="00212D29" w:rsidRDefault="00CA2912" w:rsidP="006C4A3A">
      <w:pPr>
        <w:pStyle w:val="ListParagraph"/>
        <w:numPr>
          <w:ilvl w:val="0"/>
          <w:numId w:val="6"/>
        </w:numPr>
      </w:pPr>
      <w:r w:rsidRPr="00212D29">
        <w:lastRenderedPageBreak/>
        <w:t xml:space="preserve">Then solder the remaining components, starting with </w:t>
      </w:r>
      <w:r w:rsidR="009B7054" w:rsidRPr="00212D29">
        <w:t>th</w:t>
      </w:r>
      <w:r w:rsidR="000E6CD5">
        <w:t xml:space="preserve">ose </w:t>
      </w:r>
      <w:r w:rsidR="009B7054" w:rsidRPr="00212D29">
        <w:t>with the lowest profile (resistors, ceramic capacitors), then the remainder of the components in order of increasing height, ending with the RJ45 socket.</w:t>
      </w:r>
    </w:p>
    <w:p w14:paraId="6DF8CF7D" w14:textId="515DEEAC" w:rsidR="009B7054" w:rsidRPr="00212D29" w:rsidRDefault="009B7054" w:rsidP="006C4A3A">
      <w:pPr>
        <w:pStyle w:val="ListParagraph"/>
        <w:numPr>
          <w:ilvl w:val="0"/>
          <w:numId w:val="1"/>
        </w:numPr>
      </w:pPr>
      <w:r w:rsidRPr="00212D29">
        <w:t xml:space="preserve">Pay </w:t>
      </w:r>
      <w:r w:rsidR="000E6CD5">
        <w:t>close</w:t>
      </w:r>
      <w:r w:rsidRPr="00212D29">
        <w:t xml:space="preserve"> attention to the correct orientation of the polarised components D1, D2, </w:t>
      </w:r>
      <w:r w:rsidR="00CA2912" w:rsidRPr="00212D29">
        <w:t>U1, LED1</w:t>
      </w:r>
      <w:r w:rsidRPr="00212D29">
        <w:t>.</w:t>
      </w:r>
    </w:p>
    <w:p w14:paraId="7D3CE338" w14:textId="77777777" w:rsidR="009B7054" w:rsidRPr="00212D29" w:rsidRDefault="009B7054"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23E5E271" w14:textId="6D986FCA" w:rsidR="00CA2912" w:rsidRPr="00212D29" w:rsidRDefault="00CA2912" w:rsidP="006C4A3A">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w:t>
      </w:r>
      <w:r w:rsidR="000E6CD5" w:rsidRPr="00212D29">
        <w:t>optional and</w:t>
      </w:r>
      <w:r w:rsidRPr="00212D29">
        <w:t xml:space="preserve"> intended for a sensor to be located at the end of a chain of sensors. To allow for maximum flexibility when cabling the sensors, </w:t>
      </w:r>
      <w:r w:rsidR="000E6CD5">
        <w:t xml:space="preserve">you may choose to </w:t>
      </w:r>
      <w:r w:rsidRPr="00212D29">
        <w:t>fit dual connectors to all sensor boards.</w:t>
      </w:r>
    </w:p>
    <w:p w14:paraId="452CCFB5" w14:textId="77777777" w:rsidR="00CA2912" w:rsidRPr="00212D29" w:rsidRDefault="00E21E80" w:rsidP="00CA2912">
      <w:pPr>
        <w:keepNext/>
      </w:pPr>
      <w:r w:rsidRPr="00212D29">
        <w:t xml:space="preserve">A completed </w:t>
      </w:r>
      <w:r w:rsidR="009B7054" w:rsidRPr="00212D29">
        <w:t xml:space="preserve">right-handed </w:t>
      </w:r>
      <w:r w:rsidRPr="00212D29">
        <w:t>Magneto-Resistive Sensor PCB is shown in the following photograph.</w:t>
      </w:r>
    </w:p>
    <w:p w14:paraId="6329379B" w14:textId="77777777" w:rsidR="00E21E80" w:rsidRPr="00152C2B" w:rsidRDefault="00E21E80" w:rsidP="00E21E80">
      <w:pPr>
        <w:keepNext/>
        <w:jc w:val="center"/>
        <w:rPr>
          <w:color w:val="00B050"/>
        </w:rPr>
      </w:pPr>
      <w:r>
        <w:rPr>
          <w:noProof/>
          <w:color w:val="00B050"/>
          <w:lang w:eastAsia="en-GB"/>
        </w:rPr>
        <w:drawing>
          <wp:inline distT="0" distB="0" distL="0" distR="0" wp14:anchorId="0FCB0656" wp14:editId="7ABEDC51">
            <wp:extent cx="3600000" cy="2433600"/>
            <wp:effectExtent l="19050" t="19050" r="1968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jpg"/>
                    <pic:cNvPicPr/>
                  </pic:nvPicPr>
                  <pic:blipFill>
                    <a:blip r:embed="rId46">
                      <a:extLst>
                        <a:ext uri="{28A0092B-C50C-407E-A947-70E740481C1C}">
                          <a14:useLocalDpi xmlns:a14="http://schemas.microsoft.com/office/drawing/2010/main" val="0"/>
                        </a:ext>
                      </a:extLst>
                    </a:blip>
                    <a:stretch>
                      <a:fillRect/>
                    </a:stretch>
                  </pic:blipFill>
                  <pic:spPr>
                    <a:xfrm>
                      <a:off x="0" y="0"/>
                      <a:ext cx="3600000" cy="2433600"/>
                    </a:xfrm>
                    <a:prstGeom prst="rect">
                      <a:avLst/>
                    </a:prstGeom>
                    <a:ln w="12700">
                      <a:solidFill>
                        <a:schemeClr val="tx1"/>
                      </a:solidFill>
                    </a:ln>
                  </pic:spPr>
                </pic:pic>
              </a:graphicData>
            </a:graphic>
          </wp:inline>
        </w:drawing>
      </w:r>
    </w:p>
    <w:p w14:paraId="3F4721E1" w14:textId="7E9158AF" w:rsidR="00E21E80" w:rsidRDefault="00E21E80" w:rsidP="00E21E80">
      <w:pPr>
        <w:pStyle w:val="Caption"/>
        <w:jc w:val="center"/>
      </w:pPr>
      <w:bookmarkStart w:id="283" w:name="_Toc17037892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26</w:t>
      </w:r>
      <w:r w:rsidR="00D15F53">
        <w:rPr>
          <w:noProof/>
        </w:rPr>
        <w:fldChar w:fldCharType="end"/>
      </w:r>
      <w:r>
        <w:t xml:space="preserve"> – Completed Magneto-Resistive Sensor </w:t>
      </w:r>
      <w:r w:rsidR="004E19AE">
        <w:t xml:space="preserve">Module </w:t>
      </w:r>
      <w:r>
        <w:t>PCB</w:t>
      </w:r>
      <w:r w:rsidR="00733A4D">
        <w:t xml:space="preserve"> (Right-Handed)</w:t>
      </w:r>
      <w:bookmarkEnd w:id="283"/>
    </w:p>
    <w:p w14:paraId="7F623294" w14:textId="77777777" w:rsidR="00A242A8" w:rsidRPr="00A7651F" w:rsidRDefault="00A242A8" w:rsidP="00A7651F"/>
    <w:p w14:paraId="413E210D" w14:textId="77777777" w:rsidR="00A242A8" w:rsidRPr="00A7651F" w:rsidRDefault="00A242A8" w:rsidP="00A7651F"/>
    <w:p w14:paraId="26EB9626" w14:textId="4782D9DD" w:rsidR="00F80CCE" w:rsidRDefault="00F80CCE" w:rsidP="000E6CD5">
      <w:pPr>
        <w:pStyle w:val="Heading2"/>
        <w:pageBreakBefore/>
      </w:pPr>
      <w:bookmarkStart w:id="284" w:name="_Toc170378753"/>
      <w:r>
        <w:lastRenderedPageBreak/>
        <w:t xml:space="preserve">Infra-Red </w:t>
      </w:r>
      <w:r w:rsidR="008E418D">
        <w:t xml:space="preserve">&amp; Other </w:t>
      </w:r>
      <w:r>
        <w:t>Sensor</w:t>
      </w:r>
      <w:r w:rsidR="004E19AE">
        <w:t xml:space="preserve"> Modules</w:t>
      </w:r>
      <w:bookmarkEnd w:id="284"/>
    </w:p>
    <w:p w14:paraId="36EBE860" w14:textId="01ECCF3A" w:rsidR="008E418D" w:rsidRPr="00212D29" w:rsidRDefault="008E418D" w:rsidP="008E418D">
      <w:r w:rsidRPr="00212D29">
        <w:t xml:space="preserve">The </w:t>
      </w:r>
      <w:r w:rsidR="00224F10" w:rsidRPr="00212D29">
        <w:t xml:space="preserve">Generic Sensor </w:t>
      </w:r>
      <w:r w:rsidR="004E19AE">
        <w:t>module</w:t>
      </w:r>
      <w:r w:rsidR="004E19AE" w:rsidRPr="00212D29">
        <w:t xml:space="preserve"> </w:t>
      </w:r>
      <w:r w:rsidR="00224F10" w:rsidRPr="00212D29">
        <w:t>is designed to allow other types of sensor to be connected to the simulator interface, provided these are electrically compatible with the system</w:t>
      </w:r>
      <w:r w:rsidR="00224F10" w:rsidRPr="00212D29">
        <w:rPr>
          <w:rStyle w:val="FootnoteReference"/>
        </w:rPr>
        <w:footnoteReference w:id="19"/>
      </w:r>
      <w:r w:rsidR="00224F10" w:rsidRPr="00212D29">
        <w:t xml:space="preserve">. It can also be used to build </w:t>
      </w:r>
      <w:r w:rsidR="0061073A" w:rsidRPr="00212D29">
        <w:t xml:space="preserve">alternative </w:t>
      </w:r>
      <w:r w:rsidR="00224F10" w:rsidRPr="00212D29">
        <w:t>infra-red sensors similar to those used in the original Liverpool Ringing Simulator.</w:t>
      </w:r>
    </w:p>
    <w:p w14:paraId="133E8A09" w14:textId="77777777" w:rsidR="008E418D" w:rsidRDefault="008E418D" w:rsidP="000E6CD5">
      <w:pPr>
        <w:pStyle w:val="Heading3"/>
      </w:pPr>
      <w:bookmarkStart w:id="285" w:name="_Toc170378754"/>
      <w:r>
        <w:t>Parts List</w:t>
      </w:r>
      <w:bookmarkEnd w:id="285"/>
    </w:p>
    <w:p w14:paraId="614248F8" w14:textId="06B59772" w:rsidR="008E418D" w:rsidRPr="00393B25" w:rsidRDefault="008E418D" w:rsidP="008E418D">
      <w:pPr>
        <w:pStyle w:val="Caption"/>
        <w:keepNext/>
      </w:pPr>
      <w:bookmarkStart w:id="286" w:name="_Toc170378900"/>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A354A3">
        <w:rPr>
          <w:noProof/>
        </w:rPr>
        <w:t>5</w:t>
      </w:r>
      <w:r w:rsidR="00D15F53">
        <w:rPr>
          <w:noProof/>
        </w:rPr>
        <w:fldChar w:fldCharType="end"/>
      </w:r>
      <w:r>
        <w:t xml:space="preserve"> – </w:t>
      </w:r>
      <w:r w:rsidR="002B774F">
        <w:t xml:space="preserve">Generic </w:t>
      </w:r>
      <w:r>
        <w:t xml:space="preserve">Sensor </w:t>
      </w:r>
      <w:r w:rsidR="004E19AE">
        <w:t xml:space="preserve">Module </w:t>
      </w:r>
      <w:r>
        <w:t>Parts List</w:t>
      </w:r>
      <w:bookmarkEnd w:id="2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252"/>
        <w:gridCol w:w="2897"/>
      </w:tblGrid>
      <w:tr w:rsidR="008E418D" w:rsidRPr="00AE25BB" w14:paraId="5771C4EE" w14:textId="77777777" w:rsidTr="00C16666">
        <w:tc>
          <w:tcPr>
            <w:tcW w:w="1985" w:type="dxa"/>
            <w:shd w:val="clear" w:color="auto" w:fill="D9D9D9" w:themeFill="background1" w:themeFillShade="D9"/>
          </w:tcPr>
          <w:p w14:paraId="46F639CB" w14:textId="77777777" w:rsidR="008E418D" w:rsidRPr="00212D29" w:rsidRDefault="008E418D" w:rsidP="00C16666">
            <w:pPr>
              <w:contextualSpacing/>
              <w:rPr>
                <w:b/>
              </w:rPr>
            </w:pPr>
            <w:r w:rsidRPr="00212D29">
              <w:rPr>
                <w:b/>
              </w:rPr>
              <w:t>Reference</w:t>
            </w:r>
          </w:p>
        </w:tc>
        <w:tc>
          <w:tcPr>
            <w:tcW w:w="4252" w:type="dxa"/>
            <w:shd w:val="clear" w:color="auto" w:fill="D9D9D9" w:themeFill="background1" w:themeFillShade="D9"/>
          </w:tcPr>
          <w:p w14:paraId="6F140991" w14:textId="77777777" w:rsidR="008E418D" w:rsidRPr="00212D29" w:rsidRDefault="008E418D" w:rsidP="00C16666">
            <w:pPr>
              <w:contextualSpacing/>
              <w:rPr>
                <w:b/>
              </w:rPr>
            </w:pPr>
            <w:r w:rsidRPr="00212D29">
              <w:rPr>
                <w:b/>
              </w:rPr>
              <w:t>Component</w:t>
            </w:r>
          </w:p>
        </w:tc>
        <w:tc>
          <w:tcPr>
            <w:tcW w:w="2897" w:type="dxa"/>
            <w:shd w:val="clear" w:color="auto" w:fill="D9D9D9" w:themeFill="background1" w:themeFillShade="D9"/>
          </w:tcPr>
          <w:p w14:paraId="6EC0044C" w14:textId="77777777" w:rsidR="008E418D" w:rsidRPr="00212D29" w:rsidRDefault="008E418D" w:rsidP="00C16666">
            <w:pPr>
              <w:contextualSpacing/>
              <w:rPr>
                <w:b/>
              </w:rPr>
            </w:pPr>
            <w:r w:rsidRPr="00212D29">
              <w:rPr>
                <w:b/>
              </w:rPr>
              <w:t>Notes</w:t>
            </w:r>
          </w:p>
        </w:tc>
      </w:tr>
      <w:tr w:rsidR="008E418D" w:rsidRPr="007A4ECF" w14:paraId="31127EBA" w14:textId="77777777" w:rsidTr="00C16666">
        <w:tc>
          <w:tcPr>
            <w:tcW w:w="1985" w:type="dxa"/>
          </w:tcPr>
          <w:p w14:paraId="429CB8E6" w14:textId="77777777" w:rsidR="008E418D" w:rsidRPr="00212D29" w:rsidRDefault="008E418D" w:rsidP="00C16666">
            <w:pPr>
              <w:contextualSpacing/>
            </w:pPr>
            <w:r w:rsidRPr="00212D29">
              <w:t>PCB</w:t>
            </w:r>
          </w:p>
        </w:tc>
        <w:tc>
          <w:tcPr>
            <w:tcW w:w="4252" w:type="dxa"/>
          </w:tcPr>
          <w:p w14:paraId="116E329D" w14:textId="77777777" w:rsidR="008E418D" w:rsidRPr="00212D29" w:rsidRDefault="008E418D" w:rsidP="002B774F">
            <w:pPr>
              <w:contextualSpacing/>
            </w:pPr>
            <w:r w:rsidRPr="00212D29">
              <w:t xml:space="preserve">Type 2 </w:t>
            </w:r>
            <w:r w:rsidR="002B774F" w:rsidRPr="00212D29">
              <w:t xml:space="preserve">Generic </w:t>
            </w:r>
            <w:r w:rsidRPr="00212D29">
              <w:t>Sensor PCB</w:t>
            </w:r>
          </w:p>
        </w:tc>
        <w:tc>
          <w:tcPr>
            <w:tcW w:w="2897" w:type="dxa"/>
          </w:tcPr>
          <w:p w14:paraId="4B986975" w14:textId="77777777" w:rsidR="008E418D" w:rsidRPr="00212D29" w:rsidRDefault="008E418D" w:rsidP="00C16666">
            <w:pPr>
              <w:contextualSpacing/>
            </w:pPr>
          </w:p>
        </w:tc>
      </w:tr>
      <w:tr w:rsidR="004B4F9B" w:rsidRPr="007A4ECF" w14:paraId="01A8761C" w14:textId="77777777" w:rsidTr="00C16666">
        <w:tc>
          <w:tcPr>
            <w:tcW w:w="1985" w:type="dxa"/>
          </w:tcPr>
          <w:p w14:paraId="2D947B84" w14:textId="77777777" w:rsidR="004B4F9B" w:rsidRPr="00212D29" w:rsidRDefault="004B4F9B" w:rsidP="00C16666">
            <w:pPr>
              <w:contextualSpacing/>
            </w:pPr>
            <w:r w:rsidRPr="00212D29">
              <w:t>R1</w:t>
            </w:r>
          </w:p>
        </w:tc>
        <w:tc>
          <w:tcPr>
            <w:tcW w:w="4252" w:type="dxa"/>
          </w:tcPr>
          <w:p w14:paraId="3453378B" w14:textId="77777777" w:rsidR="004B4F9B" w:rsidRPr="00212D29" w:rsidRDefault="004B4F9B" w:rsidP="004B4F9B">
            <w:pPr>
              <w:contextualSpacing/>
            </w:pPr>
            <w:r w:rsidRPr="00212D29">
              <w:t>100</w:t>
            </w:r>
            <w:r w:rsidRPr="00212D29">
              <w:rPr>
                <w:rFonts w:cs="Calibri"/>
              </w:rPr>
              <w:t>Ω 0.25W Metal Film</w:t>
            </w:r>
          </w:p>
        </w:tc>
        <w:tc>
          <w:tcPr>
            <w:tcW w:w="2897" w:type="dxa"/>
          </w:tcPr>
          <w:p w14:paraId="778698FF" w14:textId="77777777" w:rsidR="004B4F9B" w:rsidRPr="00212D29" w:rsidRDefault="004B4F9B" w:rsidP="00C16666">
            <w:pPr>
              <w:contextualSpacing/>
            </w:pPr>
            <w:r w:rsidRPr="00212D29">
              <w:t>Farnell 9341099</w:t>
            </w:r>
          </w:p>
        </w:tc>
      </w:tr>
      <w:tr w:rsidR="004B4F9B" w:rsidRPr="007A4ECF" w14:paraId="3278B43B" w14:textId="77777777" w:rsidTr="00C16666">
        <w:tc>
          <w:tcPr>
            <w:tcW w:w="1985" w:type="dxa"/>
          </w:tcPr>
          <w:p w14:paraId="36C7D33C" w14:textId="77777777" w:rsidR="004B4F9B" w:rsidRPr="00212D29" w:rsidRDefault="004B4F9B" w:rsidP="00C16666">
            <w:pPr>
              <w:contextualSpacing/>
            </w:pPr>
            <w:r w:rsidRPr="00212D29">
              <w:t>R2</w:t>
            </w:r>
          </w:p>
        </w:tc>
        <w:tc>
          <w:tcPr>
            <w:tcW w:w="4252" w:type="dxa"/>
          </w:tcPr>
          <w:p w14:paraId="2AFF6E14" w14:textId="77777777" w:rsidR="004B4F9B" w:rsidRPr="00212D29" w:rsidRDefault="004B4F9B" w:rsidP="004B4F9B">
            <w:pPr>
              <w:contextualSpacing/>
            </w:pPr>
            <w:r w:rsidRPr="00212D29">
              <w:t>1k</w:t>
            </w:r>
            <w:r w:rsidRPr="00212D29">
              <w:rPr>
                <w:rFonts w:cs="Calibri"/>
              </w:rPr>
              <w:t>Ω 0.25W Metal Film</w:t>
            </w:r>
          </w:p>
        </w:tc>
        <w:tc>
          <w:tcPr>
            <w:tcW w:w="2897" w:type="dxa"/>
          </w:tcPr>
          <w:p w14:paraId="242ECCEF" w14:textId="77777777" w:rsidR="004B4F9B" w:rsidRPr="00212D29" w:rsidRDefault="004B4F9B" w:rsidP="00C16666">
            <w:pPr>
              <w:contextualSpacing/>
            </w:pPr>
            <w:r w:rsidRPr="00212D29">
              <w:t>Farnell 9341102</w:t>
            </w:r>
          </w:p>
        </w:tc>
      </w:tr>
      <w:tr w:rsidR="004B4F9B" w:rsidRPr="007A4ECF" w14:paraId="288DF0B7" w14:textId="77777777" w:rsidTr="00C16666">
        <w:tc>
          <w:tcPr>
            <w:tcW w:w="1985" w:type="dxa"/>
          </w:tcPr>
          <w:p w14:paraId="5BA7193E" w14:textId="77777777" w:rsidR="004B4F9B" w:rsidRPr="00212D29" w:rsidRDefault="004B4F9B" w:rsidP="00C16666">
            <w:pPr>
              <w:contextualSpacing/>
            </w:pPr>
            <w:r w:rsidRPr="00212D29">
              <w:t>R3</w:t>
            </w:r>
          </w:p>
        </w:tc>
        <w:tc>
          <w:tcPr>
            <w:tcW w:w="4252" w:type="dxa"/>
          </w:tcPr>
          <w:p w14:paraId="34804940" w14:textId="77777777" w:rsidR="004B4F9B" w:rsidRPr="00212D29" w:rsidRDefault="004B4F9B" w:rsidP="004B4F9B">
            <w:pPr>
              <w:contextualSpacing/>
            </w:pPr>
            <w:r w:rsidRPr="00212D29">
              <w:t>10k</w:t>
            </w:r>
            <w:r w:rsidRPr="00212D29">
              <w:rPr>
                <w:rFonts w:cs="Calibri"/>
              </w:rPr>
              <w:t>Ω 0.25W Metal Film</w:t>
            </w:r>
          </w:p>
        </w:tc>
        <w:tc>
          <w:tcPr>
            <w:tcW w:w="2897" w:type="dxa"/>
          </w:tcPr>
          <w:p w14:paraId="3886DB0A" w14:textId="77777777" w:rsidR="004B4F9B" w:rsidRPr="00212D29" w:rsidRDefault="004B4F9B" w:rsidP="00C16666">
            <w:pPr>
              <w:contextualSpacing/>
            </w:pPr>
            <w:r w:rsidRPr="00212D29">
              <w:t>Farnell 9341110</w:t>
            </w:r>
          </w:p>
        </w:tc>
      </w:tr>
      <w:tr w:rsidR="004B4F9B" w:rsidRPr="007A4ECF" w14:paraId="51745312" w14:textId="77777777" w:rsidTr="00C16666">
        <w:tc>
          <w:tcPr>
            <w:tcW w:w="1985" w:type="dxa"/>
          </w:tcPr>
          <w:p w14:paraId="68586D67" w14:textId="77777777" w:rsidR="004B4F9B" w:rsidRPr="00212D29" w:rsidRDefault="004B4F9B" w:rsidP="00C16666">
            <w:pPr>
              <w:contextualSpacing/>
            </w:pPr>
            <w:r w:rsidRPr="00212D29">
              <w:t>C1</w:t>
            </w:r>
          </w:p>
        </w:tc>
        <w:tc>
          <w:tcPr>
            <w:tcW w:w="4252" w:type="dxa"/>
          </w:tcPr>
          <w:p w14:paraId="2369E8DA" w14:textId="439DD4E7" w:rsidR="004B4F9B" w:rsidRPr="00212D29" w:rsidRDefault="004B4F9B" w:rsidP="00C16666">
            <w:pPr>
              <w:contextualSpacing/>
            </w:pPr>
            <w:r w:rsidRPr="00212D29">
              <w:t>100nF (0.1</w:t>
            </w:r>
            <w:r w:rsidRPr="00212D29">
              <w:rPr>
                <w:rFonts w:cs="Calibri"/>
              </w:rPr>
              <w:t>µF</w:t>
            </w:r>
            <w:r w:rsidRPr="00212D29">
              <w:t xml:space="preserve">) 50V </w:t>
            </w:r>
            <w:r w:rsidR="00F60FC7" w:rsidRPr="00212D29">
              <w:t>MLCC (</w:t>
            </w:r>
            <w:r w:rsidRPr="00212D29">
              <w:t>2.54mm Radial)</w:t>
            </w:r>
          </w:p>
        </w:tc>
        <w:tc>
          <w:tcPr>
            <w:tcW w:w="2897" w:type="dxa"/>
          </w:tcPr>
          <w:p w14:paraId="3116C445" w14:textId="77777777" w:rsidR="004B4F9B" w:rsidRPr="00212D29" w:rsidRDefault="004B4F9B" w:rsidP="00C16666">
            <w:pPr>
              <w:contextualSpacing/>
            </w:pPr>
            <w:r w:rsidRPr="00212D29">
              <w:t>Farnell 1457655</w:t>
            </w:r>
          </w:p>
        </w:tc>
      </w:tr>
      <w:tr w:rsidR="004B4F9B" w:rsidRPr="007A4ECF" w14:paraId="1C6EAE28" w14:textId="77777777" w:rsidTr="00C16666">
        <w:tc>
          <w:tcPr>
            <w:tcW w:w="1985" w:type="dxa"/>
          </w:tcPr>
          <w:p w14:paraId="76A3C8BB" w14:textId="77777777" w:rsidR="004B4F9B" w:rsidRPr="00212D29" w:rsidRDefault="004B4F9B" w:rsidP="00C16666">
            <w:pPr>
              <w:contextualSpacing/>
            </w:pPr>
            <w:r w:rsidRPr="00212D29">
              <w:t>LED1</w:t>
            </w:r>
          </w:p>
        </w:tc>
        <w:tc>
          <w:tcPr>
            <w:tcW w:w="4252" w:type="dxa"/>
          </w:tcPr>
          <w:p w14:paraId="04589D0E" w14:textId="77777777" w:rsidR="004B4F9B" w:rsidRPr="00212D29" w:rsidRDefault="004B4F9B" w:rsidP="00C16666">
            <w:pPr>
              <w:contextualSpacing/>
            </w:pPr>
            <w:r w:rsidRPr="00212D29">
              <w:t>Yellow 3mm</w:t>
            </w:r>
          </w:p>
        </w:tc>
        <w:tc>
          <w:tcPr>
            <w:tcW w:w="2897" w:type="dxa"/>
          </w:tcPr>
          <w:p w14:paraId="568DE3F2" w14:textId="77777777" w:rsidR="004B4F9B" w:rsidRPr="00212D29" w:rsidRDefault="005E14A6" w:rsidP="00C16666">
            <w:pPr>
              <w:contextualSpacing/>
            </w:pPr>
            <w:r w:rsidRPr="00212D29">
              <w:t>Farnell 2112098</w:t>
            </w:r>
          </w:p>
        </w:tc>
      </w:tr>
      <w:tr w:rsidR="004B4F9B" w:rsidRPr="007A4ECF" w14:paraId="2C12995B" w14:textId="77777777" w:rsidTr="00C16666">
        <w:tc>
          <w:tcPr>
            <w:tcW w:w="1985" w:type="dxa"/>
          </w:tcPr>
          <w:p w14:paraId="5D1BF5F1" w14:textId="77777777" w:rsidR="004B4F9B" w:rsidRPr="00212D29" w:rsidRDefault="004B4F9B" w:rsidP="00C16666">
            <w:pPr>
              <w:contextualSpacing/>
            </w:pPr>
            <w:r w:rsidRPr="00212D29">
              <w:t>D1, D2</w:t>
            </w:r>
          </w:p>
        </w:tc>
        <w:tc>
          <w:tcPr>
            <w:tcW w:w="4252" w:type="dxa"/>
          </w:tcPr>
          <w:p w14:paraId="14B70E59" w14:textId="77777777" w:rsidR="004B4F9B" w:rsidRPr="00212D29" w:rsidRDefault="004B4F9B" w:rsidP="00C16666">
            <w:pPr>
              <w:contextualSpacing/>
            </w:pPr>
            <w:r w:rsidRPr="00212D29">
              <w:t>SA5.0A</w:t>
            </w:r>
          </w:p>
        </w:tc>
        <w:tc>
          <w:tcPr>
            <w:tcW w:w="2897" w:type="dxa"/>
          </w:tcPr>
          <w:p w14:paraId="4DAE201B" w14:textId="77777777" w:rsidR="004B4F9B" w:rsidRPr="00212D29" w:rsidRDefault="004B4F9B" w:rsidP="00C16666">
            <w:pPr>
              <w:contextualSpacing/>
            </w:pPr>
            <w:r w:rsidRPr="00212D29">
              <w:t>Farnell 1886342</w:t>
            </w:r>
          </w:p>
        </w:tc>
      </w:tr>
      <w:tr w:rsidR="004B4F9B" w:rsidRPr="007A4ECF" w14:paraId="76367744" w14:textId="77777777" w:rsidTr="00C16666">
        <w:tc>
          <w:tcPr>
            <w:tcW w:w="1985" w:type="dxa"/>
          </w:tcPr>
          <w:p w14:paraId="609200F6" w14:textId="77777777" w:rsidR="004B4F9B" w:rsidRPr="00212D29" w:rsidRDefault="004B4F9B" w:rsidP="00C16666">
            <w:pPr>
              <w:contextualSpacing/>
            </w:pPr>
            <w:r w:rsidRPr="00212D29">
              <w:t>Sensor Header</w:t>
            </w:r>
          </w:p>
        </w:tc>
        <w:tc>
          <w:tcPr>
            <w:tcW w:w="4252" w:type="dxa"/>
          </w:tcPr>
          <w:p w14:paraId="5C3BD374" w14:textId="77777777" w:rsidR="004B4F9B" w:rsidRPr="00212D29" w:rsidRDefault="004B4F9B" w:rsidP="00C16666">
            <w:pPr>
              <w:contextualSpacing/>
            </w:pPr>
            <w:r w:rsidRPr="00212D29">
              <w:t>1x3-pin 0.1” Male Header</w:t>
            </w:r>
            <w:r w:rsidRPr="00212D29">
              <w:br/>
              <w:t>(cut from a longer strip)</w:t>
            </w:r>
          </w:p>
        </w:tc>
        <w:tc>
          <w:tcPr>
            <w:tcW w:w="2897" w:type="dxa"/>
          </w:tcPr>
          <w:p w14:paraId="7E2BED2B" w14:textId="013D7C15" w:rsidR="004B4F9B" w:rsidRPr="00212D29" w:rsidRDefault="00514A81" w:rsidP="00C16666">
            <w:pPr>
              <w:contextualSpacing/>
            </w:pPr>
            <w:r>
              <w:t>Farnell 1462888</w:t>
            </w:r>
          </w:p>
        </w:tc>
      </w:tr>
      <w:tr w:rsidR="00A7651F" w:rsidRPr="007A4ECF" w14:paraId="537A00F2" w14:textId="77777777" w:rsidTr="00C16666">
        <w:tc>
          <w:tcPr>
            <w:tcW w:w="1985" w:type="dxa"/>
          </w:tcPr>
          <w:p w14:paraId="228A543B" w14:textId="77777777" w:rsidR="00A7651F" w:rsidRPr="00212D29" w:rsidRDefault="00A7651F" w:rsidP="00A7651F">
            <w:pPr>
              <w:contextualSpacing/>
            </w:pPr>
            <w:r w:rsidRPr="00212D29">
              <w:t>Connector</w:t>
            </w:r>
          </w:p>
        </w:tc>
        <w:tc>
          <w:tcPr>
            <w:tcW w:w="4252" w:type="dxa"/>
          </w:tcPr>
          <w:p w14:paraId="2FCE1DE5" w14:textId="096C413D" w:rsidR="00A7651F" w:rsidRPr="00212D29" w:rsidRDefault="00A7651F" w:rsidP="00A7651F">
            <w:pPr>
              <w:contextualSpacing/>
            </w:pPr>
            <w:r>
              <w:t xml:space="preserve">AMP TE Connectivity </w:t>
            </w:r>
            <w:r w:rsidRPr="00A7651F">
              <w:t>5406526-1</w:t>
            </w:r>
            <w:r>
              <w:rPr>
                <w:rStyle w:val="FootnoteReference"/>
              </w:rPr>
              <w:footnoteReference w:id="20"/>
            </w:r>
          </w:p>
        </w:tc>
        <w:tc>
          <w:tcPr>
            <w:tcW w:w="2897" w:type="dxa"/>
          </w:tcPr>
          <w:p w14:paraId="115DB874" w14:textId="190F874C" w:rsidR="00A7651F" w:rsidRPr="00212D29" w:rsidRDefault="00A7651F" w:rsidP="00A7651F">
            <w:pPr>
              <w:contextualSpacing/>
            </w:pPr>
            <w:r w:rsidRPr="00212D29">
              <w:t xml:space="preserve">Farnell </w:t>
            </w:r>
            <w:r>
              <w:t>2452587</w:t>
            </w:r>
          </w:p>
        </w:tc>
      </w:tr>
      <w:tr w:rsidR="004B4F9B" w:rsidRPr="007A4ECF" w14:paraId="5652EBE4" w14:textId="77777777" w:rsidTr="00C16666">
        <w:tc>
          <w:tcPr>
            <w:tcW w:w="1985" w:type="dxa"/>
          </w:tcPr>
          <w:p w14:paraId="0A8336B5" w14:textId="77777777" w:rsidR="004B4F9B" w:rsidRPr="00212D29" w:rsidRDefault="004B4F9B" w:rsidP="00C16666">
            <w:pPr>
              <w:contextualSpacing/>
            </w:pPr>
            <w:r w:rsidRPr="00212D29">
              <w:t>Infra-Red Sensor</w:t>
            </w:r>
          </w:p>
        </w:tc>
        <w:tc>
          <w:tcPr>
            <w:tcW w:w="4252" w:type="dxa"/>
          </w:tcPr>
          <w:p w14:paraId="66D67BB8" w14:textId="77777777" w:rsidR="004B4F9B" w:rsidRPr="00212D29" w:rsidRDefault="004B4F9B" w:rsidP="00C16666">
            <w:pPr>
              <w:contextualSpacing/>
            </w:pPr>
            <w:r w:rsidRPr="00212D29">
              <w:t>E18-D80NK Infra-Red Obstacle Sensor</w:t>
            </w:r>
          </w:p>
        </w:tc>
        <w:tc>
          <w:tcPr>
            <w:tcW w:w="2897" w:type="dxa"/>
          </w:tcPr>
          <w:p w14:paraId="4D552400" w14:textId="77777777" w:rsidR="004B4F9B" w:rsidRPr="00212D29" w:rsidRDefault="004B4F9B" w:rsidP="005E14A6">
            <w:pPr>
              <w:contextualSpacing/>
            </w:pPr>
            <w:r w:rsidRPr="00212D29">
              <w:t>Hobby Components</w:t>
            </w:r>
            <w:r w:rsidR="005E14A6" w:rsidRPr="00212D29">
              <w:rPr>
                <w:rStyle w:val="FootnoteReference"/>
              </w:rPr>
              <w:footnoteReference w:id="21"/>
            </w:r>
            <w:r w:rsidRPr="00212D29">
              <w:br/>
              <w:t>4tronix</w:t>
            </w:r>
            <w:r w:rsidR="005E14A6" w:rsidRPr="00212D29">
              <w:rPr>
                <w:rStyle w:val="FootnoteReference"/>
              </w:rPr>
              <w:footnoteReference w:id="22"/>
            </w:r>
          </w:p>
        </w:tc>
      </w:tr>
    </w:tbl>
    <w:p w14:paraId="46306624" w14:textId="77777777" w:rsidR="008E418D" w:rsidRPr="009030AD" w:rsidRDefault="008E418D" w:rsidP="006C4A3A">
      <w:pPr>
        <w:pStyle w:val="ListParagraph"/>
        <w:numPr>
          <w:ilvl w:val="0"/>
          <w:numId w:val="3"/>
        </w:numPr>
        <w:sectPr w:rsidR="008E418D" w:rsidRPr="009030AD" w:rsidSect="00733A4D">
          <w:endnotePr>
            <w:numFmt w:val="decimal"/>
          </w:endnotePr>
          <w:pgSz w:w="11906" w:h="16838"/>
          <w:pgMar w:top="1440" w:right="1440" w:bottom="1440" w:left="1440" w:header="709" w:footer="709" w:gutter="0"/>
          <w:cols w:space="708"/>
          <w:docGrid w:linePitch="360"/>
        </w:sectPr>
      </w:pPr>
    </w:p>
    <w:p w14:paraId="49CB4486" w14:textId="77777777" w:rsidR="008E418D" w:rsidRDefault="008E418D" w:rsidP="008E418D">
      <w:pPr>
        <w:pStyle w:val="Heading3"/>
      </w:pPr>
      <w:bookmarkStart w:id="287" w:name="_Toc170378755"/>
      <w:r>
        <w:lastRenderedPageBreak/>
        <w:t>Schematic</w:t>
      </w:r>
      <w:bookmarkEnd w:id="287"/>
    </w:p>
    <w:p w14:paraId="1610B388" w14:textId="77777777" w:rsidR="008E418D" w:rsidRPr="00E21E80" w:rsidRDefault="008E418D" w:rsidP="008E418D">
      <w:pPr>
        <w:jc w:val="center"/>
      </w:pPr>
      <w:r>
        <w:rPr>
          <w:noProof/>
          <w:lang w:eastAsia="en-GB"/>
        </w:rPr>
        <w:drawing>
          <wp:inline distT="0" distB="0" distL="0" distR="0" wp14:anchorId="07170FC8" wp14:editId="1AC524FB">
            <wp:extent cx="8212975" cy="54732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sch.png"/>
                    <pic:cNvPicPr/>
                  </pic:nvPicPr>
                  <pic:blipFill>
                    <a:blip r:embed="rId47">
                      <a:extLst>
                        <a:ext uri="{28A0092B-C50C-407E-A947-70E740481C1C}">
                          <a14:useLocalDpi xmlns:a14="http://schemas.microsoft.com/office/drawing/2010/main" val="0"/>
                        </a:ext>
                      </a:extLst>
                    </a:blip>
                    <a:stretch>
                      <a:fillRect/>
                    </a:stretch>
                  </pic:blipFill>
                  <pic:spPr>
                    <a:xfrm>
                      <a:off x="0" y="0"/>
                      <a:ext cx="8212975" cy="5473294"/>
                    </a:xfrm>
                    <a:prstGeom prst="rect">
                      <a:avLst/>
                    </a:prstGeom>
                  </pic:spPr>
                </pic:pic>
              </a:graphicData>
            </a:graphic>
          </wp:inline>
        </w:drawing>
      </w:r>
    </w:p>
    <w:p w14:paraId="19C41CA2" w14:textId="77777777" w:rsidR="008E418D" w:rsidRDefault="008E418D" w:rsidP="008E418D">
      <w:pPr>
        <w:pStyle w:val="Heading2"/>
        <w:sectPr w:rsidR="008E418D" w:rsidSect="004408BF">
          <w:endnotePr>
            <w:numFmt w:val="decimal"/>
          </w:endnotePr>
          <w:pgSz w:w="16838" w:h="11906" w:orient="landscape"/>
          <w:pgMar w:top="1440" w:right="1440" w:bottom="1440" w:left="1440" w:header="709" w:footer="709" w:gutter="0"/>
          <w:cols w:space="708"/>
          <w:docGrid w:linePitch="360"/>
        </w:sectPr>
      </w:pPr>
    </w:p>
    <w:p w14:paraId="138B3D7C" w14:textId="77777777" w:rsidR="008E418D" w:rsidRDefault="008E418D" w:rsidP="008E418D">
      <w:pPr>
        <w:pStyle w:val="Heading3"/>
      </w:pPr>
      <w:bookmarkStart w:id="288" w:name="_Toc170378756"/>
      <w:r>
        <w:lastRenderedPageBreak/>
        <w:t>PCB Layout</w:t>
      </w:r>
      <w:bookmarkEnd w:id="288"/>
    </w:p>
    <w:p w14:paraId="5FC26E39" w14:textId="77777777" w:rsidR="008E418D" w:rsidRPr="00212D29" w:rsidRDefault="008E418D" w:rsidP="008E418D">
      <w:pPr>
        <w:keepNext/>
      </w:pPr>
      <w:r w:rsidRPr="00212D29">
        <w:t>The following diagram shows the layout of a Generic Sensor PCB. All components are mounted on the top (silkscreen) side of the board.</w:t>
      </w:r>
    </w:p>
    <w:p w14:paraId="410B790B" w14:textId="77777777" w:rsidR="008E418D" w:rsidRDefault="008E418D" w:rsidP="008E418D">
      <w:pPr>
        <w:keepNext/>
        <w:jc w:val="center"/>
      </w:pPr>
      <w:r>
        <w:rPr>
          <w:noProof/>
          <w:lang w:eastAsia="en-GB"/>
        </w:rPr>
        <w:drawing>
          <wp:inline distT="0" distB="0" distL="0" distR="0" wp14:anchorId="182862F0" wp14:editId="01CE8DFA">
            <wp:extent cx="2880000" cy="1951200"/>
            <wp:effectExtent l="19050" t="19050" r="1587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orT2GenericSensorRevC_brd_whi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1951200"/>
                    </a:xfrm>
                    <a:prstGeom prst="rect">
                      <a:avLst/>
                    </a:prstGeom>
                    <a:ln w="12700">
                      <a:solidFill>
                        <a:schemeClr val="tx1"/>
                      </a:solidFill>
                    </a:ln>
                  </pic:spPr>
                </pic:pic>
              </a:graphicData>
            </a:graphic>
          </wp:inline>
        </w:drawing>
      </w:r>
    </w:p>
    <w:p w14:paraId="702F69E5" w14:textId="7BAA6B45" w:rsidR="008E418D" w:rsidRDefault="008E418D" w:rsidP="008E418D">
      <w:pPr>
        <w:pStyle w:val="Caption"/>
        <w:jc w:val="center"/>
      </w:pPr>
      <w:bookmarkStart w:id="289" w:name="_Toc17037893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27</w:t>
      </w:r>
      <w:r w:rsidR="00D15F53">
        <w:rPr>
          <w:noProof/>
        </w:rPr>
        <w:fldChar w:fldCharType="end"/>
      </w:r>
      <w:r>
        <w:t xml:space="preserve"> – Magneto-Resistive Sensor Board Layout</w:t>
      </w:r>
      <w:bookmarkEnd w:id="289"/>
    </w:p>
    <w:p w14:paraId="65FE5A4B" w14:textId="77777777" w:rsidR="008E418D" w:rsidRDefault="008E418D" w:rsidP="008E418D">
      <w:pPr>
        <w:pStyle w:val="Heading3"/>
      </w:pPr>
      <w:bookmarkStart w:id="290" w:name="_Toc170378757"/>
      <w:r>
        <w:t>Construction</w:t>
      </w:r>
      <w:bookmarkEnd w:id="290"/>
    </w:p>
    <w:p w14:paraId="69DAE2DC" w14:textId="12F8C1D9" w:rsidR="008E418D" w:rsidRPr="00212D29" w:rsidRDefault="008E418D" w:rsidP="008E418D">
      <w:r w:rsidRPr="00212D29">
        <w:t xml:space="preserve">All the components on the Generic Sensor </w:t>
      </w:r>
      <w:r w:rsidR="004E19AE">
        <w:t>module</w:t>
      </w:r>
      <w:r w:rsidR="004E19AE" w:rsidRPr="00212D29">
        <w:t xml:space="preserve"> </w:t>
      </w:r>
      <w:r w:rsidRPr="00212D29">
        <w:t>are mounted on top, silkscreen, side of the board.</w:t>
      </w:r>
    </w:p>
    <w:p w14:paraId="0D3DF62E" w14:textId="77777777" w:rsidR="008E418D" w:rsidRPr="00212D29" w:rsidRDefault="008E418D" w:rsidP="006C4A3A">
      <w:pPr>
        <w:pStyle w:val="ListParagraph"/>
        <w:numPr>
          <w:ilvl w:val="0"/>
          <w:numId w:val="6"/>
        </w:numPr>
      </w:pPr>
      <w:r w:rsidRPr="00212D29">
        <w:t>If your Sensor Board came from a panelized PCB, lightly file down any remaining nibs from the edges of the board. The board is intended to be a close fit in the suggested enclosure when used to build an infra-red sensor.</w:t>
      </w:r>
    </w:p>
    <w:p w14:paraId="1D19F78A" w14:textId="77777777" w:rsidR="008E418D" w:rsidRPr="00212D29" w:rsidRDefault="008E418D" w:rsidP="006C4A3A">
      <w:pPr>
        <w:pStyle w:val="ListParagraph"/>
        <w:numPr>
          <w:ilvl w:val="0"/>
          <w:numId w:val="6"/>
        </w:numPr>
      </w:pPr>
      <w:r w:rsidRPr="00212D29">
        <w:t>Solder the components, starting with the components with the lowest profile (resistors, capacitor), then the remainder of the components in order of increasing height, ending with the RJ45 socket.</w:t>
      </w:r>
    </w:p>
    <w:p w14:paraId="083A1EC9" w14:textId="4F95F30D" w:rsidR="008E418D" w:rsidRPr="00212D29" w:rsidRDefault="008E418D" w:rsidP="006C4A3A">
      <w:pPr>
        <w:pStyle w:val="ListParagraph"/>
        <w:numPr>
          <w:ilvl w:val="0"/>
          <w:numId w:val="1"/>
        </w:numPr>
      </w:pPr>
      <w:r w:rsidRPr="00212D29">
        <w:t xml:space="preserve">Pay </w:t>
      </w:r>
      <w:r w:rsidR="00F60FC7">
        <w:t>close</w:t>
      </w:r>
      <w:r w:rsidRPr="00212D29">
        <w:t xml:space="preserve"> attention to the correct orientation of the polarised components D1, D2, LED1</w:t>
      </w:r>
      <w:r w:rsidR="00F60FC7">
        <w:t xml:space="preserve"> (and to the connection to the infra-red sensor, if used).</w:t>
      </w:r>
    </w:p>
    <w:p w14:paraId="38BBBA98" w14:textId="77777777" w:rsidR="008E418D" w:rsidRPr="00212D29" w:rsidRDefault="008E418D" w:rsidP="006C4A3A">
      <w:pPr>
        <w:pStyle w:val="ListParagraph"/>
        <w:numPr>
          <w:ilvl w:val="0"/>
          <w:numId w:val="1"/>
        </w:numPr>
      </w:pPr>
      <w:r w:rsidRPr="00212D29">
        <w:t>The mounting lugs of the RJ45 connector clip into the holes in the PCB. Make sure the connector pins are correctly aligned with the holes before clipping the connector into the board.</w:t>
      </w:r>
    </w:p>
    <w:p w14:paraId="60EC7395" w14:textId="03C622B0" w:rsidR="00F60FC7" w:rsidRPr="00212D29" w:rsidRDefault="00F60FC7" w:rsidP="00F60FC7">
      <w:pPr>
        <w:pStyle w:val="ListParagraph"/>
        <w:numPr>
          <w:ilvl w:val="0"/>
          <w:numId w:val="1"/>
        </w:numPr>
      </w:pPr>
      <w:r w:rsidRPr="00212D29">
        <w:t>There is an additional mounting hole in the PCB which allows for the dual RJ</w:t>
      </w:r>
      <w:r w:rsidR="00A7651F">
        <w:t>45</w:t>
      </w:r>
      <w:r w:rsidRPr="00212D29">
        <w:t xml:space="preserve"> connector to be replaced with a single RJHSE-5080 version in the “Interface” position. This is optional and intended for a sensor to be located at the end of a chain of sensors. To allow for maximum flexibility when cabling the sensors, </w:t>
      </w:r>
      <w:r>
        <w:t xml:space="preserve">you may choose to </w:t>
      </w:r>
      <w:r w:rsidRPr="00212D29">
        <w:t>fit dual connectors to all sensors boards.</w:t>
      </w:r>
    </w:p>
    <w:p w14:paraId="29E2C087" w14:textId="77777777" w:rsidR="008E418D" w:rsidRPr="00212D29" w:rsidRDefault="008E418D" w:rsidP="008E418D">
      <w:pPr>
        <w:keepNext/>
      </w:pPr>
      <w:r w:rsidRPr="00212D29">
        <w:lastRenderedPageBreak/>
        <w:t>A completed Generic Sensor PCB is shown in the following photograph.</w:t>
      </w:r>
    </w:p>
    <w:p w14:paraId="7B00D3C1" w14:textId="77777777" w:rsidR="008E418D" w:rsidRPr="00152C2B" w:rsidRDefault="008E418D" w:rsidP="008E418D">
      <w:pPr>
        <w:keepNext/>
        <w:jc w:val="center"/>
        <w:rPr>
          <w:color w:val="00B050"/>
        </w:rPr>
      </w:pPr>
      <w:r>
        <w:rPr>
          <w:noProof/>
          <w:color w:val="00B050"/>
          <w:lang w:eastAsia="en-GB"/>
        </w:rPr>
        <w:drawing>
          <wp:inline distT="0" distB="0" distL="0" distR="0" wp14:anchorId="1E9FD715" wp14:editId="750B063C">
            <wp:extent cx="3600000" cy="2408400"/>
            <wp:effectExtent l="19050" t="19050" r="196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49">
                      <a:extLst>
                        <a:ext uri="{28A0092B-C50C-407E-A947-70E740481C1C}">
                          <a14:useLocalDpi xmlns:a14="http://schemas.microsoft.com/office/drawing/2010/main" val="0"/>
                        </a:ext>
                      </a:extLst>
                    </a:blip>
                    <a:stretch>
                      <a:fillRect/>
                    </a:stretch>
                  </pic:blipFill>
                  <pic:spPr>
                    <a:xfrm>
                      <a:off x="0" y="0"/>
                      <a:ext cx="3600000" cy="2408400"/>
                    </a:xfrm>
                    <a:prstGeom prst="rect">
                      <a:avLst/>
                    </a:prstGeom>
                    <a:ln w="12700">
                      <a:solidFill>
                        <a:schemeClr val="tx1"/>
                      </a:solidFill>
                    </a:ln>
                  </pic:spPr>
                </pic:pic>
              </a:graphicData>
            </a:graphic>
          </wp:inline>
        </w:drawing>
      </w:r>
    </w:p>
    <w:p w14:paraId="69C895B6" w14:textId="002DF188" w:rsidR="008E418D" w:rsidRDefault="008E418D" w:rsidP="008E418D">
      <w:pPr>
        <w:pStyle w:val="Caption"/>
        <w:jc w:val="center"/>
      </w:pPr>
      <w:bookmarkStart w:id="291" w:name="_Toc17037893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28</w:t>
      </w:r>
      <w:r w:rsidR="00D15F53">
        <w:rPr>
          <w:noProof/>
        </w:rPr>
        <w:fldChar w:fldCharType="end"/>
      </w:r>
      <w:r>
        <w:t xml:space="preserve"> – Completed </w:t>
      </w:r>
      <w:r w:rsidR="00B62195">
        <w:t xml:space="preserve">Generic </w:t>
      </w:r>
      <w:r>
        <w:t xml:space="preserve">Sensor </w:t>
      </w:r>
      <w:r w:rsidR="004E19AE">
        <w:t xml:space="preserve">Module </w:t>
      </w:r>
      <w:r>
        <w:t>PCB</w:t>
      </w:r>
      <w:bookmarkEnd w:id="291"/>
      <w:r>
        <w:t xml:space="preserve"> </w:t>
      </w:r>
    </w:p>
    <w:p w14:paraId="4F245809" w14:textId="77777777" w:rsidR="00C2783A" w:rsidRDefault="00C2783A" w:rsidP="00B62195">
      <w:pPr>
        <w:pStyle w:val="Heading3"/>
        <w:pageBreakBefore/>
      </w:pPr>
      <w:bookmarkStart w:id="292" w:name="_Toc170378758"/>
      <w:r>
        <w:lastRenderedPageBreak/>
        <w:t>Infra-Red Sensor</w:t>
      </w:r>
      <w:bookmarkEnd w:id="292"/>
    </w:p>
    <w:p w14:paraId="405220D8" w14:textId="305B479D" w:rsidR="00C2783A" w:rsidRPr="00212D29" w:rsidRDefault="00C2783A" w:rsidP="00C2783A">
      <w:r w:rsidRPr="00212D29">
        <w:t xml:space="preserve">As an alternative to the magneto-resistive sensors, an infra-red sensor can be built based on a commercially available modulated infra-red detector unit, marketed as an “obstacle sensor” for educational robotics projects. These sensors are available pre-assembled and </w:t>
      </w:r>
      <w:r w:rsidR="00F60FC7">
        <w:t xml:space="preserve">are </w:t>
      </w:r>
      <w:r w:rsidRPr="00212D29">
        <w:t>relatively inexpensive, and consequently the sensors are relatively straightforward to construct.</w:t>
      </w:r>
    </w:p>
    <w:p w14:paraId="29C2D490" w14:textId="77777777" w:rsidR="00C2783A" w:rsidRPr="00212D29" w:rsidRDefault="00C2783A" w:rsidP="006C4A3A">
      <w:pPr>
        <w:pStyle w:val="ListParagraph"/>
        <w:numPr>
          <w:ilvl w:val="0"/>
          <w:numId w:val="15"/>
        </w:numPr>
      </w:pPr>
      <w:r w:rsidRPr="00212D29">
        <w:t>The sensor emits and detects infra-red light modulated at high frequency. This makes the sensor much less sensitive than visible light or unmodulated infra-red sensors to interference from ambient lighting conditions.</w:t>
      </w:r>
    </w:p>
    <w:p w14:paraId="326166D7" w14:textId="77777777" w:rsidR="00C2783A" w:rsidRPr="00212D29" w:rsidRDefault="00C2783A" w:rsidP="006C4A3A">
      <w:pPr>
        <w:pStyle w:val="ListParagraph"/>
        <w:numPr>
          <w:ilvl w:val="0"/>
          <w:numId w:val="15"/>
        </w:numPr>
      </w:pPr>
      <w:r w:rsidRPr="00212D29">
        <w:t>A 30mm length of 20mm black plastic conduit is used as a light shield. Once the sensor is fitted to the enclosure, lightly file or sand the exposed threads so that the shielding tube is a firm tight push fit on the end of the sensor.</w:t>
      </w:r>
    </w:p>
    <w:p w14:paraId="5DB3075E" w14:textId="77777777" w:rsidR="00C2783A" w:rsidRPr="00212D29" w:rsidRDefault="00C2783A" w:rsidP="006C4A3A">
      <w:pPr>
        <w:pStyle w:val="ListParagraph"/>
        <w:numPr>
          <w:ilvl w:val="0"/>
          <w:numId w:val="15"/>
        </w:numPr>
      </w:pPr>
      <w:r w:rsidRPr="00212D29">
        <w:t xml:space="preserve">The infra-red sensor is mounted through the side of an enclosure using the plastic nuts supplied with the sensor. These should be tightened finger-tight only; do not use tools. </w:t>
      </w:r>
    </w:p>
    <w:p w14:paraId="382E8301" w14:textId="16D6EAF9" w:rsidR="00C2783A" w:rsidRPr="00212D29" w:rsidRDefault="00C2783A" w:rsidP="006C4A3A">
      <w:pPr>
        <w:pStyle w:val="ListParagraph"/>
        <w:numPr>
          <w:ilvl w:val="0"/>
          <w:numId w:val="1"/>
        </w:numPr>
      </w:pPr>
      <w:r w:rsidRPr="00212D29">
        <w:t xml:space="preserve">It is </w:t>
      </w:r>
      <w:r w:rsidRPr="00F60FC7">
        <w:rPr>
          <w:u w:val="single"/>
        </w:rPr>
        <w:t>essential</w:t>
      </w:r>
      <w:r w:rsidRPr="00212D29">
        <w:t xml:space="preserve"> to check that order of the wires in the sensor connector matches the order of the pins. </w:t>
      </w:r>
      <w:r w:rsidR="00F60FC7">
        <w:t>T</w:t>
      </w:r>
      <w:r w:rsidRPr="00212D29">
        <w:t>he red (+5V) wire should go to the leftmost pin, the black (0V) wire to the centre pin, and the yellow (signal) wire to the rightmost pin.</w:t>
      </w:r>
    </w:p>
    <w:p w14:paraId="6B649FBE" w14:textId="133556B7" w:rsidR="00C2783A" w:rsidRDefault="00C2783A" w:rsidP="006C4A3A">
      <w:pPr>
        <w:pStyle w:val="ListParagraph"/>
        <w:numPr>
          <w:ilvl w:val="0"/>
          <w:numId w:val="1"/>
        </w:numPr>
      </w:pPr>
      <w:r w:rsidRPr="00212D29">
        <w:t>If the wires in the connector are in a different order, re-arrange them by gently prising up the plastic tabs and sliding the pin out of the housing. Slide them back in in the correct order, ensuring that the plastic tabs are gently pushed down to lock them in place.</w:t>
      </w:r>
    </w:p>
    <w:p w14:paraId="3468888D" w14:textId="3FEABA54" w:rsidR="00B62195" w:rsidRPr="00212D29" w:rsidRDefault="00B62195" w:rsidP="00B62195">
      <w:pPr>
        <w:keepNext/>
        <w:ind w:left="360"/>
      </w:pPr>
      <w:r>
        <w:t>The wiring of the infra-red sensor is illustrated in the following diagram:</w:t>
      </w:r>
    </w:p>
    <w:p w14:paraId="294B6B4E" w14:textId="1506FCE9" w:rsidR="00B62195" w:rsidRPr="00B62195" w:rsidRDefault="00B62195" w:rsidP="00B62195">
      <w:pPr>
        <w:pStyle w:val="ListParagraph"/>
        <w:keepNext/>
        <w:jc w:val="center"/>
        <w:rPr>
          <w:color w:val="00B050"/>
        </w:rPr>
      </w:pPr>
      <w:r>
        <w:rPr>
          <w:noProof/>
          <w:color w:val="00B050"/>
        </w:rPr>
        <w:drawing>
          <wp:inline distT="0" distB="0" distL="0" distR="0" wp14:anchorId="482145FE" wp14:editId="19EF7A59">
            <wp:extent cx="4320000" cy="1990800"/>
            <wp:effectExtent l="19050" t="19050" r="2349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2 IR Sensor Wir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1990800"/>
                    </a:xfrm>
                    <a:prstGeom prst="rect">
                      <a:avLst/>
                    </a:prstGeom>
                    <a:ln w="12700">
                      <a:solidFill>
                        <a:schemeClr val="tx1"/>
                      </a:solidFill>
                    </a:ln>
                  </pic:spPr>
                </pic:pic>
              </a:graphicData>
            </a:graphic>
          </wp:inline>
        </w:drawing>
      </w:r>
    </w:p>
    <w:p w14:paraId="4D606042" w14:textId="61CA4891" w:rsidR="00B62195" w:rsidRDefault="00B62195" w:rsidP="00B62195">
      <w:pPr>
        <w:pStyle w:val="Caption"/>
        <w:ind w:left="360"/>
        <w:jc w:val="center"/>
      </w:pPr>
      <w:bookmarkStart w:id="293" w:name="_Toc170378932"/>
      <w:r>
        <w:t xml:space="preserve">Figure </w:t>
      </w:r>
      <w:r>
        <w:rPr>
          <w:noProof/>
        </w:rPr>
        <w:fldChar w:fldCharType="begin"/>
      </w:r>
      <w:r>
        <w:rPr>
          <w:noProof/>
        </w:rPr>
        <w:instrText xml:space="preserve"> SEQ Figure \* ARABIC </w:instrText>
      </w:r>
      <w:r>
        <w:rPr>
          <w:noProof/>
        </w:rPr>
        <w:fldChar w:fldCharType="separate"/>
      </w:r>
      <w:r w:rsidR="00A354A3">
        <w:rPr>
          <w:noProof/>
        </w:rPr>
        <w:t>29</w:t>
      </w:r>
      <w:r>
        <w:rPr>
          <w:noProof/>
        </w:rPr>
        <w:fldChar w:fldCharType="end"/>
      </w:r>
      <w:r>
        <w:t xml:space="preserve"> – Infra-Red Sensor Wiring</w:t>
      </w:r>
      <w:bookmarkEnd w:id="293"/>
      <w:r>
        <w:t xml:space="preserve"> </w:t>
      </w:r>
    </w:p>
    <w:p w14:paraId="4DD07601" w14:textId="77777777" w:rsidR="00B62195" w:rsidRPr="00212D29" w:rsidRDefault="00B62195" w:rsidP="00B62195">
      <w:pPr>
        <w:pStyle w:val="ListParagraph"/>
      </w:pPr>
    </w:p>
    <w:p w14:paraId="0E5128D3" w14:textId="77777777" w:rsidR="00C2783A" w:rsidRPr="00C2783A" w:rsidRDefault="00C2783A" w:rsidP="00C2783A"/>
    <w:p w14:paraId="5A97D03C" w14:textId="77777777" w:rsidR="00E21E80" w:rsidRPr="00E21E80" w:rsidRDefault="00E21E80" w:rsidP="00E21E80"/>
    <w:p w14:paraId="0D1C86BC" w14:textId="77777777" w:rsidR="00152C2B" w:rsidRDefault="00152C2B" w:rsidP="00152C2B">
      <w:pPr>
        <w:keepNext/>
        <w:jc w:val="center"/>
      </w:pPr>
    </w:p>
    <w:p w14:paraId="1A699438" w14:textId="77777777" w:rsidR="00152C2B" w:rsidRPr="00152C2B" w:rsidRDefault="00152C2B" w:rsidP="00152C2B"/>
    <w:p w14:paraId="5F67EB7A" w14:textId="77777777" w:rsidR="001E1F78" w:rsidRDefault="001E1F78" w:rsidP="00376881">
      <w:pPr>
        <w:pStyle w:val="Heading2"/>
        <w:pageBreakBefore/>
      </w:pPr>
      <w:bookmarkStart w:id="294" w:name="_Toc170378759"/>
      <w:r>
        <w:lastRenderedPageBreak/>
        <w:t>Enc</w:t>
      </w:r>
      <w:r w:rsidRPr="006C2C39">
        <w:rPr>
          <w:rStyle w:val="Heading1Char"/>
        </w:rPr>
        <w:t>l</w:t>
      </w:r>
      <w:r>
        <w:t>osure</w:t>
      </w:r>
      <w:r w:rsidR="00994514">
        <w:t>s</w:t>
      </w:r>
      <w:bookmarkEnd w:id="294"/>
    </w:p>
    <w:p w14:paraId="30C19DEF" w14:textId="2B51D8DF" w:rsidR="001E1F78" w:rsidRPr="00212D29" w:rsidRDefault="00C2783A" w:rsidP="001E1F78">
      <w:r w:rsidRPr="00212D29">
        <w:t xml:space="preserve">The suggested </w:t>
      </w:r>
      <w:r w:rsidR="00133500" w:rsidRPr="00212D29">
        <w:t xml:space="preserve">enclosures </w:t>
      </w:r>
      <w:r w:rsidRPr="00212D29">
        <w:t xml:space="preserve">for the </w:t>
      </w:r>
      <w:r w:rsidR="00133500" w:rsidRPr="00212D29">
        <w:t xml:space="preserve">Simulator Interface, </w:t>
      </w:r>
      <w:r w:rsidRPr="00212D29">
        <w:t>Power and Sensor</w:t>
      </w:r>
      <w:r w:rsidR="004E19AE">
        <w:t xml:space="preserve"> modules</w:t>
      </w:r>
      <w:r w:rsidRPr="00212D29">
        <w:t>s are from the “Really Useful” series of plastic boxes, widely available from hobby and stationery shops, or direct from the manufacturer</w:t>
      </w:r>
      <w:r w:rsidRPr="00212D29">
        <w:rPr>
          <w:rStyle w:val="FootnoteReference"/>
        </w:rPr>
        <w:footnoteReference w:id="23"/>
      </w:r>
      <w:r w:rsidRPr="00212D29">
        <w:t xml:space="preserve">. </w:t>
      </w:r>
    </w:p>
    <w:p w14:paraId="0ED4A1E9" w14:textId="2BF04180" w:rsidR="00BA65E4" w:rsidRPr="00212D29" w:rsidRDefault="00D1085C" w:rsidP="006C4A3A">
      <w:pPr>
        <w:pStyle w:val="ListParagraph"/>
        <w:numPr>
          <w:ilvl w:val="0"/>
          <w:numId w:val="2"/>
        </w:numPr>
      </w:pPr>
      <w:r w:rsidRPr="00212D29">
        <w:t>Drilling large diameter holes with twist drills can result in bit grabbing and damage to the enclosure. Use a</w:t>
      </w:r>
      <w:r w:rsidR="00BA65E4" w:rsidRPr="00212D29">
        <w:t xml:space="preserve"> 20mm </w:t>
      </w:r>
      <w:r w:rsidRPr="00212D29">
        <w:t>hole saw</w:t>
      </w:r>
      <w:r w:rsidR="00F60FC7">
        <w:rPr>
          <w:rStyle w:val="FootnoteReference"/>
        </w:rPr>
        <w:footnoteReference w:id="24"/>
      </w:r>
      <w:r w:rsidRPr="00212D29">
        <w:t xml:space="preserve"> for cable holes</w:t>
      </w:r>
      <w:r w:rsidR="00BA65E4" w:rsidRPr="00212D29">
        <w:t xml:space="preserve">, this </w:t>
      </w:r>
      <w:r w:rsidRPr="00212D29">
        <w:t>make</w:t>
      </w:r>
      <w:r w:rsidR="00BA65E4" w:rsidRPr="00212D29">
        <w:t>s</w:t>
      </w:r>
      <w:r w:rsidRPr="00212D29">
        <w:t xml:space="preserve"> the process of drilling the enclosure much easier and safer.</w:t>
      </w:r>
    </w:p>
    <w:p w14:paraId="0E541115" w14:textId="428BC841" w:rsidR="00BA65E4" w:rsidRPr="00212D29" w:rsidRDefault="00BA65E4" w:rsidP="006C4A3A">
      <w:pPr>
        <w:pStyle w:val="ListParagraph"/>
        <w:numPr>
          <w:ilvl w:val="0"/>
          <w:numId w:val="2"/>
        </w:numPr>
      </w:pPr>
      <w:r w:rsidRPr="00212D29">
        <w:t xml:space="preserve">Support the inside surface of the enclosure with a block of </w:t>
      </w:r>
      <w:r w:rsidR="00F60FC7">
        <w:t xml:space="preserve">scrap </w:t>
      </w:r>
      <w:r w:rsidRPr="00212D29">
        <w:t xml:space="preserve">wood when cutting the </w:t>
      </w:r>
      <w:r w:rsidR="00F60FC7" w:rsidRPr="00212D29">
        <w:t>holes and</w:t>
      </w:r>
      <w:r w:rsidRPr="00212D29">
        <w:t xml:space="preserve"> cut at a low speed.</w:t>
      </w:r>
    </w:p>
    <w:p w14:paraId="4A201743" w14:textId="77777777" w:rsidR="00BA65E4" w:rsidRPr="00212D29" w:rsidRDefault="00BA65E4" w:rsidP="006C4A3A">
      <w:pPr>
        <w:pStyle w:val="ListParagraph"/>
        <w:numPr>
          <w:ilvl w:val="0"/>
          <w:numId w:val="2"/>
        </w:numPr>
      </w:pPr>
      <w:r w:rsidRPr="00212D29">
        <w:t>Clean up any rough edges or swarf with a sharp knife.</w:t>
      </w:r>
    </w:p>
    <w:p w14:paraId="4C294DDD" w14:textId="1D38ED31" w:rsidR="00C16666" w:rsidRPr="00212D29" w:rsidRDefault="00C16666" w:rsidP="006C4A3A">
      <w:pPr>
        <w:pStyle w:val="ListParagraph"/>
        <w:numPr>
          <w:ilvl w:val="0"/>
          <w:numId w:val="2"/>
        </w:numPr>
      </w:pPr>
      <w:r w:rsidRPr="00212D29">
        <w:t xml:space="preserve">Drill </w:t>
      </w:r>
      <w:r w:rsidR="00F60FC7">
        <w:t xml:space="preserve">any </w:t>
      </w:r>
      <w:r w:rsidRPr="00212D29">
        <w:t xml:space="preserve">additional holes </w:t>
      </w:r>
      <w:r w:rsidR="00F60FC7">
        <w:t xml:space="preserve">required </w:t>
      </w:r>
      <w:r w:rsidRPr="00212D29">
        <w:t xml:space="preserve">in the base of each sensor enclosure to suit </w:t>
      </w:r>
      <w:r w:rsidR="00F60FC7">
        <w:t>your</w:t>
      </w:r>
      <w:r w:rsidRPr="00212D29">
        <w:t xml:space="preserve"> mounting method.</w:t>
      </w:r>
    </w:p>
    <w:p w14:paraId="679D0008" w14:textId="32D7348F" w:rsidR="00C2783A" w:rsidRDefault="00C2783A" w:rsidP="006C4A3A">
      <w:pPr>
        <w:pStyle w:val="ListParagraph"/>
        <w:numPr>
          <w:ilvl w:val="0"/>
          <w:numId w:val="2"/>
        </w:numPr>
      </w:pPr>
      <w:r w:rsidRPr="00212D29">
        <w:t xml:space="preserve">Cables are run into the enclosures via </w:t>
      </w:r>
      <w:r w:rsidR="00BA65E4" w:rsidRPr="00212D29">
        <w:t>PVC</w:t>
      </w:r>
      <w:r w:rsidRPr="00212D29">
        <w:t xml:space="preserve"> grommets</w:t>
      </w:r>
      <w:r w:rsidR="00D1085C" w:rsidRPr="00212D29">
        <w:t xml:space="preserve">, which provide </w:t>
      </w:r>
      <w:r w:rsidR="00212D29">
        <w:t xml:space="preserve">some </w:t>
      </w:r>
      <w:r w:rsidR="00D1085C" w:rsidRPr="00212D29">
        <w:t>protection against dust and moisture.</w:t>
      </w:r>
    </w:p>
    <w:p w14:paraId="0508147D" w14:textId="0667CA38" w:rsidR="005B1C6D" w:rsidRPr="00212D29" w:rsidRDefault="005B1C6D" w:rsidP="00C33018">
      <w:pPr>
        <w:pStyle w:val="ListParagraph"/>
        <w:keepLines/>
        <w:numPr>
          <w:ilvl w:val="0"/>
          <w:numId w:val="14"/>
        </w:numPr>
        <w:ind w:left="714" w:hanging="357"/>
      </w:pPr>
      <w:r w:rsidRPr="001F4FB7">
        <w:t xml:space="preserve">A </w:t>
      </w:r>
      <w:r>
        <w:t xml:space="preserve">set of </w:t>
      </w:r>
      <w:r w:rsidRPr="001F4FB7">
        <w:t xml:space="preserve">suitable </w:t>
      </w:r>
      <w:r>
        <w:t xml:space="preserve">paper </w:t>
      </w:r>
      <w:r w:rsidRPr="001F4FB7">
        <w:t>template</w:t>
      </w:r>
      <w:r>
        <w:t>s</w:t>
      </w:r>
      <w:r w:rsidRPr="001F4FB7">
        <w:t xml:space="preserve"> is available from the GitHub repository as a PDF and should be printed out full size with no scaling.</w:t>
      </w:r>
    </w:p>
    <w:p w14:paraId="0D173090" w14:textId="77777777" w:rsidR="009F0812" w:rsidRDefault="009F0812" w:rsidP="00557FB7">
      <w:pPr>
        <w:pStyle w:val="Heading3"/>
      </w:pPr>
      <w:bookmarkStart w:id="295" w:name="_Toc170378760"/>
      <w:r>
        <w:t>Parts List</w:t>
      </w:r>
      <w:bookmarkEnd w:id="295"/>
    </w:p>
    <w:p w14:paraId="4DAECF3E" w14:textId="236BDC85" w:rsidR="009F0812" w:rsidRPr="00393B25" w:rsidRDefault="009F0812" w:rsidP="009F0812">
      <w:pPr>
        <w:pStyle w:val="Caption"/>
        <w:keepNext/>
      </w:pPr>
      <w:bookmarkStart w:id="296" w:name="_Toc170378901"/>
      <w:r>
        <w:t xml:space="preserve">Table </w:t>
      </w:r>
      <w:r w:rsidR="00D15F53">
        <w:rPr>
          <w:noProof/>
        </w:rPr>
        <w:fldChar w:fldCharType="begin"/>
      </w:r>
      <w:r w:rsidR="00D15F53">
        <w:rPr>
          <w:noProof/>
        </w:rPr>
        <w:instrText xml:space="preserve"> SEQ Table \* ARABIC </w:instrText>
      </w:r>
      <w:r w:rsidR="00D15F53">
        <w:rPr>
          <w:noProof/>
        </w:rPr>
        <w:fldChar w:fldCharType="separate"/>
      </w:r>
      <w:r w:rsidR="00A354A3">
        <w:rPr>
          <w:noProof/>
        </w:rPr>
        <w:t>6</w:t>
      </w:r>
      <w:r w:rsidR="00D15F53">
        <w:rPr>
          <w:noProof/>
        </w:rPr>
        <w:fldChar w:fldCharType="end"/>
      </w:r>
      <w:r>
        <w:t xml:space="preserve"> –</w:t>
      </w:r>
      <w:r w:rsidR="00994514">
        <w:t xml:space="preserve"> </w:t>
      </w:r>
      <w:r>
        <w:t>Enclosure</w:t>
      </w:r>
      <w:r w:rsidR="00994514">
        <w:t>s</w:t>
      </w:r>
      <w:r>
        <w:t xml:space="preserve"> Parts List</w:t>
      </w:r>
      <w:bookmarkEnd w:id="29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3200"/>
        <w:gridCol w:w="3382"/>
      </w:tblGrid>
      <w:tr w:rsidR="00376881" w:rsidRPr="00AE25BB" w14:paraId="40D1F31C" w14:textId="77777777" w:rsidTr="00376881">
        <w:tc>
          <w:tcPr>
            <w:tcW w:w="2552" w:type="dxa"/>
            <w:shd w:val="clear" w:color="auto" w:fill="D9D9D9" w:themeFill="background1" w:themeFillShade="D9"/>
          </w:tcPr>
          <w:p w14:paraId="46514993" w14:textId="77777777" w:rsidR="00376881" w:rsidRPr="00212D29" w:rsidRDefault="00376881" w:rsidP="00F771CA">
            <w:pPr>
              <w:contextualSpacing/>
              <w:rPr>
                <w:b/>
              </w:rPr>
            </w:pPr>
            <w:r w:rsidRPr="00212D29">
              <w:rPr>
                <w:b/>
              </w:rPr>
              <w:t>Reference</w:t>
            </w:r>
          </w:p>
        </w:tc>
        <w:tc>
          <w:tcPr>
            <w:tcW w:w="3200" w:type="dxa"/>
            <w:shd w:val="clear" w:color="auto" w:fill="D9D9D9" w:themeFill="background1" w:themeFillShade="D9"/>
          </w:tcPr>
          <w:p w14:paraId="37807441" w14:textId="77777777" w:rsidR="00376881" w:rsidRPr="00212D29" w:rsidRDefault="00376881" w:rsidP="00F771CA">
            <w:pPr>
              <w:contextualSpacing/>
              <w:rPr>
                <w:b/>
              </w:rPr>
            </w:pPr>
            <w:r w:rsidRPr="00212D29">
              <w:rPr>
                <w:b/>
              </w:rPr>
              <w:t>Component</w:t>
            </w:r>
          </w:p>
        </w:tc>
        <w:tc>
          <w:tcPr>
            <w:tcW w:w="3382" w:type="dxa"/>
            <w:shd w:val="clear" w:color="auto" w:fill="D9D9D9" w:themeFill="background1" w:themeFillShade="D9"/>
          </w:tcPr>
          <w:p w14:paraId="55F8B203" w14:textId="77777777" w:rsidR="00376881" w:rsidRPr="00212D29" w:rsidRDefault="00376881" w:rsidP="00F771CA">
            <w:pPr>
              <w:contextualSpacing/>
              <w:rPr>
                <w:b/>
              </w:rPr>
            </w:pPr>
            <w:r w:rsidRPr="00212D29">
              <w:rPr>
                <w:b/>
              </w:rPr>
              <w:t>Notes</w:t>
            </w:r>
          </w:p>
        </w:tc>
      </w:tr>
      <w:tr w:rsidR="00376881" w:rsidRPr="007A4ECF" w14:paraId="58CDC12F" w14:textId="77777777" w:rsidTr="00376881">
        <w:tc>
          <w:tcPr>
            <w:tcW w:w="2552" w:type="dxa"/>
          </w:tcPr>
          <w:p w14:paraId="516840BA" w14:textId="77777777" w:rsidR="00376881" w:rsidRPr="00212D29" w:rsidRDefault="00376881" w:rsidP="00F771CA">
            <w:pPr>
              <w:contextualSpacing/>
            </w:pPr>
            <w:r w:rsidRPr="00212D29">
              <w:t>Simulator Interface Board</w:t>
            </w:r>
          </w:p>
        </w:tc>
        <w:tc>
          <w:tcPr>
            <w:tcW w:w="3200" w:type="dxa"/>
          </w:tcPr>
          <w:p w14:paraId="27880B52" w14:textId="77777777" w:rsidR="00376881" w:rsidRPr="00212D29" w:rsidRDefault="00376881" w:rsidP="00F771CA">
            <w:pPr>
              <w:contextualSpacing/>
            </w:pPr>
            <w:r w:rsidRPr="00212D29">
              <w:t>Really Useful Box® 0.75 Litre</w:t>
            </w:r>
          </w:p>
        </w:tc>
        <w:tc>
          <w:tcPr>
            <w:tcW w:w="3382" w:type="dxa"/>
          </w:tcPr>
          <w:p w14:paraId="292703E9" w14:textId="77777777" w:rsidR="00376881" w:rsidRPr="00212D29" w:rsidRDefault="00C2783A" w:rsidP="00F771CA">
            <w:pPr>
              <w:contextualSpacing/>
            </w:pPr>
            <w:r w:rsidRPr="00212D29">
              <w:t>195 x 135 x 55mm</w:t>
            </w:r>
          </w:p>
        </w:tc>
      </w:tr>
      <w:tr w:rsidR="00376881" w:rsidRPr="007A4ECF" w14:paraId="2AAC186B" w14:textId="77777777" w:rsidTr="00376881">
        <w:tc>
          <w:tcPr>
            <w:tcW w:w="2552" w:type="dxa"/>
          </w:tcPr>
          <w:p w14:paraId="6879031C" w14:textId="77777777" w:rsidR="00376881" w:rsidRPr="00212D29" w:rsidRDefault="00376881" w:rsidP="00F771CA">
            <w:pPr>
              <w:contextualSpacing/>
            </w:pPr>
            <w:r w:rsidRPr="00212D29">
              <w:t>Power Board</w:t>
            </w:r>
          </w:p>
        </w:tc>
        <w:tc>
          <w:tcPr>
            <w:tcW w:w="3200" w:type="dxa"/>
          </w:tcPr>
          <w:p w14:paraId="05793D9D" w14:textId="77777777" w:rsidR="00376881" w:rsidRPr="00212D29" w:rsidRDefault="00376881" w:rsidP="00F771CA">
            <w:pPr>
              <w:contextualSpacing/>
            </w:pPr>
            <w:r w:rsidRPr="00212D29">
              <w:t>Really Useful Box® 0.75 Litre</w:t>
            </w:r>
          </w:p>
        </w:tc>
        <w:tc>
          <w:tcPr>
            <w:tcW w:w="3382" w:type="dxa"/>
          </w:tcPr>
          <w:p w14:paraId="173D6DDB" w14:textId="77777777" w:rsidR="00376881" w:rsidRPr="00212D29" w:rsidRDefault="00C2783A" w:rsidP="00F771CA">
            <w:pPr>
              <w:contextualSpacing/>
            </w:pPr>
            <w:r w:rsidRPr="00212D29">
              <w:t>195 x 135 x 55mm</w:t>
            </w:r>
          </w:p>
        </w:tc>
      </w:tr>
      <w:tr w:rsidR="00376881" w:rsidRPr="007A4ECF" w14:paraId="636F5A5E" w14:textId="77777777" w:rsidTr="00376881">
        <w:tc>
          <w:tcPr>
            <w:tcW w:w="2552" w:type="dxa"/>
          </w:tcPr>
          <w:p w14:paraId="27317AA5" w14:textId="77777777" w:rsidR="00376881" w:rsidRPr="00212D29" w:rsidRDefault="00376881" w:rsidP="00F771CA">
            <w:pPr>
              <w:contextualSpacing/>
            </w:pPr>
            <w:r w:rsidRPr="00212D29">
              <w:t>Magneto-Resistive Sensor</w:t>
            </w:r>
          </w:p>
        </w:tc>
        <w:tc>
          <w:tcPr>
            <w:tcW w:w="3200" w:type="dxa"/>
          </w:tcPr>
          <w:p w14:paraId="303AC124" w14:textId="77777777" w:rsidR="00376881" w:rsidRPr="00212D29" w:rsidRDefault="00376881" w:rsidP="00994514">
            <w:pPr>
              <w:contextualSpacing/>
            </w:pPr>
            <w:r w:rsidRPr="00212D29">
              <w:t>Really Useful Box® 0.07 Litre</w:t>
            </w:r>
          </w:p>
        </w:tc>
        <w:tc>
          <w:tcPr>
            <w:tcW w:w="3382" w:type="dxa"/>
          </w:tcPr>
          <w:p w14:paraId="59105A91" w14:textId="77777777" w:rsidR="00376881" w:rsidRPr="00212D29" w:rsidRDefault="00C2783A" w:rsidP="00994514">
            <w:pPr>
              <w:contextualSpacing/>
            </w:pPr>
            <w:r w:rsidRPr="00212D29">
              <w:t xml:space="preserve">90 x 65 x 30mm, </w:t>
            </w:r>
            <w:r w:rsidR="00376881" w:rsidRPr="00212D29">
              <w:t>1 per Sensor</w:t>
            </w:r>
          </w:p>
        </w:tc>
      </w:tr>
      <w:tr w:rsidR="00376881" w:rsidRPr="007A4ECF" w14:paraId="628AED3F" w14:textId="77777777" w:rsidTr="00376881">
        <w:tc>
          <w:tcPr>
            <w:tcW w:w="2552" w:type="dxa"/>
          </w:tcPr>
          <w:p w14:paraId="41EAC55B" w14:textId="77777777" w:rsidR="00376881" w:rsidRPr="00212D29" w:rsidRDefault="00376881" w:rsidP="00994514">
            <w:pPr>
              <w:contextualSpacing/>
            </w:pPr>
            <w:r w:rsidRPr="00212D29">
              <w:t>Infra-Red Sensor</w:t>
            </w:r>
          </w:p>
        </w:tc>
        <w:tc>
          <w:tcPr>
            <w:tcW w:w="3200" w:type="dxa"/>
          </w:tcPr>
          <w:p w14:paraId="66A1FB8A" w14:textId="77777777" w:rsidR="00376881" w:rsidRPr="00212D29" w:rsidRDefault="00376881" w:rsidP="00994514">
            <w:pPr>
              <w:contextualSpacing/>
            </w:pPr>
            <w:r w:rsidRPr="00212D29">
              <w:t>Really Useful Box® 0.14 Litre</w:t>
            </w:r>
          </w:p>
        </w:tc>
        <w:tc>
          <w:tcPr>
            <w:tcW w:w="3382" w:type="dxa"/>
          </w:tcPr>
          <w:p w14:paraId="6F3BC1E9" w14:textId="77777777" w:rsidR="00376881" w:rsidRPr="00212D29" w:rsidRDefault="00C2783A" w:rsidP="00994514">
            <w:pPr>
              <w:contextualSpacing/>
            </w:pPr>
            <w:r w:rsidRPr="00212D29">
              <w:t xml:space="preserve">90 x 65 x 55mm, </w:t>
            </w:r>
            <w:r w:rsidR="00376881" w:rsidRPr="00212D29">
              <w:t>1 per Sensor</w:t>
            </w:r>
          </w:p>
        </w:tc>
      </w:tr>
      <w:tr w:rsidR="00376881" w:rsidRPr="007A4ECF" w14:paraId="12935DDE" w14:textId="77777777" w:rsidTr="00376881">
        <w:tc>
          <w:tcPr>
            <w:tcW w:w="2552" w:type="dxa"/>
          </w:tcPr>
          <w:p w14:paraId="06BC6F6B" w14:textId="77777777" w:rsidR="00376881" w:rsidRPr="00212D29" w:rsidRDefault="00376881" w:rsidP="00994514">
            <w:pPr>
              <w:contextualSpacing/>
            </w:pPr>
            <w:r w:rsidRPr="00212D29">
              <w:t>Grommets</w:t>
            </w:r>
          </w:p>
        </w:tc>
        <w:tc>
          <w:tcPr>
            <w:tcW w:w="3200" w:type="dxa"/>
          </w:tcPr>
          <w:p w14:paraId="060B1412" w14:textId="77777777" w:rsidR="00376881" w:rsidRPr="00212D29" w:rsidRDefault="00376881" w:rsidP="00994514">
            <w:pPr>
              <w:contextualSpacing/>
            </w:pPr>
            <w:r w:rsidRPr="00212D29">
              <w:t>20mm Closed Grommets</w:t>
            </w:r>
          </w:p>
        </w:tc>
        <w:tc>
          <w:tcPr>
            <w:tcW w:w="3382" w:type="dxa"/>
          </w:tcPr>
          <w:p w14:paraId="720DB2DB" w14:textId="213CC730" w:rsidR="00376881" w:rsidRPr="00212D29" w:rsidRDefault="00376881" w:rsidP="00D1085C">
            <w:pPr>
              <w:contextualSpacing/>
            </w:pPr>
            <w:r w:rsidRPr="00212D29">
              <w:t xml:space="preserve">Screwfix </w:t>
            </w:r>
            <w:r w:rsidR="00514A81">
              <w:t>884VT</w:t>
            </w:r>
          </w:p>
        </w:tc>
      </w:tr>
      <w:tr w:rsidR="004E19AE" w:rsidRPr="007A4ECF" w14:paraId="3544FCFF" w14:textId="77777777" w:rsidTr="00376881">
        <w:tc>
          <w:tcPr>
            <w:tcW w:w="2552" w:type="dxa"/>
          </w:tcPr>
          <w:p w14:paraId="487F5A3C" w14:textId="52906B32" w:rsidR="004E19AE" w:rsidRPr="00212D29" w:rsidRDefault="004E19AE" w:rsidP="00994514">
            <w:pPr>
              <w:contextualSpacing/>
            </w:pPr>
            <w:r>
              <w:t>Hardware (Optional)</w:t>
            </w:r>
          </w:p>
        </w:tc>
        <w:tc>
          <w:tcPr>
            <w:tcW w:w="3200" w:type="dxa"/>
          </w:tcPr>
          <w:p w14:paraId="58B58AE9" w14:textId="1ED144B4" w:rsidR="004E19AE" w:rsidRPr="00212D29" w:rsidRDefault="004E19AE" w:rsidP="00994514">
            <w:pPr>
              <w:contextualSpacing/>
            </w:pPr>
            <w:r>
              <w:t>M3 x 12mm Nylon PCB Standoffs</w:t>
            </w:r>
          </w:p>
        </w:tc>
        <w:tc>
          <w:tcPr>
            <w:tcW w:w="3382" w:type="dxa"/>
          </w:tcPr>
          <w:p w14:paraId="479EE1B0" w14:textId="22BFF5ED" w:rsidR="004E19AE" w:rsidRPr="00212D29" w:rsidRDefault="004E19AE" w:rsidP="00D1085C">
            <w:pPr>
              <w:contextualSpacing/>
            </w:pPr>
            <w:r>
              <w:t>eBay</w:t>
            </w:r>
          </w:p>
        </w:tc>
      </w:tr>
    </w:tbl>
    <w:p w14:paraId="3A84CD1D" w14:textId="7DF9AA7D" w:rsidR="00133500" w:rsidRDefault="00376881" w:rsidP="00F80CCE">
      <w:pPr>
        <w:pStyle w:val="Heading3"/>
      </w:pPr>
      <w:bookmarkStart w:id="297" w:name="_Toc170378761"/>
      <w:r>
        <w:lastRenderedPageBreak/>
        <w:t xml:space="preserve">Simulator Interface &amp; Power </w:t>
      </w:r>
      <w:r w:rsidR="00AE2D6A">
        <w:t xml:space="preserve">Modules </w:t>
      </w:r>
      <w:r>
        <w:t>Enclosure</w:t>
      </w:r>
      <w:bookmarkEnd w:id="297"/>
    </w:p>
    <w:p w14:paraId="13BDA59C" w14:textId="01AEF24E" w:rsidR="00376881" w:rsidRPr="00212D29" w:rsidRDefault="00376881" w:rsidP="00376881">
      <w:pPr>
        <w:keepNext/>
      </w:pPr>
      <w:r w:rsidRPr="00212D29">
        <w:t>The following diagram</w:t>
      </w:r>
      <w:r w:rsidR="00BA65E4" w:rsidRPr="00212D29">
        <w:t xml:space="preserve"> shows the holes required in a 0.75 litre Really Useful </w:t>
      </w:r>
      <w:r w:rsidR="002665B2">
        <w:t xml:space="preserve">Box </w:t>
      </w:r>
      <w:r w:rsidR="00BA65E4" w:rsidRPr="00212D29">
        <w:t xml:space="preserve">for both the Simulator Interface and Power boards. </w:t>
      </w:r>
    </w:p>
    <w:p w14:paraId="6D86FD81" w14:textId="77777777" w:rsidR="00133500" w:rsidRDefault="00994514" w:rsidP="00BA65E4">
      <w:pPr>
        <w:keepNext/>
        <w:jc w:val="center"/>
      </w:pPr>
      <w:r>
        <w:rPr>
          <w:noProof/>
          <w:lang w:eastAsia="en-GB"/>
        </w:rPr>
        <w:drawing>
          <wp:inline distT="0" distB="0" distL="0" distR="0" wp14:anchorId="42FB222F" wp14:editId="2024873A">
            <wp:extent cx="5731200" cy="4885200"/>
            <wp:effectExtent l="19050" t="19050" r="2222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Interface Drill Gui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200" cy="4885200"/>
                    </a:xfrm>
                    <a:prstGeom prst="rect">
                      <a:avLst/>
                    </a:prstGeom>
                    <a:ln w="12700">
                      <a:solidFill>
                        <a:schemeClr val="tx1"/>
                      </a:solidFill>
                    </a:ln>
                  </pic:spPr>
                </pic:pic>
              </a:graphicData>
            </a:graphic>
          </wp:inline>
        </w:drawing>
      </w:r>
    </w:p>
    <w:p w14:paraId="6EB821AA" w14:textId="48702D3F" w:rsidR="00133500" w:rsidRDefault="00133500" w:rsidP="00994514">
      <w:pPr>
        <w:pStyle w:val="Caption"/>
        <w:jc w:val="center"/>
      </w:pPr>
      <w:bookmarkStart w:id="298" w:name="_Toc17037893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30</w:t>
      </w:r>
      <w:r w:rsidR="00D15F53">
        <w:rPr>
          <w:noProof/>
        </w:rPr>
        <w:fldChar w:fldCharType="end"/>
      </w:r>
      <w:r>
        <w:t xml:space="preserve"> – </w:t>
      </w:r>
      <w:r w:rsidR="00376881" w:rsidRPr="00376881">
        <w:t xml:space="preserve">Simulator Interface &amp; Power </w:t>
      </w:r>
      <w:r w:rsidR="00AE2D6A">
        <w:t xml:space="preserve">Module </w:t>
      </w:r>
      <w:r w:rsidR="00376881">
        <w:t xml:space="preserve">Enclosure </w:t>
      </w:r>
      <w:r>
        <w:t>Drilling Guide</w:t>
      </w:r>
      <w:bookmarkEnd w:id="298"/>
    </w:p>
    <w:p w14:paraId="0F2344C8" w14:textId="1DA8CD6D" w:rsidR="006B7D4A" w:rsidRDefault="006B7D4A" w:rsidP="00F80CCE">
      <w:pPr>
        <w:pStyle w:val="Heading3"/>
      </w:pPr>
      <w:bookmarkStart w:id="299" w:name="_Toc170378762"/>
      <w:bookmarkStart w:id="300" w:name="_Hlk80966407"/>
      <w:r>
        <w:lastRenderedPageBreak/>
        <w:t>D</w:t>
      </w:r>
      <w:r w:rsidR="00E848FD">
        <w:t xml:space="preserve"> Sub </w:t>
      </w:r>
      <w:r>
        <w:t>Serial Connector Alternative Drilling</w:t>
      </w:r>
      <w:bookmarkEnd w:id="299"/>
    </w:p>
    <w:p w14:paraId="5C0582A9" w14:textId="3B270FF9" w:rsidR="006B7D4A" w:rsidRPr="00527599" w:rsidRDefault="006B7D4A" w:rsidP="00830835">
      <w:pPr>
        <w:keepNext/>
      </w:pPr>
      <w:r>
        <w:t>The single 20mm hole in the Power Module enclosure is sufficient for a USB-Serial adapter with a USB</w:t>
      </w:r>
      <w:r w:rsidR="00E848FD">
        <w:t>-A</w:t>
      </w:r>
      <w:r>
        <w:t xml:space="preserve"> connector. If you are using an RS-232 cable with a 9-pin D Sub </w:t>
      </w:r>
      <w:r w:rsidR="00E848FD">
        <w:t>Connector,</w:t>
      </w:r>
      <w:r>
        <w:t xml:space="preserve"> then a larger hole will be required. Drill two 20mm holes and cut out the area between them as shown </w:t>
      </w:r>
      <w:r w:rsidR="00E848FD">
        <w:t xml:space="preserve">by the dotted lines </w:t>
      </w:r>
      <w:r>
        <w:t xml:space="preserve">in the diagram below. </w:t>
      </w:r>
    </w:p>
    <w:p w14:paraId="2B050C1F" w14:textId="1575CB0A" w:rsidR="006B7D4A" w:rsidRDefault="00E848FD" w:rsidP="00830835">
      <w:pPr>
        <w:keepNext/>
        <w:jc w:val="center"/>
      </w:pPr>
      <w:r>
        <w:rPr>
          <w:noProof/>
        </w:rPr>
        <w:drawing>
          <wp:inline distT="0" distB="0" distL="0" distR="0" wp14:anchorId="3B9004EF" wp14:editId="404CF007">
            <wp:extent cx="5731200" cy="2923200"/>
            <wp:effectExtent l="19050" t="19050" r="22225" b="1079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2 DB9 Drill Guid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a:ln w="12700">
                      <a:solidFill>
                        <a:schemeClr val="tx1"/>
                      </a:solidFill>
                    </a:ln>
                  </pic:spPr>
                </pic:pic>
              </a:graphicData>
            </a:graphic>
          </wp:inline>
        </w:drawing>
      </w:r>
    </w:p>
    <w:p w14:paraId="4C86C750" w14:textId="32AE0A9F" w:rsidR="006B7D4A" w:rsidRPr="00527599" w:rsidRDefault="006B7D4A" w:rsidP="00830835">
      <w:pPr>
        <w:pStyle w:val="Caption"/>
        <w:jc w:val="center"/>
      </w:pPr>
      <w:bookmarkStart w:id="301" w:name="_Toc170378934"/>
      <w:r>
        <w:t xml:space="preserve">Figure </w:t>
      </w:r>
      <w:r>
        <w:fldChar w:fldCharType="begin"/>
      </w:r>
      <w:r>
        <w:instrText xml:space="preserve"> SEQ Figure \* ARABIC </w:instrText>
      </w:r>
      <w:r>
        <w:fldChar w:fldCharType="separate"/>
      </w:r>
      <w:r w:rsidR="00A354A3">
        <w:rPr>
          <w:noProof/>
        </w:rPr>
        <w:t>31</w:t>
      </w:r>
      <w:r>
        <w:fldChar w:fldCharType="end"/>
      </w:r>
      <w:r>
        <w:t xml:space="preserve"> – Alternative Drilling Guide for DB9 Connector</w:t>
      </w:r>
      <w:bookmarkEnd w:id="301"/>
    </w:p>
    <w:p w14:paraId="28F074DD" w14:textId="41B31B18" w:rsidR="00C5143D" w:rsidRDefault="00376881" w:rsidP="00F80CCE">
      <w:pPr>
        <w:pStyle w:val="Heading3"/>
      </w:pPr>
      <w:bookmarkStart w:id="302" w:name="_Toc170378763"/>
      <w:bookmarkEnd w:id="300"/>
      <w:r>
        <w:t>Magneto-Resistive Sensor</w:t>
      </w:r>
      <w:r w:rsidR="00AE2D6A">
        <w:t xml:space="preserve"> Module </w:t>
      </w:r>
      <w:r>
        <w:t>Enclosure</w:t>
      </w:r>
      <w:bookmarkEnd w:id="302"/>
    </w:p>
    <w:p w14:paraId="2BC010BD" w14:textId="78ECD202" w:rsidR="00BA65E4" w:rsidRPr="001F4FB7" w:rsidRDefault="00BA65E4" w:rsidP="00BA65E4">
      <w:pPr>
        <w:keepNext/>
      </w:pPr>
      <w:r w:rsidRPr="001F4FB7">
        <w:t xml:space="preserve">The following diagram shows the hole required in a 0.07 litre Really Useful </w:t>
      </w:r>
      <w:r w:rsidR="002665B2">
        <w:t xml:space="preserve">Box </w:t>
      </w:r>
      <w:r w:rsidRPr="001F4FB7">
        <w:t>for the Magneto-Resistive Sensor Board. The hole will catch the overhanging lip of the box slightly; this does not matter.</w:t>
      </w:r>
      <w:r w:rsidR="00A13BF5" w:rsidRPr="001F4FB7">
        <w:t xml:space="preserve"> There is no difference between right-hand and left-hand sensors.</w:t>
      </w:r>
    </w:p>
    <w:p w14:paraId="024EDCF5" w14:textId="77777777" w:rsidR="00994514" w:rsidRDefault="00994514" w:rsidP="00BA65E4">
      <w:pPr>
        <w:jc w:val="center"/>
      </w:pPr>
      <w:r>
        <w:rPr>
          <w:noProof/>
          <w:lang w:eastAsia="en-GB"/>
        </w:rPr>
        <w:drawing>
          <wp:inline distT="0" distB="0" distL="0" distR="0" wp14:anchorId="427DE932" wp14:editId="1496CADF">
            <wp:extent cx="5731200" cy="2080800"/>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MR Sensor Drill Guid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2080800"/>
                    </a:xfrm>
                    <a:prstGeom prst="rect">
                      <a:avLst/>
                    </a:prstGeom>
                    <a:ln w="12700">
                      <a:solidFill>
                        <a:schemeClr val="tx1"/>
                      </a:solidFill>
                    </a:ln>
                  </pic:spPr>
                </pic:pic>
              </a:graphicData>
            </a:graphic>
          </wp:inline>
        </w:drawing>
      </w:r>
    </w:p>
    <w:p w14:paraId="267F629F" w14:textId="7AF922F0" w:rsidR="00994514" w:rsidRPr="00133500" w:rsidRDefault="00994514" w:rsidP="00994514">
      <w:pPr>
        <w:pStyle w:val="Caption"/>
        <w:jc w:val="center"/>
      </w:pPr>
      <w:bookmarkStart w:id="303" w:name="_Toc17037893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32</w:t>
      </w:r>
      <w:r w:rsidR="00D15F53">
        <w:rPr>
          <w:noProof/>
        </w:rPr>
        <w:fldChar w:fldCharType="end"/>
      </w:r>
      <w:r>
        <w:t xml:space="preserve"> – </w:t>
      </w:r>
      <w:r w:rsidR="00376881">
        <w:t>Magneto-Resistive Sensor</w:t>
      </w:r>
      <w:r w:rsidR="00AE2D6A">
        <w:t xml:space="preserve"> Module</w:t>
      </w:r>
      <w:r w:rsidR="00376881">
        <w:t xml:space="preserve"> Enclosure Drilling Guide</w:t>
      </w:r>
      <w:bookmarkEnd w:id="303"/>
    </w:p>
    <w:p w14:paraId="7FF72967" w14:textId="63A2B8CA" w:rsidR="00994514" w:rsidRDefault="00376881" w:rsidP="00F80CCE">
      <w:pPr>
        <w:pStyle w:val="Heading3"/>
      </w:pPr>
      <w:bookmarkStart w:id="304" w:name="_Toc170378764"/>
      <w:r>
        <w:lastRenderedPageBreak/>
        <w:t>Infra-Red Sensor</w:t>
      </w:r>
      <w:r w:rsidR="00AE2D6A">
        <w:t xml:space="preserve"> Module</w:t>
      </w:r>
      <w:r>
        <w:t xml:space="preserve"> Enclosure</w:t>
      </w:r>
      <w:bookmarkEnd w:id="304"/>
    </w:p>
    <w:p w14:paraId="47FC5BBD" w14:textId="6A445779" w:rsidR="00BA65E4" w:rsidRPr="001F4FB7" w:rsidRDefault="00BA65E4" w:rsidP="00BA65E4">
      <w:pPr>
        <w:keepNext/>
      </w:pPr>
      <w:r w:rsidRPr="001F4FB7">
        <w:t xml:space="preserve">The following diagram shows the holes required in a 0.07 litre Really Useful </w:t>
      </w:r>
      <w:r w:rsidR="002665B2">
        <w:t xml:space="preserve">Box </w:t>
      </w:r>
      <w:r w:rsidRPr="001F4FB7">
        <w:t>for an infra-red sensor using the Generic Sensor Board.</w:t>
      </w:r>
      <w:r w:rsidR="00A13BF5" w:rsidRPr="001F4FB7">
        <w:t xml:space="preserve"> Cut the 18mm hole to suit either a right-hand or left-hand installation</w:t>
      </w:r>
      <w:r w:rsidR="00F60FC7">
        <w:t xml:space="preserve"> as needed.</w:t>
      </w:r>
    </w:p>
    <w:p w14:paraId="37583D4C" w14:textId="69B0E1CF" w:rsidR="004776A2" w:rsidRDefault="005B1C6D" w:rsidP="004776A2">
      <w:pPr>
        <w:keepNext/>
        <w:jc w:val="center"/>
      </w:pPr>
      <w:r>
        <w:rPr>
          <w:noProof/>
        </w:rPr>
        <w:drawing>
          <wp:inline distT="0" distB="0" distL="0" distR="0" wp14:anchorId="7D424B0A" wp14:editId="6EE168FC">
            <wp:extent cx="5731510" cy="2922270"/>
            <wp:effectExtent l="19050" t="19050" r="21590" b="11430"/>
            <wp:docPr id="108" name="Picture 1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2 IR Sensor Drill Guide v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a:ln w="12700">
                      <a:solidFill>
                        <a:schemeClr val="tx1"/>
                      </a:solidFill>
                    </a:ln>
                  </pic:spPr>
                </pic:pic>
              </a:graphicData>
            </a:graphic>
          </wp:inline>
        </w:drawing>
      </w:r>
    </w:p>
    <w:p w14:paraId="4F346C11" w14:textId="321AC347" w:rsidR="00133500" w:rsidRPr="00133500" w:rsidRDefault="004776A2" w:rsidP="004776A2">
      <w:pPr>
        <w:pStyle w:val="Caption"/>
        <w:jc w:val="center"/>
      </w:pPr>
      <w:bookmarkStart w:id="305" w:name="_Toc17037893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33</w:t>
      </w:r>
      <w:r w:rsidR="00D15F53">
        <w:rPr>
          <w:noProof/>
        </w:rPr>
        <w:fldChar w:fldCharType="end"/>
      </w:r>
      <w:r>
        <w:t xml:space="preserve"> </w:t>
      </w:r>
      <w:r w:rsidR="00376881">
        <w:t>–</w:t>
      </w:r>
      <w:r>
        <w:t xml:space="preserve"> </w:t>
      </w:r>
      <w:r w:rsidR="00376881">
        <w:t xml:space="preserve">Infra-Red Sensor </w:t>
      </w:r>
      <w:r w:rsidR="00AE2D6A">
        <w:t xml:space="preserve">Module </w:t>
      </w:r>
      <w:r w:rsidR="00376881">
        <w:t>Enclosure Drilling Guide</w:t>
      </w:r>
      <w:bookmarkEnd w:id="305"/>
    </w:p>
    <w:p w14:paraId="75909CC5" w14:textId="15974F2A" w:rsidR="004E19AE" w:rsidRDefault="004E19AE" w:rsidP="00F80CCE">
      <w:pPr>
        <w:pStyle w:val="Heading3"/>
      </w:pPr>
      <w:bookmarkStart w:id="306" w:name="_Toc170378765"/>
      <w:r>
        <w:t>PCB Mounting Hardware</w:t>
      </w:r>
      <w:bookmarkEnd w:id="306"/>
    </w:p>
    <w:p w14:paraId="3F14041C" w14:textId="5D390FE2" w:rsidR="004E19AE" w:rsidRDefault="004E19AE" w:rsidP="004E19AE">
      <w:r>
        <w:t>Optionally, the Interface and Power module PCBs may be secured to the base of the enclosure using M3 x 12mm Nylon PCB standoffs, nuts, screws and washers.</w:t>
      </w:r>
    </w:p>
    <w:p w14:paraId="1771A7BE" w14:textId="52759A75" w:rsidR="004E19AE" w:rsidRDefault="004E19AE" w:rsidP="00166FBD">
      <w:pPr>
        <w:keepNext/>
        <w:jc w:val="center"/>
      </w:pPr>
      <w:r>
        <w:rPr>
          <w:noProof/>
        </w:rPr>
        <w:drawing>
          <wp:inline distT="0" distB="0" distL="0" distR="0" wp14:anchorId="04B36A9A" wp14:editId="7D162E80">
            <wp:extent cx="2160000" cy="1882800"/>
            <wp:effectExtent l="19050" t="19050" r="120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50.jpeg"/>
                    <pic:cNvPicPr/>
                  </pic:nvPicPr>
                  <pic:blipFill>
                    <a:blip r:embed="rId55">
                      <a:extLst>
                        <a:ext uri="{28A0092B-C50C-407E-A947-70E740481C1C}">
                          <a14:useLocalDpi xmlns:a14="http://schemas.microsoft.com/office/drawing/2010/main" val="0"/>
                        </a:ext>
                      </a:extLst>
                    </a:blip>
                    <a:stretch>
                      <a:fillRect/>
                    </a:stretch>
                  </pic:blipFill>
                  <pic:spPr>
                    <a:xfrm>
                      <a:off x="0" y="0"/>
                      <a:ext cx="2160000" cy="1882800"/>
                    </a:xfrm>
                    <a:prstGeom prst="rect">
                      <a:avLst/>
                    </a:prstGeom>
                    <a:ln w="12700">
                      <a:solidFill>
                        <a:schemeClr val="tx1"/>
                      </a:solidFill>
                    </a:ln>
                  </pic:spPr>
                </pic:pic>
              </a:graphicData>
            </a:graphic>
          </wp:inline>
        </w:drawing>
      </w:r>
    </w:p>
    <w:p w14:paraId="7D24D728" w14:textId="493DEA79" w:rsidR="004E19AE" w:rsidRDefault="004E19AE" w:rsidP="00166FBD">
      <w:pPr>
        <w:pStyle w:val="Caption"/>
        <w:jc w:val="center"/>
      </w:pPr>
      <w:bookmarkStart w:id="307" w:name="_Toc170378937"/>
      <w:r>
        <w:t xml:space="preserve">Figure </w:t>
      </w:r>
      <w:r>
        <w:fldChar w:fldCharType="begin"/>
      </w:r>
      <w:r>
        <w:instrText xml:space="preserve"> SEQ Figure \* ARABIC </w:instrText>
      </w:r>
      <w:r>
        <w:fldChar w:fldCharType="separate"/>
      </w:r>
      <w:r w:rsidR="00A354A3">
        <w:rPr>
          <w:noProof/>
        </w:rPr>
        <w:t>34</w:t>
      </w:r>
      <w:r>
        <w:rPr>
          <w:noProof/>
        </w:rPr>
        <w:fldChar w:fldCharType="end"/>
      </w:r>
      <w:r>
        <w:t xml:space="preserve"> </w:t>
      </w:r>
      <w:r w:rsidR="00AE2D6A">
        <w:t>–</w:t>
      </w:r>
      <w:r>
        <w:t xml:space="preserve"> PCB Mounting Hardware</w:t>
      </w:r>
      <w:bookmarkEnd w:id="307"/>
    </w:p>
    <w:p w14:paraId="2922B1C0" w14:textId="47DB31D8" w:rsidR="00C5143D" w:rsidRDefault="00376881" w:rsidP="00166FBD">
      <w:pPr>
        <w:pStyle w:val="Heading3"/>
        <w:pageBreakBefore/>
      </w:pPr>
      <w:bookmarkStart w:id="308" w:name="_Toc170378766"/>
      <w:r>
        <w:lastRenderedPageBreak/>
        <w:t>Grommets</w:t>
      </w:r>
      <w:bookmarkEnd w:id="308"/>
    </w:p>
    <w:p w14:paraId="3309E9F8" w14:textId="77777777" w:rsidR="00BA65E4" w:rsidRPr="001F4FB7" w:rsidRDefault="00BA65E4" w:rsidP="00BA65E4">
      <w:r w:rsidRPr="001F4FB7">
        <w:t>Cables are run into the enclosures via PVC grommets, which provide protection against dust and moisture.</w:t>
      </w:r>
    </w:p>
    <w:p w14:paraId="1E61930E" w14:textId="77777777" w:rsidR="00C16666" w:rsidRPr="001F4FB7" w:rsidRDefault="00BA65E4" w:rsidP="006C4A3A">
      <w:pPr>
        <w:pStyle w:val="ListParagraph"/>
        <w:numPr>
          <w:ilvl w:val="0"/>
          <w:numId w:val="16"/>
        </w:numPr>
      </w:pPr>
      <w:r w:rsidRPr="001F4FB7">
        <w:t>Drill one or two holes in each closed grommet. A diameter of 4.5mm should ensure a snug fit around the RJ45 cables</w:t>
      </w:r>
      <w:r w:rsidR="00C16666" w:rsidRPr="001F4FB7">
        <w:t>, but this can be adjusted to suit.</w:t>
      </w:r>
    </w:p>
    <w:p w14:paraId="20535043" w14:textId="77777777" w:rsidR="00C16666" w:rsidRPr="001F4FB7" w:rsidRDefault="00C16666" w:rsidP="006C4A3A">
      <w:pPr>
        <w:pStyle w:val="ListParagraph"/>
        <w:numPr>
          <w:ilvl w:val="0"/>
          <w:numId w:val="16"/>
        </w:numPr>
      </w:pPr>
      <w:r w:rsidRPr="001F4FB7">
        <w:t>For sensors, offset the holes slightly, as shown in the twin hole example below, as this allows the cables to sit closer to the base of the enclosure.</w:t>
      </w:r>
    </w:p>
    <w:p w14:paraId="373ADB74" w14:textId="77777777" w:rsidR="00C16666" w:rsidRPr="001F4FB7" w:rsidRDefault="00C16666" w:rsidP="006C4A3A">
      <w:pPr>
        <w:pStyle w:val="ListParagraph"/>
        <w:numPr>
          <w:ilvl w:val="0"/>
          <w:numId w:val="16"/>
        </w:numPr>
      </w:pPr>
      <w:r w:rsidRPr="001F4FB7">
        <w:t>Using a sharp knife, make a cut as shown from the hole (link the holes if there are two), through the edge of the grommet.</w:t>
      </w:r>
    </w:p>
    <w:p w14:paraId="6801C50F" w14:textId="77777777" w:rsidR="00C16666" w:rsidRPr="001F4FB7" w:rsidRDefault="00C16666" w:rsidP="00C16666">
      <w:pPr>
        <w:keepNext/>
      </w:pPr>
      <w:r w:rsidRPr="001F4FB7">
        <w:t xml:space="preserve">The following diagram shows </w:t>
      </w:r>
      <w:r w:rsidR="001F4FB7">
        <w:t xml:space="preserve">examples of </w:t>
      </w:r>
      <w:r w:rsidRPr="001F4FB7">
        <w:t>the holes and cuts required in the grommets.</w:t>
      </w:r>
    </w:p>
    <w:p w14:paraId="26F1BB13" w14:textId="77777777" w:rsidR="00733A4D" w:rsidRDefault="00733A4D" w:rsidP="00C16666">
      <w:pPr>
        <w:keepNext/>
        <w:jc w:val="center"/>
      </w:pPr>
      <w:r>
        <w:rPr>
          <w:noProof/>
          <w:lang w:eastAsia="en-GB"/>
        </w:rPr>
        <w:drawing>
          <wp:inline distT="0" distB="0" distL="0" distR="0" wp14:anchorId="2A7C0017" wp14:editId="721C2C59">
            <wp:extent cx="3600000" cy="2282400"/>
            <wp:effectExtent l="19050" t="19050" r="1968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3.jpg"/>
                    <pic:cNvPicPr/>
                  </pic:nvPicPr>
                  <pic:blipFill>
                    <a:blip r:embed="rId56">
                      <a:extLst>
                        <a:ext uri="{28A0092B-C50C-407E-A947-70E740481C1C}">
                          <a14:useLocalDpi xmlns:a14="http://schemas.microsoft.com/office/drawing/2010/main" val="0"/>
                        </a:ext>
                      </a:extLst>
                    </a:blip>
                    <a:stretch>
                      <a:fillRect/>
                    </a:stretch>
                  </pic:blipFill>
                  <pic:spPr>
                    <a:xfrm>
                      <a:off x="0" y="0"/>
                      <a:ext cx="3600000" cy="2282400"/>
                    </a:xfrm>
                    <a:prstGeom prst="rect">
                      <a:avLst/>
                    </a:prstGeom>
                    <a:ln w="12700">
                      <a:solidFill>
                        <a:schemeClr val="tx1"/>
                      </a:solidFill>
                    </a:ln>
                  </pic:spPr>
                </pic:pic>
              </a:graphicData>
            </a:graphic>
          </wp:inline>
        </w:drawing>
      </w:r>
    </w:p>
    <w:p w14:paraId="22A28D96" w14:textId="644C819D" w:rsidR="00733A4D" w:rsidRDefault="00733A4D" w:rsidP="00733A4D">
      <w:pPr>
        <w:pStyle w:val="Caption"/>
        <w:jc w:val="center"/>
      </w:pPr>
      <w:bookmarkStart w:id="309" w:name="_Toc17037893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35</w:t>
      </w:r>
      <w:r w:rsidR="00D15F53">
        <w:rPr>
          <w:noProof/>
        </w:rPr>
        <w:fldChar w:fldCharType="end"/>
      </w:r>
      <w:r>
        <w:t xml:space="preserve"> – </w:t>
      </w:r>
      <w:r w:rsidR="00A13BF5">
        <w:t>Grommets Drilled &amp; Cut</w:t>
      </w:r>
      <w:bookmarkEnd w:id="309"/>
    </w:p>
    <w:p w14:paraId="511E8A7C" w14:textId="77777777" w:rsidR="00F80CCE" w:rsidRDefault="00A13BF5" w:rsidP="00A13BF5">
      <w:pPr>
        <w:pStyle w:val="Heading2"/>
        <w:pageBreakBefore/>
      </w:pPr>
      <w:bookmarkStart w:id="310" w:name="_Toc170378767"/>
      <w:r>
        <w:lastRenderedPageBreak/>
        <w:t>Completed Assemblies</w:t>
      </w:r>
      <w:bookmarkEnd w:id="310"/>
    </w:p>
    <w:p w14:paraId="1BB38C78" w14:textId="206CBA1F" w:rsidR="00A13BF5" w:rsidRPr="00A13BF5" w:rsidRDefault="00A13BF5" w:rsidP="00A13BF5">
      <w:pPr>
        <w:pStyle w:val="Heading3"/>
      </w:pPr>
      <w:bookmarkStart w:id="311" w:name="_Toc170378768"/>
      <w:r w:rsidRPr="00A13BF5">
        <w:t>Simulator Interface</w:t>
      </w:r>
      <w:r w:rsidR="004E19AE">
        <w:t xml:space="preserve"> Module</w:t>
      </w:r>
      <w:bookmarkEnd w:id="311"/>
    </w:p>
    <w:p w14:paraId="52208DC4" w14:textId="0A9A93B7" w:rsidR="00376881" w:rsidRPr="001F4FB7" w:rsidRDefault="002930DA" w:rsidP="00C16666">
      <w:r w:rsidRPr="001F4FB7">
        <w:t xml:space="preserve">The following photograph shows a </w:t>
      </w:r>
      <w:r w:rsidR="00C16666" w:rsidRPr="001F4FB7">
        <w:t xml:space="preserve">completed Sensor Interface, with </w:t>
      </w:r>
      <w:r w:rsidR="00000703">
        <w:t xml:space="preserve">lid off and </w:t>
      </w:r>
      <w:r w:rsidR="00C16666" w:rsidRPr="001F4FB7">
        <w:t>cables installed for four chains of sensors.</w:t>
      </w:r>
    </w:p>
    <w:p w14:paraId="45EB7E8E" w14:textId="17E1123D" w:rsidR="002930DA" w:rsidRDefault="004E19AE" w:rsidP="00376881">
      <w:pPr>
        <w:jc w:val="center"/>
      </w:pPr>
      <w:r>
        <w:rPr>
          <w:noProof/>
          <w:lang w:eastAsia="en-GB"/>
        </w:rPr>
        <w:drawing>
          <wp:inline distT="0" distB="0" distL="0" distR="0" wp14:anchorId="3BE526AD" wp14:editId="5957893C">
            <wp:extent cx="3600000" cy="2462400"/>
            <wp:effectExtent l="19050" t="19050" r="1968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61.jpeg"/>
                    <pic:cNvPicPr/>
                  </pic:nvPicPr>
                  <pic:blipFill>
                    <a:blip r:embed="rId57">
                      <a:extLst>
                        <a:ext uri="{28A0092B-C50C-407E-A947-70E740481C1C}">
                          <a14:useLocalDpi xmlns:a14="http://schemas.microsoft.com/office/drawing/2010/main" val="0"/>
                        </a:ext>
                      </a:extLst>
                    </a:blip>
                    <a:stretch>
                      <a:fillRect/>
                    </a:stretch>
                  </pic:blipFill>
                  <pic:spPr>
                    <a:xfrm>
                      <a:off x="0" y="0"/>
                      <a:ext cx="3600000" cy="2462400"/>
                    </a:xfrm>
                    <a:prstGeom prst="rect">
                      <a:avLst/>
                    </a:prstGeom>
                    <a:ln w="12700">
                      <a:solidFill>
                        <a:schemeClr val="tx1"/>
                      </a:solidFill>
                    </a:ln>
                  </pic:spPr>
                </pic:pic>
              </a:graphicData>
            </a:graphic>
          </wp:inline>
        </w:drawing>
      </w:r>
    </w:p>
    <w:p w14:paraId="7662EC11" w14:textId="074722AB" w:rsidR="002930DA" w:rsidRDefault="002930DA" w:rsidP="002930DA">
      <w:pPr>
        <w:pStyle w:val="Caption"/>
        <w:jc w:val="center"/>
      </w:pPr>
      <w:bookmarkStart w:id="312" w:name="_Toc17037893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36</w:t>
      </w:r>
      <w:r w:rsidR="00D15F53">
        <w:rPr>
          <w:noProof/>
        </w:rPr>
        <w:fldChar w:fldCharType="end"/>
      </w:r>
      <w:r>
        <w:t xml:space="preserve"> – </w:t>
      </w:r>
      <w:r w:rsidR="00F002DD">
        <w:t xml:space="preserve">Completed Sensor Interface </w:t>
      </w:r>
      <w:r w:rsidR="00000703">
        <w:t>Module</w:t>
      </w:r>
      <w:bookmarkEnd w:id="312"/>
    </w:p>
    <w:p w14:paraId="4C074A40" w14:textId="6BBBBE21" w:rsidR="00A13BF5" w:rsidRDefault="00A13BF5" w:rsidP="00A13BF5">
      <w:pPr>
        <w:pStyle w:val="Heading3"/>
      </w:pPr>
      <w:bookmarkStart w:id="313" w:name="_Toc170378769"/>
      <w:r>
        <w:t xml:space="preserve">Power </w:t>
      </w:r>
      <w:r w:rsidR="00000703">
        <w:t>Module</w:t>
      </w:r>
      <w:bookmarkEnd w:id="313"/>
    </w:p>
    <w:p w14:paraId="4EB85FAD" w14:textId="2A70B072" w:rsidR="00C16666" w:rsidRPr="001F4FB7" w:rsidRDefault="00C16666" w:rsidP="00C16666">
      <w:pPr>
        <w:keepNext/>
      </w:pPr>
      <w:r w:rsidRPr="001F4FB7">
        <w:t xml:space="preserve">The following photograph shows a completed Power </w:t>
      </w:r>
      <w:r w:rsidR="00000703">
        <w:t>module</w:t>
      </w:r>
      <w:r w:rsidRPr="001F4FB7">
        <w:t xml:space="preserve">, with a USB-Serial adapter </w:t>
      </w:r>
      <w:r w:rsidR="00F60FC7">
        <w:t xml:space="preserve">also </w:t>
      </w:r>
      <w:r w:rsidRPr="001F4FB7">
        <w:t>inside the enclosure.</w:t>
      </w:r>
    </w:p>
    <w:p w14:paraId="123B554E" w14:textId="2E37C5F9" w:rsidR="00376881" w:rsidRDefault="00000703" w:rsidP="00733A4D">
      <w:pPr>
        <w:jc w:val="center"/>
      </w:pPr>
      <w:r>
        <w:rPr>
          <w:noProof/>
          <w:lang w:eastAsia="en-GB"/>
        </w:rPr>
        <w:drawing>
          <wp:inline distT="0" distB="0" distL="0" distR="0" wp14:anchorId="4C75552E" wp14:editId="0F35F72E">
            <wp:extent cx="3600000" cy="2372400"/>
            <wp:effectExtent l="19050" t="19050" r="1968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0060.jpeg"/>
                    <pic:cNvPicPr/>
                  </pic:nvPicPr>
                  <pic:blipFill>
                    <a:blip r:embed="rId58">
                      <a:extLst>
                        <a:ext uri="{28A0092B-C50C-407E-A947-70E740481C1C}">
                          <a14:useLocalDpi xmlns:a14="http://schemas.microsoft.com/office/drawing/2010/main" val="0"/>
                        </a:ext>
                      </a:extLst>
                    </a:blip>
                    <a:stretch>
                      <a:fillRect/>
                    </a:stretch>
                  </pic:blipFill>
                  <pic:spPr>
                    <a:xfrm>
                      <a:off x="0" y="0"/>
                      <a:ext cx="3600000" cy="2372400"/>
                    </a:xfrm>
                    <a:prstGeom prst="rect">
                      <a:avLst/>
                    </a:prstGeom>
                    <a:ln w="12700">
                      <a:solidFill>
                        <a:schemeClr val="tx1"/>
                      </a:solidFill>
                    </a:ln>
                  </pic:spPr>
                </pic:pic>
              </a:graphicData>
            </a:graphic>
          </wp:inline>
        </w:drawing>
      </w:r>
    </w:p>
    <w:p w14:paraId="09444291" w14:textId="792A55BC" w:rsidR="00376881" w:rsidRDefault="00376881" w:rsidP="00376881">
      <w:pPr>
        <w:pStyle w:val="Caption"/>
        <w:jc w:val="center"/>
      </w:pPr>
      <w:bookmarkStart w:id="314" w:name="_Toc17037894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37</w:t>
      </w:r>
      <w:r w:rsidR="00D15F53">
        <w:rPr>
          <w:noProof/>
        </w:rPr>
        <w:fldChar w:fldCharType="end"/>
      </w:r>
      <w:r>
        <w:t xml:space="preserve"> – </w:t>
      </w:r>
      <w:r w:rsidR="00F002DD">
        <w:t>Completed Power Board</w:t>
      </w:r>
      <w:bookmarkEnd w:id="314"/>
    </w:p>
    <w:p w14:paraId="1ABA751E" w14:textId="3EF0E42B" w:rsidR="00A13BF5" w:rsidRDefault="00A13BF5" w:rsidP="00A13BF5">
      <w:pPr>
        <w:pStyle w:val="Heading3"/>
      </w:pPr>
      <w:bookmarkStart w:id="315" w:name="_Toc170378770"/>
      <w:r>
        <w:lastRenderedPageBreak/>
        <w:t>Magneto-Resistive Sensor</w:t>
      </w:r>
      <w:r w:rsidR="00000703">
        <w:t xml:space="preserve"> Module</w:t>
      </w:r>
      <w:bookmarkEnd w:id="315"/>
    </w:p>
    <w:p w14:paraId="7E2BBB77" w14:textId="0F7EC24D" w:rsidR="00C16666" w:rsidRPr="001F4FB7" w:rsidRDefault="00C16666" w:rsidP="00C16666">
      <w:pPr>
        <w:keepNext/>
      </w:pPr>
      <w:r w:rsidRPr="001F4FB7">
        <w:t>The following photograph shows a completed Magneto-Resistive Sensor</w:t>
      </w:r>
      <w:r w:rsidR="00000703">
        <w:t xml:space="preserve"> module</w:t>
      </w:r>
      <w:r w:rsidRPr="001F4FB7">
        <w:t xml:space="preserve">. The PCB is a snug fit in the bottom of the enclosure. If the sensor is to be mounted vertically, a cable tie around the RJ45 cables </w:t>
      </w:r>
      <w:r w:rsidR="00852E7A" w:rsidRPr="001F4FB7">
        <w:t xml:space="preserve">on the inside of the box </w:t>
      </w:r>
      <w:r w:rsidRPr="001F4FB7">
        <w:t>will stop the board from slipping down the inside of the box.</w:t>
      </w:r>
    </w:p>
    <w:p w14:paraId="6EC3AD94" w14:textId="77777777" w:rsidR="00733A4D" w:rsidRDefault="00733A4D" w:rsidP="00733A4D">
      <w:pPr>
        <w:jc w:val="center"/>
      </w:pPr>
      <w:r>
        <w:rPr>
          <w:noProof/>
          <w:lang w:eastAsia="en-GB"/>
        </w:rPr>
        <w:drawing>
          <wp:inline distT="0" distB="0" distL="0" distR="0" wp14:anchorId="17067443" wp14:editId="6DA6EEDA">
            <wp:extent cx="3600000" cy="2613600"/>
            <wp:effectExtent l="19050" t="19050" r="19685"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jpg"/>
                    <pic:cNvPicPr/>
                  </pic:nvPicPr>
                  <pic:blipFill>
                    <a:blip r:embed="rId59">
                      <a:extLst>
                        <a:ext uri="{28A0092B-C50C-407E-A947-70E740481C1C}">
                          <a14:useLocalDpi xmlns:a14="http://schemas.microsoft.com/office/drawing/2010/main" val="0"/>
                        </a:ext>
                      </a:extLst>
                    </a:blip>
                    <a:stretch>
                      <a:fillRect/>
                    </a:stretch>
                  </pic:blipFill>
                  <pic:spPr>
                    <a:xfrm>
                      <a:off x="0" y="0"/>
                      <a:ext cx="3600000" cy="2613600"/>
                    </a:xfrm>
                    <a:prstGeom prst="rect">
                      <a:avLst/>
                    </a:prstGeom>
                    <a:ln w="12700">
                      <a:solidFill>
                        <a:schemeClr val="tx1"/>
                      </a:solidFill>
                    </a:ln>
                  </pic:spPr>
                </pic:pic>
              </a:graphicData>
            </a:graphic>
          </wp:inline>
        </w:drawing>
      </w:r>
    </w:p>
    <w:p w14:paraId="63E6EF97" w14:textId="46E7667E" w:rsidR="00733A4D" w:rsidRDefault="00733A4D" w:rsidP="00733A4D">
      <w:pPr>
        <w:pStyle w:val="Caption"/>
        <w:jc w:val="center"/>
      </w:pPr>
      <w:bookmarkStart w:id="316" w:name="_Toc17037894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38</w:t>
      </w:r>
      <w:r w:rsidR="00D15F53">
        <w:rPr>
          <w:noProof/>
        </w:rPr>
        <w:fldChar w:fldCharType="end"/>
      </w:r>
      <w:r>
        <w:t xml:space="preserve"> – </w:t>
      </w:r>
      <w:r w:rsidR="00F002DD">
        <w:t>Completed Magneto-Resistive</w:t>
      </w:r>
      <w:r>
        <w:t xml:space="preserve"> </w:t>
      </w:r>
      <w:r w:rsidR="00F002DD">
        <w:t>Sensor</w:t>
      </w:r>
      <w:r w:rsidR="00000703">
        <w:t xml:space="preserve"> Module</w:t>
      </w:r>
      <w:bookmarkEnd w:id="316"/>
    </w:p>
    <w:p w14:paraId="2D825231" w14:textId="629DCC43" w:rsidR="00A13BF5" w:rsidRDefault="00A13BF5" w:rsidP="00A13BF5">
      <w:pPr>
        <w:pStyle w:val="Heading3"/>
      </w:pPr>
      <w:bookmarkStart w:id="317" w:name="_Toc170378771"/>
      <w:r>
        <w:t>Infra-Red Sensor</w:t>
      </w:r>
      <w:r w:rsidR="00000703">
        <w:t xml:space="preserve"> Module</w:t>
      </w:r>
      <w:bookmarkEnd w:id="317"/>
    </w:p>
    <w:p w14:paraId="7B97EF93" w14:textId="2DE3AD00" w:rsidR="00C16666" w:rsidRPr="001F4FB7" w:rsidRDefault="00C16666" w:rsidP="00C16666">
      <w:pPr>
        <w:keepNext/>
      </w:pPr>
      <w:r w:rsidRPr="001F4FB7">
        <w:t>The following photograph shows a completed infra-red sensor</w:t>
      </w:r>
      <w:r w:rsidR="00000703">
        <w:t xml:space="preserve"> module</w:t>
      </w:r>
      <w:r w:rsidRPr="001F4FB7">
        <w:t xml:space="preserve">, using a Generic Sensor Board. </w:t>
      </w:r>
    </w:p>
    <w:p w14:paraId="0ECEC913" w14:textId="77777777" w:rsidR="00F002DD" w:rsidRDefault="00F002DD" w:rsidP="00F002DD">
      <w:pPr>
        <w:jc w:val="center"/>
      </w:pPr>
      <w:r>
        <w:rPr>
          <w:noProof/>
          <w:lang w:eastAsia="en-GB"/>
        </w:rPr>
        <w:drawing>
          <wp:inline distT="0" distB="0" distL="0" distR="0" wp14:anchorId="38260A19" wp14:editId="265E1FF3">
            <wp:extent cx="3600000" cy="2268000"/>
            <wp:effectExtent l="19050" t="19050" r="19685"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6.jpg"/>
                    <pic:cNvPicPr/>
                  </pic:nvPicPr>
                  <pic:blipFill>
                    <a:blip r:embed="rId60">
                      <a:extLst>
                        <a:ext uri="{28A0092B-C50C-407E-A947-70E740481C1C}">
                          <a14:useLocalDpi xmlns:a14="http://schemas.microsoft.com/office/drawing/2010/main" val="0"/>
                        </a:ext>
                      </a:extLst>
                    </a:blip>
                    <a:stretch>
                      <a:fillRect/>
                    </a:stretch>
                  </pic:blipFill>
                  <pic:spPr>
                    <a:xfrm>
                      <a:off x="0" y="0"/>
                      <a:ext cx="3600000" cy="2268000"/>
                    </a:xfrm>
                    <a:prstGeom prst="rect">
                      <a:avLst/>
                    </a:prstGeom>
                    <a:ln w="12700">
                      <a:solidFill>
                        <a:schemeClr val="tx1"/>
                      </a:solidFill>
                    </a:ln>
                  </pic:spPr>
                </pic:pic>
              </a:graphicData>
            </a:graphic>
          </wp:inline>
        </w:drawing>
      </w:r>
    </w:p>
    <w:p w14:paraId="2E049C52" w14:textId="2F6EF718" w:rsidR="00F002DD" w:rsidRDefault="00F002DD" w:rsidP="00F002DD">
      <w:pPr>
        <w:pStyle w:val="Caption"/>
        <w:jc w:val="center"/>
      </w:pPr>
      <w:bookmarkStart w:id="318" w:name="_Toc17037894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39</w:t>
      </w:r>
      <w:r w:rsidR="00D15F53">
        <w:rPr>
          <w:noProof/>
        </w:rPr>
        <w:fldChar w:fldCharType="end"/>
      </w:r>
      <w:r>
        <w:t xml:space="preserve"> – Completed Infra-Red Sensor</w:t>
      </w:r>
      <w:r w:rsidR="00000703">
        <w:t xml:space="preserve"> Module</w:t>
      </w:r>
      <w:bookmarkEnd w:id="318"/>
    </w:p>
    <w:p w14:paraId="01EDB508" w14:textId="77777777" w:rsidR="00376881" w:rsidRDefault="00376881" w:rsidP="004776A2"/>
    <w:p w14:paraId="1746B313" w14:textId="77777777" w:rsidR="00376881" w:rsidRDefault="00376881" w:rsidP="004776A2"/>
    <w:p w14:paraId="0E50981B" w14:textId="77777777" w:rsidR="001E1F78" w:rsidRDefault="008000C0" w:rsidP="00A13BF5">
      <w:pPr>
        <w:pStyle w:val="Heading1"/>
        <w:pageBreakBefore/>
      </w:pPr>
      <w:bookmarkStart w:id="319" w:name="_Toc170378772"/>
      <w:r>
        <w:lastRenderedPageBreak/>
        <w:t>Firmware</w:t>
      </w:r>
      <w:r w:rsidR="001E1F78">
        <w:t xml:space="preserve"> Upload</w:t>
      </w:r>
      <w:bookmarkEnd w:id="319"/>
    </w:p>
    <w:p w14:paraId="44E7F0C4" w14:textId="77777777" w:rsidR="00A13BF5" w:rsidRPr="001F4FB7" w:rsidRDefault="00A13BF5" w:rsidP="00A13BF5">
      <w:pPr>
        <w:rPr>
          <w:b/>
        </w:rPr>
      </w:pPr>
      <w:r w:rsidRPr="001F4FB7">
        <w:rPr>
          <w:b/>
        </w:rPr>
        <w:t xml:space="preserve">Note: If you </w:t>
      </w:r>
      <w:bookmarkStart w:id="320" w:name="_Hlk524349225"/>
      <w:r w:rsidR="00852E7A" w:rsidRPr="001F4FB7">
        <w:rPr>
          <w:b/>
        </w:rPr>
        <w:t xml:space="preserve">have obtained </w:t>
      </w:r>
      <w:r w:rsidRPr="001F4FB7">
        <w:rPr>
          <w:b/>
        </w:rPr>
        <w:t xml:space="preserve">a microcontroller </w:t>
      </w:r>
      <w:r w:rsidR="00852E7A" w:rsidRPr="001F4FB7">
        <w:rPr>
          <w:b/>
        </w:rPr>
        <w:t xml:space="preserve">from the project </w:t>
      </w:r>
      <w:r w:rsidRPr="001F4FB7">
        <w:rPr>
          <w:b/>
        </w:rPr>
        <w:t xml:space="preserve">with the firmware </w:t>
      </w:r>
      <w:r w:rsidR="00852E7A" w:rsidRPr="001F4FB7">
        <w:rPr>
          <w:b/>
        </w:rPr>
        <w:t xml:space="preserve">already </w:t>
      </w:r>
      <w:r w:rsidRPr="001F4FB7">
        <w:rPr>
          <w:b/>
        </w:rPr>
        <w:t xml:space="preserve">uploaded </w:t>
      </w:r>
      <w:bookmarkEnd w:id="320"/>
      <w:r w:rsidRPr="001F4FB7">
        <w:rPr>
          <w:b/>
        </w:rPr>
        <w:t>to it, you can skip the whole of this section, and move on to the Installation section.</w:t>
      </w:r>
    </w:p>
    <w:p w14:paraId="110C6872" w14:textId="77777777" w:rsidR="008000C0" w:rsidRPr="001F4FB7" w:rsidRDefault="008000C0" w:rsidP="008000C0">
      <w:r w:rsidRPr="001F4FB7">
        <w:t>The firmware for the Simulator Interface Board is relea</w:t>
      </w:r>
      <w:r w:rsidR="00111092" w:rsidRPr="001F4FB7">
        <w:t>sed under the GNU General Public</w:t>
      </w:r>
      <w:r w:rsidRPr="001F4FB7">
        <w:t xml:space="preserve"> Licence</w:t>
      </w:r>
      <w:r w:rsidR="00C55B4E" w:rsidRPr="001F4FB7">
        <w:t xml:space="preserve"> (GPL), Version 3</w:t>
      </w:r>
      <w:r w:rsidRPr="001F4FB7">
        <w:t>, and the source code</w:t>
      </w:r>
      <w:r w:rsidR="00083948" w:rsidRPr="001F4FB7">
        <w:t xml:space="preserve"> and other supporting files</w:t>
      </w:r>
      <w:r w:rsidRPr="001F4FB7">
        <w:t xml:space="preserve"> can be downloaded from GitHub. </w:t>
      </w:r>
    </w:p>
    <w:p w14:paraId="240F9DB4" w14:textId="75EA9F53" w:rsidR="008000C0" w:rsidRPr="009030AD" w:rsidRDefault="00000000" w:rsidP="006C4A3A">
      <w:pPr>
        <w:pStyle w:val="ListParagraph"/>
        <w:numPr>
          <w:ilvl w:val="0"/>
          <w:numId w:val="3"/>
        </w:numPr>
        <w:rPr>
          <w:rStyle w:val="Hyperlink"/>
          <w:color w:val="auto"/>
          <w:u w:val="none"/>
        </w:rPr>
      </w:pPr>
      <w:r>
        <w:fldChar w:fldCharType="begin"/>
      </w:r>
      <w:r>
        <w:instrText>HYPERLINK "https://github.com/Simulators/simulator-type2"</w:instrText>
      </w:r>
      <w:ins w:id="321" w:author="Andrew Instone-Cowie" w:date="2024-08-28T09:39:00Z" w16du:dateUtc="2024-08-28T08:39:00Z"/>
      <w:r>
        <w:fldChar w:fldCharType="separate"/>
      </w:r>
      <w:r w:rsidR="00852E7A">
        <w:rPr>
          <w:rStyle w:val="Hyperlink"/>
        </w:rPr>
        <w:t>https://github.com/Simulators/simulator-type2</w:t>
      </w:r>
      <w:r>
        <w:rPr>
          <w:rStyle w:val="Hyperlink"/>
        </w:rPr>
        <w:fldChar w:fldCharType="end"/>
      </w:r>
    </w:p>
    <w:p w14:paraId="0621D664" w14:textId="0141AE35" w:rsidR="00557FB7" w:rsidRPr="001F4FB7" w:rsidRDefault="00557FB7" w:rsidP="00557FB7">
      <w:r w:rsidRPr="001F4FB7">
        <w:t xml:space="preserve">The Simulator Interface firmware is held in non-volatile flash memory on the ATmega328P microcontroller. It should only be necessary to re-upload the software </w:t>
      </w:r>
      <w:r w:rsidR="000E4BC6" w:rsidRPr="001F4FB7">
        <w:t>if</w:t>
      </w:r>
      <w:r w:rsidRPr="001F4FB7">
        <w:t xml:space="preserve"> the microcontroller is replaced, the flash memory has become corrupted, or the Simulator Interface firmware </w:t>
      </w:r>
      <w:r w:rsidR="00BC75A4" w:rsidRPr="001F4FB7">
        <w:t>requires updating</w:t>
      </w:r>
      <w:r w:rsidRPr="001F4FB7">
        <w:t>.</w:t>
      </w:r>
    </w:p>
    <w:p w14:paraId="5B2A5F31" w14:textId="77777777" w:rsidR="008000C0" w:rsidRPr="001F4FB7" w:rsidRDefault="006B15EE" w:rsidP="008000C0">
      <w:r w:rsidRPr="001F4FB7">
        <w:t xml:space="preserve">The firmware code needs to be </w:t>
      </w:r>
      <w:r w:rsidR="008000C0" w:rsidRPr="001F4FB7">
        <w:t>upload</w:t>
      </w:r>
      <w:r w:rsidRPr="001F4FB7">
        <w:t xml:space="preserve">ed to the </w:t>
      </w:r>
      <w:r w:rsidR="008000C0" w:rsidRPr="001F4FB7">
        <w:t>microcontroller on the Simulator Interface PCB. Although the software development environment is based on the Arduino platform, the Simulator Interface does not use the Arduino bootloader, and it is not possible to upload the firmware over the interface’s RS</w:t>
      </w:r>
      <w:r w:rsidR="008B7DA0" w:rsidRPr="001F4FB7">
        <w:t>-</w:t>
      </w:r>
      <w:r w:rsidR="008000C0" w:rsidRPr="001F4FB7">
        <w:t>232 serial port. Firmware is uploa</w:t>
      </w:r>
      <w:r w:rsidR="003D5EC0" w:rsidRPr="001F4FB7">
        <w:t xml:space="preserve">ded using a hardware programmer via the ICSP header pins </w:t>
      </w:r>
      <w:r w:rsidR="00083948" w:rsidRPr="001F4FB7">
        <w:t xml:space="preserve">provided </w:t>
      </w:r>
      <w:r w:rsidR="003D5EC0" w:rsidRPr="001F4FB7">
        <w:t>on the interface PCB.</w:t>
      </w:r>
    </w:p>
    <w:p w14:paraId="0392C2BB" w14:textId="77777777" w:rsidR="005F77C3" w:rsidRPr="001F4FB7" w:rsidRDefault="008000C0" w:rsidP="008000C0">
      <w:r w:rsidRPr="001F4FB7">
        <w:t xml:space="preserve">There are </w:t>
      </w:r>
      <w:r w:rsidR="001F4FB7">
        <w:t>three</w:t>
      </w:r>
      <w:r w:rsidR="003D5EC0" w:rsidRPr="001F4FB7">
        <w:t xml:space="preserve"> main </w:t>
      </w:r>
      <w:r w:rsidRPr="001F4FB7">
        <w:t xml:space="preserve">options for </w:t>
      </w:r>
      <w:r w:rsidR="003D5EC0" w:rsidRPr="001F4FB7">
        <w:t xml:space="preserve">the hardware programmer: </w:t>
      </w:r>
    </w:p>
    <w:p w14:paraId="304530F0" w14:textId="28BD9F4A" w:rsidR="005F77C3" w:rsidRPr="001F4FB7" w:rsidRDefault="003D5EC0" w:rsidP="006C4A3A">
      <w:pPr>
        <w:pStyle w:val="ListParagraph"/>
        <w:numPr>
          <w:ilvl w:val="0"/>
          <w:numId w:val="3"/>
        </w:numPr>
      </w:pPr>
      <w:r w:rsidRPr="001F4FB7">
        <w:t xml:space="preserve">A dedicated </w:t>
      </w:r>
      <w:r w:rsidR="005F77C3" w:rsidRPr="001F4FB7">
        <w:t xml:space="preserve">hardware </w:t>
      </w:r>
      <w:r w:rsidRPr="001F4FB7">
        <w:t xml:space="preserve">ISP programmer such as the </w:t>
      </w:r>
      <w:r w:rsidR="001D08DB">
        <w:t xml:space="preserve">Microchip </w:t>
      </w:r>
      <w:r w:rsidRPr="001F4FB7">
        <w:rPr>
          <w:i/>
        </w:rPr>
        <w:t>A</w:t>
      </w:r>
      <w:r w:rsidR="00752607">
        <w:rPr>
          <w:i/>
        </w:rPr>
        <w:t>tmel ICE</w:t>
      </w:r>
      <w:r w:rsidR="00083948" w:rsidRPr="001F4FB7">
        <w:rPr>
          <w:rStyle w:val="FootnoteReference"/>
        </w:rPr>
        <w:footnoteReference w:id="25"/>
      </w:r>
      <w:r w:rsidR="00083948" w:rsidRPr="001F4FB7">
        <w:t>.</w:t>
      </w:r>
    </w:p>
    <w:p w14:paraId="69733915" w14:textId="1BF51D94" w:rsidR="005F77C3" w:rsidRPr="001F4FB7" w:rsidRDefault="005F77C3" w:rsidP="006C4A3A">
      <w:pPr>
        <w:pStyle w:val="ListParagraph"/>
        <w:numPr>
          <w:ilvl w:val="0"/>
          <w:numId w:val="3"/>
        </w:numPr>
      </w:pPr>
      <w:r w:rsidRPr="001F4FB7">
        <w:t xml:space="preserve">An Arduino add-on board or shield such as </w:t>
      </w:r>
      <w:r w:rsidR="003D5EC0" w:rsidRPr="001F4FB7">
        <w:t xml:space="preserve">the </w:t>
      </w:r>
      <w:r w:rsidR="003D5EC0" w:rsidRPr="001F4FB7">
        <w:rPr>
          <w:i/>
        </w:rPr>
        <w:t>Arduino ISP</w:t>
      </w:r>
      <w:r w:rsidR="003D5EC0" w:rsidRPr="001F4FB7">
        <w:rPr>
          <w:rStyle w:val="FootnoteReference"/>
        </w:rPr>
        <w:footnoteReference w:id="26"/>
      </w:r>
      <w:r w:rsidR="00A7651F">
        <w:rPr>
          <w:i/>
        </w:rPr>
        <w:t xml:space="preserve"> or similar shield</w:t>
      </w:r>
      <w:r w:rsidR="003D5EC0" w:rsidRPr="001F4FB7">
        <w:t xml:space="preserve">. </w:t>
      </w:r>
    </w:p>
    <w:p w14:paraId="0461C8ED" w14:textId="77777777" w:rsidR="005F77C3" w:rsidRPr="001F4FB7" w:rsidRDefault="005F77C3" w:rsidP="006C4A3A">
      <w:pPr>
        <w:pStyle w:val="ListParagraph"/>
        <w:numPr>
          <w:ilvl w:val="0"/>
          <w:numId w:val="3"/>
        </w:numPr>
      </w:pPr>
      <w:r w:rsidRPr="001F4FB7">
        <w:t xml:space="preserve">An </w:t>
      </w:r>
      <w:r w:rsidR="003D5EC0" w:rsidRPr="001F4FB7">
        <w:t xml:space="preserve">Arduino </w:t>
      </w:r>
      <w:r w:rsidRPr="001F4FB7">
        <w:t>board (</w:t>
      </w:r>
      <w:r w:rsidR="003D5EC0" w:rsidRPr="001F4FB7">
        <w:t>with one additional component</w:t>
      </w:r>
      <w:r w:rsidRPr="001F4FB7">
        <w:t>) used as an ISP pro</w:t>
      </w:r>
      <w:r w:rsidR="003D5EC0" w:rsidRPr="001F4FB7">
        <w:t>grammer</w:t>
      </w:r>
      <w:r w:rsidRPr="001F4FB7">
        <w:t>.</w:t>
      </w:r>
    </w:p>
    <w:p w14:paraId="3665EDF6" w14:textId="77777777" w:rsidR="008000C0" w:rsidRPr="001F4FB7" w:rsidRDefault="005F77C3" w:rsidP="008000C0">
      <w:r w:rsidRPr="001F4FB7">
        <w:t xml:space="preserve">The last of these </w:t>
      </w:r>
      <w:r w:rsidR="00215D7E" w:rsidRPr="001F4FB7">
        <w:t xml:space="preserve">requires no special hardware, and </w:t>
      </w:r>
      <w:r w:rsidRPr="001F4FB7">
        <w:t xml:space="preserve">is </w:t>
      </w:r>
      <w:r w:rsidR="003D5EC0" w:rsidRPr="001F4FB7">
        <w:t>the approach described in this document.</w:t>
      </w:r>
      <w:r w:rsidR="00083948" w:rsidRPr="001F4FB7">
        <w:t xml:space="preserve"> There are also many tutorials online, including on the Arduino website</w:t>
      </w:r>
      <w:r w:rsidR="00083948" w:rsidRPr="001F4FB7">
        <w:rPr>
          <w:rStyle w:val="FootnoteReference"/>
        </w:rPr>
        <w:footnoteReference w:id="27"/>
      </w:r>
      <w:r w:rsidR="00083948" w:rsidRPr="001F4FB7">
        <w:t>.</w:t>
      </w:r>
    </w:p>
    <w:p w14:paraId="59812EBC" w14:textId="0B0A45B4" w:rsidR="00A7651F" w:rsidRDefault="00A7651F" w:rsidP="00FE5199">
      <w:pPr>
        <w:pStyle w:val="Heading2"/>
      </w:pPr>
      <w:bookmarkStart w:id="322" w:name="_Toc170378773"/>
      <w:r>
        <w:lastRenderedPageBreak/>
        <w:t>Hardware Programmer</w:t>
      </w:r>
      <w:r w:rsidR="00961938">
        <w:t xml:space="preserve"> Options</w:t>
      </w:r>
      <w:bookmarkEnd w:id="322"/>
    </w:p>
    <w:p w14:paraId="228FF895" w14:textId="754B6B2A" w:rsidR="00A7651F" w:rsidRDefault="001B2C16" w:rsidP="00514E8C">
      <w:pPr>
        <w:keepNext/>
      </w:pPr>
      <w:r>
        <w:t>The following</w:t>
      </w:r>
      <w:r w:rsidR="00961938">
        <w:t xml:space="preserve"> photograph shows two examples of hardware programmers. On the left, an ArduinoISP device is connected directly the ICSP programming pins of a completed Simulator Interface PCB. On the right, a generic programming shield (mounted on an Arduino Uno board) can be used to </w:t>
      </w:r>
      <w:r w:rsidR="00961938" w:rsidRPr="001F4FB7">
        <w:t>upload</w:t>
      </w:r>
      <w:r w:rsidR="00961938">
        <w:t xml:space="preserve"> firmware to the </w:t>
      </w:r>
      <w:r w:rsidR="00961938" w:rsidRPr="001F4FB7">
        <w:t xml:space="preserve">microcontroller </w:t>
      </w:r>
      <w:r w:rsidR="00961938">
        <w:t xml:space="preserve">before it is installed </w:t>
      </w:r>
      <w:r w:rsidR="00961938" w:rsidRPr="001F4FB7">
        <w:t>on the Simulator Interface PCB</w:t>
      </w:r>
      <w:r w:rsidR="00961938">
        <w:t>.</w:t>
      </w:r>
    </w:p>
    <w:p w14:paraId="10B7520C" w14:textId="3D9053B9" w:rsidR="00961938" w:rsidRDefault="00961938" w:rsidP="00514E8C">
      <w:pPr>
        <w:keepNext/>
        <w:jc w:val="center"/>
      </w:pPr>
      <w:r>
        <w:rPr>
          <w:noProof/>
        </w:rPr>
        <w:drawing>
          <wp:inline distT="0" distB="0" distL="0" distR="0" wp14:anchorId="64E8B267" wp14:editId="2E269F0B">
            <wp:extent cx="4320000" cy="2383200"/>
            <wp:effectExtent l="19050" t="19050" r="23495" b="171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grammers.png"/>
                    <pic:cNvPicPr/>
                  </pic:nvPicPr>
                  <pic:blipFill>
                    <a:blip r:embed="rId61">
                      <a:extLst>
                        <a:ext uri="{28A0092B-C50C-407E-A947-70E740481C1C}">
                          <a14:useLocalDpi xmlns:a14="http://schemas.microsoft.com/office/drawing/2010/main" val="0"/>
                        </a:ext>
                      </a:extLst>
                    </a:blip>
                    <a:stretch>
                      <a:fillRect/>
                    </a:stretch>
                  </pic:blipFill>
                  <pic:spPr>
                    <a:xfrm>
                      <a:off x="0" y="0"/>
                      <a:ext cx="4320000" cy="2383200"/>
                    </a:xfrm>
                    <a:prstGeom prst="rect">
                      <a:avLst/>
                    </a:prstGeom>
                    <a:ln w="12700">
                      <a:solidFill>
                        <a:schemeClr val="tx1"/>
                      </a:solidFill>
                    </a:ln>
                  </pic:spPr>
                </pic:pic>
              </a:graphicData>
            </a:graphic>
          </wp:inline>
        </w:drawing>
      </w:r>
    </w:p>
    <w:p w14:paraId="5E962CBE" w14:textId="5BA8E051" w:rsidR="001B2C16" w:rsidRDefault="001B2C16" w:rsidP="001B2C16">
      <w:pPr>
        <w:pStyle w:val="Caption"/>
        <w:jc w:val="center"/>
      </w:pPr>
      <w:bookmarkStart w:id="323" w:name="_Toc170378943"/>
      <w:r>
        <w:t xml:space="preserve">Figure </w:t>
      </w:r>
      <w:r>
        <w:rPr>
          <w:noProof/>
        </w:rPr>
        <w:fldChar w:fldCharType="begin"/>
      </w:r>
      <w:r>
        <w:rPr>
          <w:noProof/>
        </w:rPr>
        <w:instrText xml:space="preserve"> SEQ Figure \* ARABIC </w:instrText>
      </w:r>
      <w:r>
        <w:rPr>
          <w:noProof/>
        </w:rPr>
        <w:fldChar w:fldCharType="separate"/>
      </w:r>
      <w:r w:rsidR="00A354A3">
        <w:rPr>
          <w:noProof/>
        </w:rPr>
        <w:t>40</w:t>
      </w:r>
      <w:r>
        <w:rPr>
          <w:noProof/>
        </w:rPr>
        <w:fldChar w:fldCharType="end"/>
      </w:r>
      <w:r>
        <w:t xml:space="preserve"> – </w:t>
      </w:r>
      <w:r w:rsidR="000E4BC6">
        <w:t xml:space="preserve">Examples of </w:t>
      </w:r>
      <w:r w:rsidR="00961938">
        <w:t>Hardware Programmers</w:t>
      </w:r>
      <w:bookmarkEnd w:id="323"/>
    </w:p>
    <w:p w14:paraId="16DBC26D" w14:textId="1A7B1249" w:rsidR="00961938" w:rsidRPr="00514E8C" w:rsidRDefault="00961938" w:rsidP="00514E8C">
      <w:r>
        <w:t>If you have access to a hardware programmer, then you can use this to upload firmware to the ATmega328P microcontroller. This guide describes an alternative method adapting an Arduino Uno board as a programmer.</w:t>
      </w:r>
    </w:p>
    <w:p w14:paraId="099C0209" w14:textId="77777777" w:rsidR="001B2C16" w:rsidRPr="00514E8C" w:rsidRDefault="001B2C16" w:rsidP="00514E8C"/>
    <w:p w14:paraId="7F66C33D" w14:textId="12F4EEFE" w:rsidR="003D5EC0" w:rsidRDefault="005F77C3" w:rsidP="00514E8C">
      <w:pPr>
        <w:pStyle w:val="Heading2"/>
        <w:keepLines w:val="0"/>
      </w:pPr>
      <w:bookmarkStart w:id="324" w:name="_Toc170378774"/>
      <w:r>
        <w:lastRenderedPageBreak/>
        <w:t>Pr</w:t>
      </w:r>
      <w:r w:rsidR="003D5EC0">
        <w:t>eparing the Environment</w:t>
      </w:r>
      <w:bookmarkEnd w:id="324"/>
    </w:p>
    <w:p w14:paraId="245D094D" w14:textId="77777777" w:rsidR="003D5EC0" w:rsidRPr="001F4FB7" w:rsidRDefault="003D5EC0" w:rsidP="00111092">
      <w:pPr>
        <w:keepNext/>
      </w:pPr>
      <w:r w:rsidRPr="001F4FB7">
        <w:t>Perform the following steps to prepare the PC software environment for compiling and uploading the Simulator Interface firmware:</w:t>
      </w:r>
    </w:p>
    <w:p w14:paraId="203A987B" w14:textId="04919267" w:rsidR="003D5EC0" w:rsidRPr="001F4FB7" w:rsidRDefault="003D5EC0" w:rsidP="006C4A3A">
      <w:pPr>
        <w:pStyle w:val="ListParagraph"/>
        <w:keepNext/>
        <w:numPr>
          <w:ilvl w:val="0"/>
          <w:numId w:val="7"/>
        </w:numPr>
        <w:ind w:left="714" w:hanging="357"/>
      </w:pPr>
      <w:r w:rsidRPr="001F4FB7">
        <w:t xml:space="preserve">Download and install the latest </w:t>
      </w:r>
      <w:r w:rsidR="00CA299B">
        <w:t xml:space="preserve">version of the </w:t>
      </w:r>
      <w:r w:rsidRPr="001F4FB7">
        <w:t xml:space="preserve">Arduino </w:t>
      </w:r>
      <w:r w:rsidR="00CA299B">
        <w:t xml:space="preserve">“Legacy </w:t>
      </w:r>
      <w:r w:rsidRPr="001F4FB7">
        <w:t>IDE</w:t>
      </w:r>
      <w:r w:rsidR="00CA299B">
        <w:t>”</w:t>
      </w:r>
      <w:r w:rsidRPr="001F4FB7">
        <w:t xml:space="preserve"> package</w:t>
      </w:r>
      <w:r w:rsidRPr="001F4FB7">
        <w:rPr>
          <w:rStyle w:val="FootnoteReference"/>
        </w:rPr>
        <w:footnoteReference w:id="28"/>
      </w:r>
      <w:r w:rsidRPr="001F4FB7">
        <w:t>. At the time of writing this was version 1.</w:t>
      </w:r>
      <w:r w:rsidR="00CA299B">
        <w:t>8.19</w:t>
      </w:r>
      <w:r w:rsidRPr="001F4FB7">
        <w:t>.</w:t>
      </w:r>
    </w:p>
    <w:p w14:paraId="02F8616E" w14:textId="533FD890" w:rsidR="003D5EC0" w:rsidRPr="001F4FB7" w:rsidRDefault="005F77C3" w:rsidP="006C4A3A">
      <w:pPr>
        <w:pStyle w:val="ListParagraph"/>
        <w:keepNext/>
        <w:numPr>
          <w:ilvl w:val="0"/>
          <w:numId w:val="7"/>
        </w:numPr>
        <w:ind w:left="714" w:hanging="357"/>
      </w:pPr>
      <w:r w:rsidRPr="001F4FB7">
        <w:t xml:space="preserve">Start the </w:t>
      </w:r>
      <w:r w:rsidR="000E4BC6" w:rsidRPr="001F4FB7">
        <w:t>IDE and</w:t>
      </w:r>
      <w:r w:rsidRPr="001F4FB7">
        <w:t xml:space="preserve"> </w:t>
      </w:r>
      <w:r w:rsidR="00DA711C" w:rsidRPr="001F4FB7">
        <w:t xml:space="preserve">open the program preferences </w:t>
      </w:r>
      <w:r w:rsidRPr="001F4FB7">
        <w:t xml:space="preserve">by selecting </w:t>
      </w:r>
      <w:r w:rsidRPr="001F4FB7">
        <w:rPr>
          <w:i/>
        </w:rPr>
        <w:t>File | Preferences</w:t>
      </w:r>
      <w:r w:rsidRPr="001F4FB7">
        <w:t>.</w:t>
      </w:r>
    </w:p>
    <w:p w14:paraId="0DBE7C06" w14:textId="77777777" w:rsidR="00BD116B" w:rsidRDefault="00DA711C" w:rsidP="00D57358">
      <w:pPr>
        <w:ind w:left="357"/>
        <w:jc w:val="center"/>
      </w:pPr>
      <w:r>
        <w:rPr>
          <w:noProof/>
          <w:lang w:eastAsia="en-GB"/>
        </w:rPr>
        <w:drawing>
          <wp:inline distT="0" distB="0" distL="0" distR="0" wp14:anchorId="03FC6FF8" wp14:editId="06602389">
            <wp:extent cx="3240000" cy="3888000"/>
            <wp:effectExtent l="19050" t="19050" r="1778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 PrefsMenu.png"/>
                    <pic:cNvPicPr/>
                  </pic:nvPicPr>
                  <pic:blipFill>
                    <a:blip r:embed="rId62">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5FA8BB76" w14:textId="20A578B2" w:rsidR="005F77C3" w:rsidRDefault="00BD116B" w:rsidP="00BD116B">
      <w:pPr>
        <w:pStyle w:val="Caption"/>
        <w:ind w:left="720"/>
        <w:jc w:val="center"/>
        <w:rPr>
          <w:color w:val="00B050"/>
        </w:rPr>
      </w:pPr>
      <w:bookmarkStart w:id="325" w:name="_Toc17037894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41</w:t>
      </w:r>
      <w:r w:rsidR="00D15F53">
        <w:rPr>
          <w:noProof/>
        </w:rPr>
        <w:fldChar w:fldCharType="end"/>
      </w:r>
      <w:r>
        <w:t xml:space="preserve"> – Arduino IDE Preferences Menu</w:t>
      </w:r>
      <w:bookmarkEnd w:id="325"/>
    </w:p>
    <w:p w14:paraId="672C8112" w14:textId="77777777" w:rsidR="00BD116B" w:rsidRPr="00BD116B" w:rsidRDefault="00BD116B" w:rsidP="00BD116B">
      <w:pPr>
        <w:pStyle w:val="ListParagraph"/>
        <w:rPr>
          <w:color w:val="00B050"/>
        </w:rPr>
      </w:pPr>
    </w:p>
    <w:p w14:paraId="31607C43" w14:textId="77777777" w:rsidR="00BD116B" w:rsidRDefault="00DA711C" w:rsidP="00D57358">
      <w:pPr>
        <w:ind w:left="720"/>
        <w:jc w:val="center"/>
      </w:pPr>
      <w:r>
        <w:rPr>
          <w:noProof/>
          <w:lang w:eastAsia="en-GB"/>
        </w:rPr>
        <w:lastRenderedPageBreak/>
        <w:drawing>
          <wp:inline distT="0" distB="0" distL="0" distR="0" wp14:anchorId="313FF937" wp14:editId="7E488087">
            <wp:extent cx="5040000" cy="4615200"/>
            <wp:effectExtent l="19050" t="19050" r="2730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 Preferences.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4615200"/>
                    </a:xfrm>
                    <a:prstGeom prst="rect">
                      <a:avLst/>
                    </a:prstGeom>
                    <a:ln w="12700">
                      <a:solidFill>
                        <a:schemeClr val="tx1"/>
                      </a:solidFill>
                    </a:ln>
                  </pic:spPr>
                </pic:pic>
              </a:graphicData>
            </a:graphic>
          </wp:inline>
        </w:drawing>
      </w:r>
    </w:p>
    <w:p w14:paraId="5D8BDF52" w14:textId="3351BA40" w:rsidR="00BD116B" w:rsidRPr="00DA5E27" w:rsidRDefault="00BD116B" w:rsidP="00BD116B">
      <w:pPr>
        <w:pStyle w:val="Caption"/>
        <w:ind w:left="720"/>
        <w:jc w:val="center"/>
        <w:rPr>
          <w:color w:val="00B050"/>
          <w:highlight w:val="yellow"/>
        </w:rPr>
      </w:pPr>
      <w:bookmarkStart w:id="326" w:name="_Toc17037894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42</w:t>
      </w:r>
      <w:r w:rsidR="00D15F53">
        <w:rPr>
          <w:noProof/>
        </w:rPr>
        <w:fldChar w:fldCharType="end"/>
      </w:r>
      <w:r>
        <w:t xml:space="preserve"> – Arduino IDE Sketchbook Location</w:t>
      </w:r>
      <w:bookmarkEnd w:id="326"/>
    </w:p>
    <w:p w14:paraId="5A03237B" w14:textId="77777777" w:rsidR="00DA711C" w:rsidRPr="001F4FB7" w:rsidRDefault="00DA711C" w:rsidP="006C4A3A">
      <w:pPr>
        <w:pStyle w:val="ListParagraph"/>
        <w:numPr>
          <w:ilvl w:val="0"/>
          <w:numId w:val="7"/>
        </w:numPr>
      </w:pPr>
      <w:r w:rsidRPr="001F4FB7">
        <w:t xml:space="preserve">Make a note of the </w:t>
      </w:r>
      <w:r w:rsidRPr="001F4FB7">
        <w:rPr>
          <w:i/>
        </w:rPr>
        <w:t>Sketchbook Location</w:t>
      </w:r>
      <w:r w:rsidRPr="001F4FB7">
        <w:t xml:space="preserve"> path. This is the directory into which the Simulator Interface firmware must be downloaded in a later step.</w:t>
      </w:r>
    </w:p>
    <w:p w14:paraId="45750598" w14:textId="77777777" w:rsidR="003E2F7D" w:rsidRPr="001F4FB7" w:rsidRDefault="00DA711C" w:rsidP="006C4A3A">
      <w:pPr>
        <w:pStyle w:val="ListParagraph"/>
        <w:numPr>
          <w:ilvl w:val="0"/>
          <w:numId w:val="7"/>
        </w:numPr>
      </w:pPr>
      <w:r w:rsidRPr="001F4FB7">
        <w:t xml:space="preserve">Add the URL for the Liverpool Simulator Project boards to the </w:t>
      </w:r>
      <w:r w:rsidRPr="001F4FB7">
        <w:rPr>
          <w:i/>
        </w:rPr>
        <w:t>Additional Boards Manager URLs</w:t>
      </w:r>
      <w:r w:rsidRPr="001F4FB7">
        <w:t xml:space="preserve"> field. The URL is:</w:t>
      </w:r>
      <w:r w:rsidR="003E2F7D" w:rsidRPr="001F4FB7">
        <w:t xml:space="preserve"> </w:t>
      </w:r>
    </w:p>
    <w:p w14:paraId="35645EE1" w14:textId="77777777" w:rsidR="00DA711C" w:rsidRPr="001F4FB7" w:rsidRDefault="003E2F7D" w:rsidP="00D57358">
      <w:pPr>
        <w:pStyle w:val="ListParagraph"/>
        <w:jc w:val="center"/>
      </w:pPr>
      <w:r w:rsidRPr="001F4FB7">
        <w:rPr>
          <w:color w:val="052BEB"/>
        </w:rPr>
        <w:t>https://simulators.github.io/package_simulators_boards_index.json</w:t>
      </w:r>
    </w:p>
    <w:p w14:paraId="66989C3A" w14:textId="77777777" w:rsidR="00614224" w:rsidRPr="001F4FB7" w:rsidRDefault="00DA711C" w:rsidP="006C4A3A">
      <w:pPr>
        <w:pStyle w:val="ListParagraph"/>
        <w:numPr>
          <w:ilvl w:val="0"/>
          <w:numId w:val="7"/>
        </w:numPr>
      </w:pPr>
      <w:r w:rsidRPr="001F4FB7">
        <w:t xml:space="preserve">Close the preferences dialogue by clicking </w:t>
      </w:r>
      <w:r w:rsidRPr="001F4FB7">
        <w:rPr>
          <w:i/>
        </w:rPr>
        <w:t>OK</w:t>
      </w:r>
      <w:r w:rsidRPr="001F4FB7">
        <w:t>.</w:t>
      </w:r>
    </w:p>
    <w:p w14:paraId="07AE49A5" w14:textId="77777777" w:rsidR="00614224" w:rsidRPr="001F4FB7" w:rsidRDefault="00614224" w:rsidP="006C4A3A">
      <w:pPr>
        <w:pStyle w:val="ListParagraph"/>
        <w:keepNext/>
        <w:numPr>
          <w:ilvl w:val="0"/>
          <w:numId w:val="7"/>
        </w:numPr>
        <w:ind w:left="714" w:hanging="357"/>
      </w:pPr>
      <w:r w:rsidRPr="001F4FB7">
        <w:lastRenderedPageBreak/>
        <w:t>Open the Board</w:t>
      </w:r>
      <w:r w:rsidR="009336E2" w:rsidRPr="001F4FB7">
        <w:t>s</w:t>
      </w:r>
      <w:r w:rsidRPr="001F4FB7">
        <w:t xml:space="preserve"> Manager by selecting </w:t>
      </w:r>
      <w:r w:rsidRPr="001F4FB7">
        <w:rPr>
          <w:i/>
        </w:rPr>
        <w:t>Tools | Board | Boards Manager</w:t>
      </w:r>
      <w:r w:rsidRPr="001F4FB7">
        <w:t>.</w:t>
      </w:r>
    </w:p>
    <w:p w14:paraId="444BF9FC" w14:textId="77777777" w:rsidR="00614224" w:rsidRDefault="00614224" w:rsidP="00D57358">
      <w:pPr>
        <w:ind w:left="357"/>
        <w:jc w:val="center"/>
      </w:pPr>
      <w:r>
        <w:rPr>
          <w:noProof/>
          <w:lang w:eastAsia="en-GB"/>
        </w:rPr>
        <w:drawing>
          <wp:inline distT="0" distB="0" distL="0" distR="0" wp14:anchorId="3E77BB2C" wp14:editId="125451D7">
            <wp:extent cx="4320000" cy="5169600"/>
            <wp:effectExtent l="19050" t="19050" r="2349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 BoardMgrMenu.png"/>
                    <pic:cNvPicPr/>
                  </pic:nvPicPr>
                  <pic:blipFill>
                    <a:blip r:embed="rId64">
                      <a:extLst>
                        <a:ext uri="{28A0092B-C50C-407E-A947-70E740481C1C}">
                          <a14:useLocalDpi xmlns:a14="http://schemas.microsoft.com/office/drawing/2010/main" val="0"/>
                        </a:ext>
                      </a:extLst>
                    </a:blip>
                    <a:stretch>
                      <a:fillRect/>
                    </a:stretch>
                  </pic:blipFill>
                  <pic:spPr>
                    <a:xfrm>
                      <a:off x="0" y="0"/>
                      <a:ext cx="4320000" cy="5169600"/>
                    </a:xfrm>
                    <a:prstGeom prst="rect">
                      <a:avLst/>
                    </a:prstGeom>
                    <a:ln w="12700">
                      <a:solidFill>
                        <a:schemeClr val="tx1"/>
                      </a:solidFill>
                    </a:ln>
                  </pic:spPr>
                </pic:pic>
              </a:graphicData>
            </a:graphic>
          </wp:inline>
        </w:drawing>
      </w:r>
    </w:p>
    <w:p w14:paraId="31C2177B" w14:textId="74090075" w:rsidR="00614224" w:rsidRPr="00DA5E27" w:rsidRDefault="00614224" w:rsidP="00614224">
      <w:pPr>
        <w:pStyle w:val="Caption"/>
        <w:ind w:left="720"/>
        <w:jc w:val="center"/>
        <w:rPr>
          <w:color w:val="00B050"/>
          <w:highlight w:val="yellow"/>
        </w:rPr>
      </w:pPr>
      <w:bookmarkStart w:id="327" w:name="_Toc17037894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43</w:t>
      </w:r>
      <w:r w:rsidR="00D15F53">
        <w:rPr>
          <w:noProof/>
        </w:rPr>
        <w:fldChar w:fldCharType="end"/>
      </w:r>
      <w:r>
        <w:t xml:space="preserve"> – Arduino IDE Boards Manager Menu</w:t>
      </w:r>
      <w:bookmarkEnd w:id="327"/>
    </w:p>
    <w:p w14:paraId="7E0BA8D7" w14:textId="77777777" w:rsidR="00614224" w:rsidRDefault="00614224" w:rsidP="00D57358">
      <w:pPr>
        <w:ind w:left="357"/>
        <w:jc w:val="center"/>
      </w:pPr>
    </w:p>
    <w:p w14:paraId="2059342C" w14:textId="59685C41" w:rsidR="00614224" w:rsidRPr="001F4FB7" w:rsidRDefault="00614224" w:rsidP="006C4A3A">
      <w:pPr>
        <w:pStyle w:val="ListParagraph"/>
        <w:keepNext/>
        <w:numPr>
          <w:ilvl w:val="0"/>
          <w:numId w:val="12"/>
        </w:numPr>
        <w:ind w:left="1434" w:hanging="357"/>
      </w:pPr>
      <w:r w:rsidRPr="001F4FB7">
        <w:lastRenderedPageBreak/>
        <w:t xml:space="preserve">Scroll down to the entry </w:t>
      </w:r>
      <w:r w:rsidRPr="001F4FB7">
        <w:rPr>
          <w:i/>
        </w:rPr>
        <w:t>Liverpool Ringing Simulator Boards</w:t>
      </w:r>
      <w:r w:rsidRPr="001F4FB7">
        <w:t xml:space="preserve">, click on the entry, and then click </w:t>
      </w:r>
      <w:r w:rsidRPr="001F4FB7">
        <w:rPr>
          <w:i/>
        </w:rPr>
        <w:t>Install</w:t>
      </w:r>
      <w:r w:rsidRPr="001F4FB7">
        <w:t xml:space="preserve">. </w:t>
      </w:r>
      <w:r w:rsidR="00CA299B">
        <w:t xml:space="preserve">The latest version of the boards package is 1.2.0. </w:t>
      </w:r>
      <w:r w:rsidRPr="001F4FB7">
        <w:t xml:space="preserve">Then close the Boards Manager by clicking </w:t>
      </w:r>
      <w:r w:rsidRPr="001F4FB7">
        <w:rPr>
          <w:i/>
        </w:rPr>
        <w:t>OK</w:t>
      </w:r>
      <w:r w:rsidRPr="001F4FB7">
        <w:t>.</w:t>
      </w:r>
    </w:p>
    <w:p w14:paraId="19333D66" w14:textId="77777777" w:rsidR="00614224" w:rsidRDefault="00614224" w:rsidP="00D57358">
      <w:pPr>
        <w:ind w:left="720"/>
        <w:jc w:val="center"/>
      </w:pPr>
      <w:r>
        <w:rPr>
          <w:noProof/>
          <w:lang w:eastAsia="en-GB"/>
        </w:rPr>
        <w:drawing>
          <wp:inline distT="0" distB="0" distL="0" distR="0" wp14:anchorId="47D46A30" wp14:editId="3AFA9F69">
            <wp:extent cx="5040000" cy="2829600"/>
            <wp:effectExtent l="19050" t="19050" r="2730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 BoardManager.png"/>
                    <pic:cNvPicPr/>
                  </pic:nvPicPr>
                  <pic:blipFill>
                    <a:blip r:embed="rId65">
                      <a:extLst>
                        <a:ext uri="{28A0092B-C50C-407E-A947-70E740481C1C}">
                          <a14:useLocalDpi xmlns:a14="http://schemas.microsoft.com/office/drawing/2010/main" val="0"/>
                        </a:ext>
                      </a:extLst>
                    </a:blip>
                    <a:stretch>
                      <a:fillRect/>
                    </a:stretch>
                  </pic:blipFill>
                  <pic:spPr>
                    <a:xfrm>
                      <a:off x="0" y="0"/>
                      <a:ext cx="5040000" cy="2829600"/>
                    </a:xfrm>
                    <a:prstGeom prst="rect">
                      <a:avLst/>
                    </a:prstGeom>
                    <a:ln w="12700">
                      <a:solidFill>
                        <a:schemeClr val="tx1"/>
                      </a:solidFill>
                    </a:ln>
                  </pic:spPr>
                </pic:pic>
              </a:graphicData>
            </a:graphic>
          </wp:inline>
        </w:drawing>
      </w:r>
    </w:p>
    <w:p w14:paraId="5DC73B7C" w14:textId="396D3429" w:rsidR="00614224" w:rsidRPr="00DA5E27" w:rsidRDefault="00614224" w:rsidP="00614224">
      <w:pPr>
        <w:pStyle w:val="Caption"/>
        <w:ind w:left="720"/>
        <w:jc w:val="center"/>
        <w:rPr>
          <w:color w:val="00B050"/>
          <w:highlight w:val="yellow"/>
        </w:rPr>
      </w:pPr>
      <w:bookmarkStart w:id="328" w:name="_Toc17037894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44</w:t>
      </w:r>
      <w:r w:rsidR="00D15F53">
        <w:rPr>
          <w:noProof/>
        </w:rPr>
        <w:fldChar w:fldCharType="end"/>
      </w:r>
      <w:r>
        <w:t xml:space="preserve"> – Arduino IDE Board Manager</w:t>
      </w:r>
      <w:bookmarkEnd w:id="328"/>
    </w:p>
    <w:p w14:paraId="3F41DE30" w14:textId="77777777" w:rsidR="00614224" w:rsidRPr="001F4FB7" w:rsidRDefault="00614224" w:rsidP="006C4A3A">
      <w:pPr>
        <w:pStyle w:val="ListParagraph"/>
        <w:numPr>
          <w:ilvl w:val="0"/>
          <w:numId w:val="12"/>
        </w:numPr>
      </w:pPr>
      <w:r w:rsidRPr="001F4FB7">
        <w:t>Re-start the Arduino IDE.</w:t>
      </w:r>
    </w:p>
    <w:p w14:paraId="5CF59E9E" w14:textId="77777777" w:rsidR="00DA5E27" w:rsidRPr="001F4FB7" w:rsidRDefault="00DA5E27" w:rsidP="00DA5E27">
      <w:r w:rsidRPr="001F4FB7">
        <w:t>The environment is now ready to set up the programmer.</w:t>
      </w:r>
    </w:p>
    <w:p w14:paraId="55D302AA" w14:textId="77777777" w:rsidR="00C03C6E" w:rsidRDefault="00C03C6E" w:rsidP="00FE5199">
      <w:pPr>
        <w:pStyle w:val="Heading2"/>
      </w:pPr>
      <w:bookmarkStart w:id="329" w:name="_Toc170378775"/>
      <w:r>
        <w:t>Preparing the Programmer</w:t>
      </w:r>
      <w:bookmarkEnd w:id="329"/>
    </w:p>
    <w:p w14:paraId="1B1A29D9" w14:textId="77777777" w:rsidR="00C03C6E" w:rsidRPr="001F4FB7" w:rsidRDefault="00C03C6E" w:rsidP="00C03C6E">
      <w:r w:rsidRPr="001F4FB7">
        <w:t>The programmer is an unmodified Arduino Uno board running a sketch which allows it to operate as an ISP programmer.</w:t>
      </w:r>
    </w:p>
    <w:p w14:paraId="55C4277F" w14:textId="77777777" w:rsidR="00BD116B" w:rsidRPr="001F4FB7" w:rsidRDefault="00BC75A4" w:rsidP="00C03C6E">
      <w:pPr>
        <w:keepNext/>
      </w:pPr>
      <w:r w:rsidRPr="001F4FB7">
        <w:t xml:space="preserve">This </w:t>
      </w:r>
      <w:r w:rsidR="00C03C6E" w:rsidRPr="001F4FB7">
        <w:t>require</w:t>
      </w:r>
      <w:r w:rsidRPr="001F4FB7">
        <w:t>s</w:t>
      </w:r>
      <w:r w:rsidR="00C03C6E" w:rsidRPr="001F4FB7">
        <w:t xml:space="preserve"> a</w:t>
      </w:r>
      <w:r w:rsidR="00DA5E27" w:rsidRPr="001F4FB7">
        <w:t>n Arduino Uno board, and a</w:t>
      </w:r>
      <w:r w:rsidR="00C03C6E" w:rsidRPr="001F4FB7">
        <w:t xml:space="preserve"> Type A to Type B USB cable (sometimes known as a printer cable).</w:t>
      </w:r>
    </w:p>
    <w:p w14:paraId="612C1FC8" w14:textId="77777777" w:rsidR="00C03C6E" w:rsidRPr="00DA5E27" w:rsidRDefault="00C03C6E" w:rsidP="00C03C6E">
      <w:pPr>
        <w:keepNext/>
        <w:jc w:val="center"/>
        <w:rPr>
          <w:color w:val="00B050"/>
        </w:rPr>
      </w:pPr>
      <w:r w:rsidRPr="00DA5E27">
        <w:rPr>
          <w:noProof/>
          <w:color w:val="00B050"/>
          <w:lang w:eastAsia="en-GB"/>
        </w:rPr>
        <w:drawing>
          <wp:inline distT="0" distB="0" distL="0" distR="0" wp14:anchorId="3BC24F2B" wp14:editId="2863FE2A">
            <wp:extent cx="1245268" cy="1245268"/>
            <wp:effectExtent l="19050" t="19050" r="1206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A-B.jpg"/>
                    <pic:cNvPicPr/>
                  </pic:nvPicPr>
                  <pic:blipFill>
                    <a:blip r:embed="rId66">
                      <a:extLst>
                        <a:ext uri="{28A0092B-C50C-407E-A947-70E740481C1C}">
                          <a14:useLocalDpi xmlns:a14="http://schemas.microsoft.com/office/drawing/2010/main" val="0"/>
                        </a:ext>
                      </a:extLst>
                    </a:blip>
                    <a:stretch>
                      <a:fillRect/>
                    </a:stretch>
                  </pic:blipFill>
                  <pic:spPr>
                    <a:xfrm>
                      <a:off x="0" y="0"/>
                      <a:ext cx="1245924" cy="1245924"/>
                    </a:xfrm>
                    <a:prstGeom prst="rect">
                      <a:avLst/>
                    </a:prstGeom>
                    <a:ln w="12700">
                      <a:solidFill>
                        <a:schemeClr val="tx1"/>
                      </a:solidFill>
                    </a:ln>
                  </pic:spPr>
                </pic:pic>
              </a:graphicData>
            </a:graphic>
          </wp:inline>
        </w:drawing>
      </w:r>
    </w:p>
    <w:p w14:paraId="74CC2407" w14:textId="4AB72C9E" w:rsidR="00C03C6E" w:rsidRPr="006B15EE" w:rsidRDefault="00C03C6E" w:rsidP="00C03C6E">
      <w:pPr>
        <w:pStyle w:val="Caption"/>
        <w:jc w:val="center"/>
      </w:pPr>
      <w:bookmarkStart w:id="330" w:name="_Toc170378948"/>
      <w:r w:rsidRPr="006B15EE">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45</w:t>
      </w:r>
      <w:r w:rsidR="00D15F53">
        <w:rPr>
          <w:noProof/>
        </w:rPr>
        <w:fldChar w:fldCharType="end"/>
      </w:r>
      <w:r w:rsidRPr="006B15EE">
        <w:t xml:space="preserve"> </w:t>
      </w:r>
      <w:r w:rsidR="003A2793">
        <w:t>–</w:t>
      </w:r>
      <w:r w:rsidRPr="006B15EE">
        <w:t xml:space="preserve"> Arduino USB Cable</w:t>
      </w:r>
      <w:bookmarkEnd w:id="330"/>
    </w:p>
    <w:p w14:paraId="568F21B8" w14:textId="5FAA3AFB" w:rsidR="00C03C6E" w:rsidRPr="001F4FB7" w:rsidRDefault="00C03C6E" w:rsidP="00C03C6E">
      <w:r w:rsidRPr="001F4FB7">
        <w:t>The Arduino website has instructions on connecting the Arduino board to a computer, installing drivers and setting up the IDE.</w:t>
      </w:r>
    </w:p>
    <w:p w14:paraId="4C0D6F60" w14:textId="77777777" w:rsidR="00DA5E27" w:rsidRPr="001F4FB7" w:rsidRDefault="00DA5E27" w:rsidP="00DA5E27">
      <w:r w:rsidRPr="001F4FB7">
        <w:t>Perform the following steps to prepare the programmer Arduino Uno board:</w:t>
      </w:r>
    </w:p>
    <w:p w14:paraId="3A76A66B" w14:textId="77777777" w:rsidR="00C03C6E" w:rsidRPr="001F4FB7" w:rsidRDefault="00C03C6E" w:rsidP="006C4A3A">
      <w:pPr>
        <w:pStyle w:val="ListParagraph"/>
        <w:numPr>
          <w:ilvl w:val="0"/>
          <w:numId w:val="8"/>
        </w:numPr>
      </w:pPr>
      <w:r w:rsidRPr="001F4FB7">
        <w:t xml:space="preserve">Connect the </w:t>
      </w:r>
      <w:r w:rsidRPr="001F4FB7">
        <w:rPr>
          <w:i/>
        </w:rPr>
        <w:t>B</w:t>
      </w:r>
      <w:r w:rsidRPr="001F4FB7">
        <w:t xml:space="preserve"> end of the USB cable to the Arduino Uno board to be used as the programmer. From now on </w:t>
      </w:r>
      <w:r w:rsidR="00215D7E" w:rsidRPr="001F4FB7">
        <w:t xml:space="preserve">this board is </w:t>
      </w:r>
      <w:r w:rsidRPr="001F4FB7">
        <w:t>refer</w:t>
      </w:r>
      <w:r w:rsidR="00215D7E" w:rsidRPr="001F4FB7">
        <w:t xml:space="preserve">red to </w:t>
      </w:r>
      <w:r w:rsidRPr="001F4FB7">
        <w:t xml:space="preserve">simply as </w:t>
      </w:r>
      <w:r w:rsidRPr="001F4FB7">
        <w:rPr>
          <w:i/>
        </w:rPr>
        <w:t>the programme</w:t>
      </w:r>
      <w:r w:rsidR="000103DC" w:rsidRPr="001F4FB7">
        <w:rPr>
          <w:i/>
        </w:rPr>
        <w:t>r</w:t>
      </w:r>
      <w:r w:rsidRPr="001F4FB7">
        <w:t>.</w:t>
      </w:r>
    </w:p>
    <w:p w14:paraId="74DB29F7" w14:textId="77777777" w:rsidR="00C03C6E" w:rsidRPr="001F4FB7" w:rsidRDefault="00C03C6E" w:rsidP="006C4A3A">
      <w:pPr>
        <w:pStyle w:val="ListParagraph"/>
        <w:numPr>
          <w:ilvl w:val="0"/>
          <w:numId w:val="8"/>
        </w:numPr>
      </w:pPr>
      <w:r w:rsidRPr="001F4FB7">
        <w:lastRenderedPageBreak/>
        <w:t xml:space="preserve">Connect the </w:t>
      </w:r>
      <w:r w:rsidRPr="001F4FB7">
        <w:rPr>
          <w:i/>
        </w:rPr>
        <w:t>A</w:t>
      </w:r>
      <w:r w:rsidRPr="001F4FB7">
        <w:t xml:space="preserve"> end of the USB cable to the computer.</w:t>
      </w:r>
    </w:p>
    <w:p w14:paraId="16E5D36E" w14:textId="77777777" w:rsidR="00C03C6E" w:rsidRPr="001F4FB7" w:rsidRDefault="00C03C6E" w:rsidP="006C4A3A">
      <w:pPr>
        <w:pStyle w:val="ListParagraph"/>
        <w:numPr>
          <w:ilvl w:val="0"/>
          <w:numId w:val="8"/>
        </w:numPr>
      </w:pPr>
      <w:r w:rsidRPr="001F4FB7">
        <w:t>Follow the instructions on the Arduino site to install drivers (if necessary), and select the correct port and board type for the programmer in the IDE.</w:t>
      </w:r>
    </w:p>
    <w:p w14:paraId="09ECEF9E" w14:textId="77777777" w:rsidR="00C03C6E" w:rsidRPr="001F4FB7" w:rsidRDefault="00C03C6E" w:rsidP="006C4A3A">
      <w:pPr>
        <w:pStyle w:val="ListParagraph"/>
        <w:keepNext/>
        <w:numPr>
          <w:ilvl w:val="0"/>
          <w:numId w:val="8"/>
        </w:numPr>
        <w:ind w:left="714" w:hanging="357"/>
      </w:pPr>
      <w:r w:rsidRPr="001F4FB7">
        <w:t xml:space="preserve">Open the </w:t>
      </w:r>
      <w:r w:rsidRPr="001F4FB7">
        <w:rPr>
          <w:i/>
        </w:rPr>
        <w:t>ArduinoISP</w:t>
      </w:r>
      <w:r w:rsidRPr="001F4FB7">
        <w:t xml:space="preserve"> software sketch </w:t>
      </w:r>
      <w:r w:rsidR="00DA5E27" w:rsidRPr="001F4FB7">
        <w:t xml:space="preserve">(supplied as part of the </w:t>
      </w:r>
      <w:r w:rsidR="00215D7E" w:rsidRPr="001F4FB7">
        <w:t xml:space="preserve">default </w:t>
      </w:r>
      <w:r w:rsidR="00DA5E27" w:rsidRPr="001F4FB7">
        <w:t xml:space="preserve">IDE installation) </w:t>
      </w:r>
      <w:r w:rsidRPr="001F4FB7">
        <w:t xml:space="preserve">in the Arduino IDE by selecting it from the </w:t>
      </w:r>
      <w:r w:rsidRPr="001F4FB7">
        <w:rPr>
          <w:i/>
        </w:rPr>
        <w:t>File | Examples</w:t>
      </w:r>
      <w:r w:rsidRPr="001F4FB7">
        <w:t xml:space="preserve"> menu.</w:t>
      </w:r>
    </w:p>
    <w:p w14:paraId="61B12CE7" w14:textId="77777777" w:rsidR="00BD116B" w:rsidRDefault="00614224" w:rsidP="00BD116B">
      <w:pPr>
        <w:keepNext/>
        <w:ind w:left="360"/>
        <w:jc w:val="center"/>
      </w:pPr>
      <w:r>
        <w:rPr>
          <w:noProof/>
          <w:lang w:eastAsia="en-GB"/>
        </w:rPr>
        <w:drawing>
          <wp:inline distT="0" distB="0" distL="0" distR="0" wp14:anchorId="1F1A470F" wp14:editId="4E24CDF6">
            <wp:extent cx="3240000" cy="3888000"/>
            <wp:effectExtent l="19050" t="19050" r="1778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 ArduinoISPMenu.png"/>
                    <pic:cNvPicPr/>
                  </pic:nvPicPr>
                  <pic:blipFill>
                    <a:blip r:embed="rId67">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65149612" w14:textId="221496E3" w:rsidR="00BD116B" w:rsidRPr="00BD116B" w:rsidRDefault="00BD116B" w:rsidP="00BD116B">
      <w:pPr>
        <w:pStyle w:val="Caption"/>
        <w:ind w:left="360"/>
        <w:jc w:val="center"/>
        <w:rPr>
          <w:color w:val="00B050"/>
        </w:rPr>
      </w:pPr>
      <w:bookmarkStart w:id="331" w:name="_Toc17037894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46</w:t>
      </w:r>
      <w:r w:rsidR="00D15F53">
        <w:rPr>
          <w:noProof/>
        </w:rPr>
        <w:fldChar w:fldCharType="end"/>
      </w:r>
      <w:r>
        <w:t xml:space="preserve"> </w:t>
      </w:r>
      <w:r w:rsidR="003A2793">
        <w:t>–</w:t>
      </w:r>
      <w:r>
        <w:t xml:space="preserve"> Arduino IDE ISP Sketch Loading</w:t>
      </w:r>
      <w:bookmarkEnd w:id="331"/>
    </w:p>
    <w:p w14:paraId="61CE2FEA" w14:textId="48CAC180" w:rsidR="00C03C6E" w:rsidRPr="001F4FB7" w:rsidRDefault="00083948"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ensure the </w:t>
      </w:r>
      <w:r w:rsidR="00C03C6E" w:rsidRPr="001F4FB7">
        <w:t>correct board type</w:t>
      </w:r>
      <w:r w:rsidR="00DA5E27" w:rsidRPr="001F4FB7">
        <w:t xml:space="preserve"> for the </w:t>
      </w:r>
      <w:r w:rsidR="00DA5E27" w:rsidRPr="00405050">
        <w:rPr>
          <w:b/>
          <w:bCs/>
        </w:rPr>
        <w:t>programmer</w:t>
      </w:r>
      <w:r w:rsidR="00C03C6E" w:rsidRPr="001F4FB7">
        <w:t xml:space="preserve"> </w:t>
      </w:r>
      <w:r w:rsidR="00BC75A4" w:rsidRPr="001F4FB7">
        <w:t xml:space="preserve">is selected </w:t>
      </w:r>
      <w:r w:rsidRPr="001F4FB7">
        <w:t>(</w:t>
      </w:r>
      <w:r w:rsidRPr="001F4FB7">
        <w:rPr>
          <w:i/>
        </w:rPr>
        <w:t>Arduino</w:t>
      </w:r>
      <w:r w:rsidR="00917E91" w:rsidRPr="001F4FB7">
        <w:rPr>
          <w:i/>
        </w:rPr>
        <w:t>/Genuino</w:t>
      </w:r>
      <w:r w:rsidRPr="001F4FB7">
        <w:rPr>
          <w:i/>
        </w:rPr>
        <w:t xml:space="preserve"> Uno</w:t>
      </w:r>
      <w:r w:rsidRPr="001F4FB7">
        <w:t xml:space="preserve">, not </w:t>
      </w:r>
      <w:r w:rsidRPr="001F4FB7">
        <w:rPr>
          <w:i/>
        </w:rPr>
        <w:t xml:space="preserve">Simulator Interface </w:t>
      </w:r>
      <w:r w:rsidR="00797994" w:rsidRPr="001F4FB7">
        <w:rPr>
          <w:i/>
        </w:rPr>
        <w:t xml:space="preserve">Board </w:t>
      </w:r>
      <w:r w:rsidR="009336E2" w:rsidRPr="001F4FB7">
        <w:rPr>
          <w:i/>
        </w:rPr>
        <w:t>(Type 2</w:t>
      </w:r>
      <w:r w:rsidR="000E4BC6">
        <w:rPr>
          <w:i/>
        </w:rPr>
        <w:t xml:space="preserve"> Rev E+</w:t>
      </w:r>
      <w:r w:rsidR="009336E2" w:rsidRPr="001F4FB7">
        <w:rPr>
          <w:i/>
        </w:rPr>
        <w:t xml:space="preserve">) </w:t>
      </w:r>
      <w:r w:rsidRPr="001F4FB7">
        <w:rPr>
          <w:i/>
        </w:rPr>
        <w:t>(ICSP)</w:t>
      </w:r>
      <w:r w:rsidRPr="001F4FB7">
        <w:t xml:space="preserve">) </w:t>
      </w:r>
      <w:r w:rsidR="00C03C6E" w:rsidRPr="001F4FB7">
        <w:t xml:space="preserve">and port. </w:t>
      </w:r>
      <w:r w:rsidRPr="001F4FB7">
        <w:t xml:space="preserve">Correct </w:t>
      </w:r>
      <w:r w:rsidR="00C03C6E" w:rsidRPr="001F4FB7">
        <w:t>th</w:t>
      </w:r>
      <w:r w:rsidRPr="001F4FB7">
        <w:t>ese</w:t>
      </w:r>
      <w:r w:rsidR="00C03C6E" w:rsidRPr="001F4FB7">
        <w:t xml:space="preserve"> </w:t>
      </w:r>
      <w:r w:rsidRPr="001F4FB7">
        <w:t>if necessary</w:t>
      </w:r>
      <w:r w:rsidR="00C03C6E" w:rsidRPr="001F4FB7">
        <w:t>.</w:t>
      </w:r>
    </w:p>
    <w:p w14:paraId="3E111C1E" w14:textId="77777777" w:rsidR="00FA21D8" w:rsidRDefault="00614224" w:rsidP="00FA21D8">
      <w:pPr>
        <w:pStyle w:val="ListParagraph"/>
        <w:keepNext/>
        <w:spacing w:after="120"/>
        <w:contextualSpacing w:val="0"/>
        <w:jc w:val="center"/>
      </w:pPr>
      <w:r>
        <w:rPr>
          <w:noProof/>
          <w:lang w:eastAsia="en-GB"/>
        </w:rPr>
        <w:drawing>
          <wp:inline distT="0" distB="0" distL="0" distR="0" wp14:anchorId="74FE2317" wp14:editId="5495298F">
            <wp:extent cx="4320000" cy="3668400"/>
            <wp:effectExtent l="19050" t="19050" r="23495"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 ArduinoGenuino.png"/>
                    <pic:cNvPicPr/>
                  </pic:nvPicPr>
                  <pic:blipFill>
                    <a:blip r:embed="rId68">
                      <a:extLst>
                        <a:ext uri="{28A0092B-C50C-407E-A947-70E740481C1C}">
                          <a14:useLocalDpi xmlns:a14="http://schemas.microsoft.com/office/drawing/2010/main" val="0"/>
                        </a:ext>
                      </a:extLst>
                    </a:blip>
                    <a:stretch>
                      <a:fillRect/>
                    </a:stretch>
                  </pic:blipFill>
                  <pic:spPr>
                    <a:xfrm>
                      <a:off x="0" y="0"/>
                      <a:ext cx="4320000" cy="3668400"/>
                    </a:xfrm>
                    <a:prstGeom prst="rect">
                      <a:avLst/>
                    </a:prstGeom>
                    <a:ln w="12700">
                      <a:solidFill>
                        <a:schemeClr val="tx1"/>
                      </a:solidFill>
                    </a:ln>
                  </pic:spPr>
                </pic:pic>
              </a:graphicData>
            </a:graphic>
          </wp:inline>
        </w:drawing>
      </w:r>
    </w:p>
    <w:p w14:paraId="31708B42" w14:textId="180E65AB" w:rsidR="00FA21D8" w:rsidRDefault="00FA21D8" w:rsidP="00FA21D8">
      <w:pPr>
        <w:pStyle w:val="Caption"/>
        <w:ind w:left="720"/>
        <w:jc w:val="center"/>
        <w:rPr>
          <w:color w:val="00B050"/>
        </w:rPr>
      </w:pPr>
      <w:bookmarkStart w:id="332" w:name="_Toc17037895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47</w:t>
      </w:r>
      <w:r w:rsidR="00D15F53">
        <w:rPr>
          <w:noProof/>
        </w:rPr>
        <w:fldChar w:fldCharType="end"/>
      </w:r>
      <w:r>
        <w:t xml:space="preserve"> </w:t>
      </w:r>
      <w:r w:rsidR="003A2793">
        <w:t>–</w:t>
      </w:r>
      <w:r>
        <w:t xml:space="preserve"> Arduino Programmer Board Selection</w:t>
      </w:r>
      <w:bookmarkEnd w:id="332"/>
    </w:p>
    <w:p w14:paraId="459B2D15" w14:textId="77777777" w:rsidR="00FA21D8" w:rsidRDefault="00917E91" w:rsidP="00FA21D8">
      <w:pPr>
        <w:pStyle w:val="ListParagraph"/>
        <w:keepNext/>
        <w:spacing w:after="120"/>
        <w:contextualSpacing w:val="0"/>
        <w:jc w:val="center"/>
      </w:pPr>
      <w:r>
        <w:rPr>
          <w:noProof/>
          <w:lang w:eastAsia="en-GB"/>
        </w:rPr>
        <w:drawing>
          <wp:inline distT="0" distB="0" distL="0" distR="0" wp14:anchorId="796824B1" wp14:editId="2B54A106">
            <wp:extent cx="4320000" cy="2167200"/>
            <wp:effectExtent l="19050" t="19050" r="23495"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 PortMenu.png"/>
                    <pic:cNvPicPr/>
                  </pic:nvPicPr>
                  <pic:blipFill>
                    <a:blip r:embed="rId69">
                      <a:extLst>
                        <a:ext uri="{28A0092B-C50C-407E-A947-70E740481C1C}">
                          <a14:useLocalDpi xmlns:a14="http://schemas.microsoft.com/office/drawing/2010/main" val="0"/>
                        </a:ext>
                      </a:extLst>
                    </a:blip>
                    <a:stretch>
                      <a:fillRect/>
                    </a:stretch>
                  </pic:blipFill>
                  <pic:spPr>
                    <a:xfrm>
                      <a:off x="0" y="0"/>
                      <a:ext cx="4320000" cy="2167200"/>
                    </a:xfrm>
                    <a:prstGeom prst="rect">
                      <a:avLst/>
                    </a:prstGeom>
                    <a:ln w="12700">
                      <a:solidFill>
                        <a:schemeClr val="tx1"/>
                      </a:solidFill>
                    </a:ln>
                  </pic:spPr>
                </pic:pic>
              </a:graphicData>
            </a:graphic>
          </wp:inline>
        </w:drawing>
      </w:r>
    </w:p>
    <w:p w14:paraId="6D1D4AC1" w14:textId="6C2DEA4A" w:rsidR="00FA21D8" w:rsidRDefault="00FA21D8" w:rsidP="00FA21D8">
      <w:pPr>
        <w:pStyle w:val="Caption"/>
        <w:ind w:left="720"/>
        <w:jc w:val="center"/>
        <w:rPr>
          <w:color w:val="00B050"/>
        </w:rPr>
      </w:pPr>
      <w:bookmarkStart w:id="333" w:name="_Toc17037895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48</w:t>
      </w:r>
      <w:r w:rsidR="00D15F53">
        <w:rPr>
          <w:noProof/>
        </w:rPr>
        <w:fldChar w:fldCharType="end"/>
      </w:r>
      <w:r>
        <w:t xml:space="preserve"> </w:t>
      </w:r>
      <w:r w:rsidR="003A2793">
        <w:t>–</w:t>
      </w:r>
      <w:r>
        <w:t xml:space="preserve"> Arduino Programmer Port Selection</w:t>
      </w:r>
      <w:bookmarkEnd w:id="333"/>
    </w:p>
    <w:p w14:paraId="17C9BCEF" w14:textId="77777777" w:rsidR="00083948" w:rsidRPr="001F4FB7" w:rsidRDefault="00083948" w:rsidP="006C4A3A">
      <w:pPr>
        <w:pStyle w:val="ListParagraph"/>
        <w:keepNext/>
        <w:numPr>
          <w:ilvl w:val="0"/>
          <w:numId w:val="8"/>
        </w:numPr>
        <w:spacing w:after="120"/>
        <w:contextualSpacing w:val="0"/>
      </w:pPr>
      <w:r w:rsidRPr="001F4FB7">
        <w:lastRenderedPageBreak/>
        <w:t xml:space="preserve">Click the upload (arrow) button on the IDE toolbar. The </w:t>
      </w:r>
      <w:r w:rsidR="00DA5E27" w:rsidRPr="001F4FB7">
        <w:rPr>
          <w:i/>
        </w:rPr>
        <w:t>ArduinoISP</w:t>
      </w:r>
      <w:r w:rsidR="00DA5E27" w:rsidRPr="001F4FB7">
        <w:t xml:space="preserve"> </w:t>
      </w:r>
      <w:r w:rsidRPr="001F4FB7">
        <w:t xml:space="preserve">code will be compiled and uploaded to the programmer. Verify that the upload completed successfully by looking for the </w:t>
      </w:r>
      <w:r w:rsidRPr="001F4FB7">
        <w:rPr>
          <w:i/>
        </w:rPr>
        <w:t>Done uploading</w:t>
      </w:r>
      <w:r w:rsidRPr="001F4FB7">
        <w:t xml:space="preserve"> message</w:t>
      </w:r>
      <w:r w:rsidR="00DA5E27" w:rsidRPr="001F4FB7">
        <w:t>.</w:t>
      </w:r>
    </w:p>
    <w:p w14:paraId="3161E92D" w14:textId="77777777" w:rsidR="00FA21D8" w:rsidRDefault="00917E91" w:rsidP="00FA21D8">
      <w:pPr>
        <w:pStyle w:val="ListParagraph"/>
        <w:keepNext/>
        <w:spacing w:after="120"/>
        <w:contextualSpacing w:val="0"/>
        <w:jc w:val="center"/>
      </w:pPr>
      <w:r>
        <w:rPr>
          <w:noProof/>
          <w:lang w:eastAsia="en-GB"/>
        </w:rPr>
        <w:drawing>
          <wp:inline distT="0" distB="0" distL="0" distR="0" wp14:anchorId="68B22D6E" wp14:editId="1685D564">
            <wp:extent cx="3240000" cy="3888000"/>
            <wp:effectExtent l="19050" t="19050" r="1778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 UploadISP.png"/>
                    <pic:cNvPicPr/>
                  </pic:nvPicPr>
                  <pic:blipFill>
                    <a:blip r:embed="rId70">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143B40B6" w14:textId="098FC819" w:rsidR="00FA21D8" w:rsidRPr="00DA5E27" w:rsidRDefault="00FA21D8" w:rsidP="00FA21D8">
      <w:pPr>
        <w:pStyle w:val="Caption"/>
        <w:ind w:left="720"/>
        <w:jc w:val="center"/>
        <w:rPr>
          <w:color w:val="00B050"/>
        </w:rPr>
      </w:pPr>
      <w:bookmarkStart w:id="334" w:name="_Toc170378952"/>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49</w:t>
      </w:r>
      <w:r w:rsidR="00D15F53">
        <w:rPr>
          <w:noProof/>
        </w:rPr>
        <w:fldChar w:fldCharType="end"/>
      </w:r>
      <w:r>
        <w:t xml:space="preserve"> – Arduino IDE ISP Upload</w:t>
      </w:r>
      <w:bookmarkEnd w:id="334"/>
    </w:p>
    <w:p w14:paraId="402E4608" w14:textId="77777777" w:rsidR="00083948" w:rsidRPr="001F4FB7" w:rsidRDefault="00083948" w:rsidP="006C4A3A">
      <w:pPr>
        <w:pStyle w:val="ListParagraph"/>
        <w:numPr>
          <w:ilvl w:val="0"/>
          <w:numId w:val="8"/>
        </w:numPr>
        <w:spacing w:after="120"/>
        <w:ind w:left="714" w:hanging="357"/>
      </w:pPr>
      <w:r w:rsidRPr="001F4FB7">
        <w:t>A failed upload will be indicated by error messages in the status area at the bottom of the IDE window.</w:t>
      </w:r>
    </w:p>
    <w:p w14:paraId="4A41786C" w14:textId="77777777" w:rsidR="00083948" w:rsidRPr="001F4FB7" w:rsidRDefault="00006D96" w:rsidP="006C4A3A">
      <w:pPr>
        <w:pStyle w:val="ListParagraph"/>
        <w:numPr>
          <w:ilvl w:val="0"/>
          <w:numId w:val="8"/>
        </w:numPr>
      </w:pPr>
      <w:r w:rsidRPr="001F4FB7">
        <w:t>Disconnect</w:t>
      </w:r>
      <w:r w:rsidR="00083948" w:rsidRPr="001F4FB7">
        <w:t xml:space="preserve"> the USB cable from the programmer.</w:t>
      </w:r>
    </w:p>
    <w:p w14:paraId="4CB5A711" w14:textId="77777777" w:rsidR="00083948" w:rsidRPr="001F4FB7" w:rsidRDefault="00083948" w:rsidP="006C4A3A">
      <w:pPr>
        <w:pStyle w:val="ListParagraph"/>
        <w:keepNext/>
        <w:numPr>
          <w:ilvl w:val="0"/>
          <w:numId w:val="8"/>
        </w:numPr>
        <w:ind w:left="714" w:hanging="357"/>
      </w:pPr>
      <w:r w:rsidRPr="001F4FB7">
        <w:lastRenderedPageBreak/>
        <w:t>Connect a 10</w:t>
      </w:r>
      <w:r w:rsidRPr="001F4FB7">
        <w:rPr>
          <w:rFonts w:cs="Calibri"/>
        </w:rPr>
        <w:t>µF</w:t>
      </w:r>
      <w:r w:rsidRPr="001F4FB7">
        <w:t xml:space="preserve"> 25V electrolytic capacitor between the Reset and Ground pins of the programmer</w:t>
      </w:r>
      <w:r w:rsidR="00DA5E27" w:rsidRPr="001F4FB7">
        <w:t>, negative side to Ground</w:t>
      </w:r>
      <w:r w:rsidRPr="001F4FB7">
        <w:t>. This prevents the IDE from resetting the programmer and over</w:t>
      </w:r>
      <w:r w:rsidR="00DA5E27" w:rsidRPr="001F4FB7">
        <w:t xml:space="preserve">writing the </w:t>
      </w:r>
      <w:r w:rsidR="00DA5E27" w:rsidRPr="001F4FB7">
        <w:rPr>
          <w:i/>
        </w:rPr>
        <w:t>ArduinoISP</w:t>
      </w:r>
      <w:r w:rsidR="00DA5E27" w:rsidRPr="001F4FB7">
        <w:t xml:space="preserve"> software</w:t>
      </w:r>
      <w:r w:rsidR="009336E2" w:rsidRPr="001F4FB7">
        <w:t>, and allows the IDE to program the Simulator Interface</w:t>
      </w:r>
      <w:r w:rsidR="00DA5E27" w:rsidRPr="001F4FB7">
        <w:t>.</w:t>
      </w:r>
    </w:p>
    <w:p w14:paraId="6FD71D3A" w14:textId="77777777" w:rsidR="00FA21D8" w:rsidRDefault="00FA21D8" w:rsidP="00D57358">
      <w:pPr>
        <w:keepNext/>
        <w:ind w:left="357"/>
        <w:jc w:val="center"/>
      </w:pPr>
      <w:r>
        <w:rPr>
          <w:noProof/>
          <w:lang w:eastAsia="en-GB"/>
        </w:rPr>
        <w:drawing>
          <wp:inline distT="0" distB="0" distL="0" distR="0" wp14:anchorId="27581D8B" wp14:editId="7A722A85">
            <wp:extent cx="3600000" cy="2318400"/>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318400"/>
                    </a:xfrm>
                    <a:prstGeom prst="rect">
                      <a:avLst/>
                    </a:prstGeom>
                    <a:ln w="12700">
                      <a:solidFill>
                        <a:schemeClr val="tx1"/>
                      </a:solidFill>
                    </a:ln>
                  </pic:spPr>
                </pic:pic>
              </a:graphicData>
            </a:graphic>
          </wp:inline>
        </w:drawing>
      </w:r>
    </w:p>
    <w:p w14:paraId="2A89230C" w14:textId="71AE0B3C" w:rsidR="00FA21D8" w:rsidRPr="00DA5E27" w:rsidRDefault="00FA21D8" w:rsidP="00FA21D8">
      <w:pPr>
        <w:pStyle w:val="Caption"/>
        <w:ind w:left="720"/>
        <w:jc w:val="center"/>
        <w:rPr>
          <w:color w:val="00B050"/>
        </w:rPr>
      </w:pPr>
      <w:bookmarkStart w:id="335" w:name="_Toc170378953"/>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50</w:t>
      </w:r>
      <w:r w:rsidR="00D15F53">
        <w:rPr>
          <w:noProof/>
        </w:rPr>
        <w:fldChar w:fldCharType="end"/>
      </w:r>
      <w:r>
        <w:t xml:space="preserve"> – Programmer </w:t>
      </w:r>
      <w:r w:rsidR="006B15EE">
        <w:t xml:space="preserve">with </w:t>
      </w:r>
      <w:r>
        <w:t>Capacitor</w:t>
      </w:r>
      <w:bookmarkEnd w:id="335"/>
    </w:p>
    <w:p w14:paraId="6A124944" w14:textId="77777777" w:rsidR="00083948" w:rsidRPr="001F4FB7" w:rsidRDefault="00083948" w:rsidP="006C4A3A">
      <w:pPr>
        <w:pStyle w:val="ListParagraph"/>
        <w:numPr>
          <w:ilvl w:val="0"/>
          <w:numId w:val="8"/>
        </w:numPr>
      </w:pPr>
      <w:r w:rsidRPr="001F4FB7">
        <w:t>Reconnect the USB cable to the programmer.</w:t>
      </w:r>
    </w:p>
    <w:p w14:paraId="5A91A199" w14:textId="77777777" w:rsidR="00083948" w:rsidRPr="001F4FB7" w:rsidRDefault="00083948" w:rsidP="00DA5E27">
      <w:r w:rsidRPr="001F4FB7">
        <w:t>The programmer is now ready for use.</w:t>
      </w:r>
    </w:p>
    <w:p w14:paraId="1FF15A01" w14:textId="77777777" w:rsidR="00835317" w:rsidRDefault="00C03C6E" w:rsidP="00FE5199">
      <w:pPr>
        <w:pStyle w:val="Heading2"/>
      </w:pPr>
      <w:bookmarkStart w:id="336" w:name="_Toc170378776"/>
      <w:r>
        <w:t>Setting the Fuses</w:t>
      </w:r>
      <w:bookmarkEnd w:id="336"/>
    </w:p>
    <w:p w14:paraId="09168FAA" w14:textId="77777777" w:rsidR="00C03C6E" w:rsidRPr="001F4FB7" w:rsidRDefault="00C03C6E" w:rsidP="00C03C6E">
      <w:r w:rsidRPr="001F4FB7">
        <w:t xml:space="preserve">Perform the following steps to set the microcontroller </w:t>
      </w:r>
      <w:r w:rsidR="009336E2" w:rsidRPr="001F4FB7">
        <w:t>“</w:t>
      </w:r>
      <w:r w:rsidRPr="001F4FB7">
        <w:t>fuses</w:t>
      </w:r>
      <w:r w:rsidR="009336E2" w:rsidRPr="001F4FB7">
        <w:t>”</w:t>
      </w:r>
      <w:r w:rsidRPr="001F4FB7">
        <w:t>. The fuse</w:t>
      </w:r>
      <w:r w:rsidR="00DA5E27" w:rsidRPr="001F4FB7">
        <w:t>s and their</w:t>
      </w:r>
      <w:r w:rsidRPr="001F4FB7">
        <w:t xml:space="preserve"> values </w:t>
      </w:r>
      <w:r w:rsidR="00006D96" w:rsidRPr="001F4FB7">
        <w:t>are</w:t>
      </w:r>
      <w:r w:rsidRPr="001F4FB7">
        <w:t xml:space="preserve"> explained in </w:t>
      </w:r>
      <w:r w:rsidR="009336E2" w:rsidRPr="001F4FB7">
        <w:t xml:space="preserve">the </w:t>
      </w:r>
      <w:r w:rsidR="009336E2" w:rsidRPr="00133866">
        <w:rPr>
          <w:b/>
          <w:i/>
        </w:rPr>
        <w:t xml:space="preserve">Technical Reference </w:t>
      </w:r>
      <w:r w:rsidR="000E3FE4" w:rsidRPr="00133866">
        <w:rPr>
          <w:b/>
          <w:i/>
        </w:rPr>
        <w:t>Guide</w:t>
      </w:r>
      <w:r w:rsidRPr="001F4FB7">
        <w:t>.</w:t>
      </w:r>
    </w:p>
    <w:p w14:paraId="4192222F" w14:textId="77777777" w:rsidR="00006D96" w:rsidRPr="001F4FB7" w:rsidRDefault="00006D96" w:rsidP="006C4A3A">
      <w:pPr>
        <w:pStyle w:val="ListParagraph"/>
        <w:numPr>
          <w:ilvl w:val="0"/>
          <w:numId w:val="8"/>
        </w:numPr>
      </w:pPr>
      <w:r w:rsidRPr="001F4FB7">
        <w:t>Disconnect the USB cable from the programmer.</w:t>
      </w:r>
    </w:p>
    <w:p w14:paraId="1E362C1C" w14:textId="77777777" w:rsidR="00215D7E" w:rsidRPr="001F4FB7" w:rsidRDefault="00006D96" w:rsidP="006C4A3A">
      <w:pPr>
        <w:pStyle w:val="ListParagraph"/>
        <w:numPr>
          <w:ilvl w:val="0"/>
          <w:numId w:val="8"/>
        </w:numPr>
      </w:pPr>
      <w:r w:rsidRPr="001F4FB7">
        <w:t xml:space="preserve">Connect the ICSP pins on the Simulator Interface to the ICSP pins on the programmer with jumper wires as shown in the following diagram. </w:t>
      </w:r>
    </w:p>
    <w:p w14:paraId="1F46E925" w14:textId="77777777" w:rsidR="00215D7E" w:rsidRPr="001F4FB7" w:rsidRDefault="00D3619F" w:rsidP="006C4A3A">
      <w:pPr>
        <w:pStyle w:val="ListParagraph"/>
        <w:numPr>
          <w:ilvl w:val="0"/>
          <w:numId w:val="8"/>
        </w:numPr>
      </w:pPr>
      <w:r w:rsidRPr="001F4FB7">
        <w:t xml:space="preserve">Pin 1 on the Simulator Interface PCB is bottom left, identified by a white </w:t>
      </w:r>
      <w:r w:rsidR="00B9287A" w:rsidRPr="001F4FB7">
        <w:t>dot</w:t>
      </w:r>
      <w:r w:rsidRPr="001F4FB7">
        <w:t>.</w:t>
      </w:r>
    </w:p>
    <w:p w14:paraId="7E6AE20A" w14:textId="77777777" w:rsidR="00006D96" w:rsidRPr="001F4FB7" w:rsidRDefault="00D3619F" w:rsidP="006C4A3A">
      <w:pPr>
        <w:pStyle w:val="ListParagraph"/>
        <w:numPr>
          <w:ilvl w:val="0"/>
          <w:numId w:val="8"/>
        </w:numPr>
        <w:ind w:left="714" w:hanging="357"/>
        <w:contextualSpacing w:val="0"/>
      </w:pPr>
      <w:r w:rsidRPr="001F4FB7">
        <w:t xml:space="preserve">Pin 1 on the programmer is top left. </w:t>
      </w:r>
      <w:r w:rsidR="00006D96" w:rsidRPr="001F4FB7">
        <w:t xml:space="preserve">Note that pin 5 on the </w:t>
      </w:r>
      <w:r w:rsidR="00215D7E" w:rsidRPr="001F4FB7">
        <w:t>Simulator I</w:t>
      </w:r>
      <w:r w:rsidR="00006D96" w:rsidRPr="001F4FB7">
        <w:t xml:space="preserve">nterface </w:t>
      </w:r>
      <w:r w:rsidR="00215D7E" w:rsidRPr="001F4FB7">
        <w:t xml:space="preserve">PCB </w:t>
      </w:r>
      <w:r w:rsidR="00006D96" w:rsidRPr="001F4FB7">
        <w:t>is connected to pin 10 on the programmer.</w:t>
      </w:r>
    </w:p>
    <w:p w14:paraId="656EA346" w14:textId="77777777" w:rsidR="00006D96" w:rsidRDefault="00D15F53" w:rsidP="00006D96">
      <w:pPr>
        <w:pStyle w:val="ListParagraph"/>
        <w:keepNext/>
        <w:jc w:val="center"/>
      </w:pPr>
      <w:r>
        <w:rPr>
          <w:noProof/>
        </w:rPr>
        <w:drawing>
          <wp:inline distT="0" distB="0" distL="0" distR="0" wp14:anchorId="08D62608" wp14:editId="5FC2D7C6">
            <wp:extent cx="2581200" cy="1947600"/>
            <wp:effectExtent l="19050" t="1905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2 ISCP Connections Diagram v0.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1200" cy="1947600"/>
                    </a:xfrm>
                    <a:prstGeom prst="rect">
                      <a:avLst/>
                    </a:prstGeom>
                    <a:ln w="12700">
                      <a:solidFill>
                        <a:schemeClr val="tx1"/>
                      </a:solidFill>
                    </a:ln>
                  </pic:spPr>
                </pic:pic>
              </a:graphicData>
            </a:graphic>
          </wp:inline>
        </w:drawing>
      </w:r>
    </w:p>
    <w:p w14:paraId="607AA831" w14:textId="3CC954CE" w:rsidR="00006D96" w:rsidRDefault="00006D96" w:rsidP="00006D96">
      <w:pPr>
        <w:pStyle w:val="Caption"/>
        <w:ind w:left="720"/>
        <w:jc w:val="center"/>
      </w:pPr>
      <w:bookmarkStart w:id="337" w:name="_Toc170378954"/>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51</w:t>
      </w:r>
      <w:r w:rsidR="00D15F53">
        <w:rPr>
          <w:noProof/>
        </w:rPr>
        <w:fldChar w:fldCharType="end"/>
      </w:r>
      <w:r>
        <w:t xml:space="preserve"> </w:t>
      </w:r>
      <w:r w:rsidR="003A2793">
        <w:t>–</w:t>
      </w:r>
      <w:r>
        <w:t xml:space="preserve"> Programmer Connections</w:t>
      </w:r>
      <w:bookmarkEnd w:id="337"/>
    </w:p>
    <w:p w14:paraId="5C9351FD" w14:textId="77777777" w:rsidR="00006D96" w:rsidRPr="001F4FB7" w:rsidRDefault="00006D96" w:rsidP="006C4A3A">
      <w:pPr>
        <w:pStyle w:val="ListParagraph"/>
        <w:keepNext/>
        <w:numPr>
          <w:ilvl w:val="0"/>
          <w:numId w:val="8"/>
        </w:numPr>
        <w:ind w:left="714" w:hanging="357"/>
        <w:contextualSpacing w:val="0"/>
      </w:pPr>
      <w:r w:rsidRPr="001F4FB7">
        <w:lastRenderedPageBreak/>
        <w:t>The following photograph shows the programmer connected to an interface board, including the connection to pin 10 of the programmer</w:t>
      </w:r>
      <w:r w:rsidR="00215D7E" w:rsidRPr="001F4FB7">
        <w:t xml:space="preserve"> (</w:t>
      </w:r>
      <w:r w:rsidR="00B9287A" w:rsidRPr="001F4FB7">
        <w:t>yellow</w:t>
      </w:r>
      <w:r w:rsidR="00215D7E" w:rsidRPr="001F4FB7">
        <w:t xml:space="preserve"> wire)</w:t>
      </w:r>
      <w:r w:rsidR="007214A0" w:rsidRPr="001F4FB7">
        <w:t>, not to the ICSP pin</w:t>
      </w:r>
      <w:r w:rsidRPr="001F4FB7">
        <w:t>.</w:t>
      </w:r>
      <w:r w:rsidR="00AD4B47" w:rsidRPr="001F4FB7">
        <w:t xml:space="preserve"> </w:t>
      </w:r>
    </w:p>
    <w:p w14:paraId="1ABD5039" w14:textId="77777777" w:rsidR="00006D96" w:rsidRDefault="00B9287A" w:rsidP="00006D96">
      <w:pPr>
        <w:pStyle w:val="ListParagraph"/>
        <w:keepNext/>
        <w:jc w:val="center"/>
      </w:pPr>
      <w:r>
        <w:rPr>
          <w:noProof/>
        </w:rPr>
        <w:drawing>
          <wp:inline distT="0" distB="0" distL="0" distR="0" wp14:anchorId="658ECD7A" wp14:editId="6088F93D">
            <wp:extent cx="4320000" cy="2487600"/>
            <wp:effectExtent l="19050" t="19050" r="23495"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6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0000" cy="2487600"/>
                    </a:xfrm>
                    <a:prstGeom prst="rect">
                      <a:avLst/>
                    </a:prstGeom>
                    <a:ln w="12700">
                      <a:solidFill>
                        <a:schemeClr val="tx1"/>
                      </a:solidFill>
                    </a:ln>
                  </pic:spPr>
                </pic:pic>
              </a:graphicData>
            </a:graphic>
          </wp:inline>
        </w:drawing>
      </w:r>
    </w:p>
    <w:p w14:paraId="6BBB511A" w14:textId="6198178F" w:rsidR="00006D96" w:rsidRDefault="00006D96" w:rsidP="00006D96">
      <w:pPr>
        <w:pStyle w:val="Caption"/>
        <w:ind w:left="720"/>
        <w:jc w:val="center"/>
      </w:pPr>
      <w:bookmarkStart w:id="338" w:name="_Toc17037895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52</w:t>
      </w:r>
      <w:r w:rsidR="00D15F53">
        <w:rPr>
          <w:noProof/>
        </w:rPr>
        <w:fldChar w:fldCharType="end"/>
      </w:r>
      <w:r>
        <w:t xml:space="preserve"> – Programmer Connected to Interface Board</w:t>
      </w:r>
      <w:bookmarkEnd w:id="338"/>
    </w:p>
    <w:p w14:paraId="0C234DB5" w14:textId="77777777" w:rsidR="00006D96" w:rsidRPr="001F4FB7" w:rsidRDefault="00006D96" w:rsidP="006C4A3A">
      <w:pPr>
        <w:pStyle w:val="ListParagraph"/>
        <w:numPr>
          <w:ilvl w:val="0"/>
          <w:numId w:val="8"/>
        </w:numPr>
      </w:pPr>
      <w:r w:rsidRPr="001F4FB7">
        <w:t>Reconnect the USB cable to the programmer.</w:t>
      </w:r>
    </w:p>
    <w:p w14:paraId="4168C496" w14:textId="5838E975"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Board</w:t>
      </w:r>
      <w:r w:rsidRPr="001F4FB7">
        <w:t xml:space="preserve"> menu, ensure the correct </w:t>
      </w:r>
      <w:r w:rsidR="00215D7E" w:rsidRPr="001F4FB7">
        <w:t xml:space="preserve">target </w:t>
      </w:r>
      <w:r w:rsidRPr="001F4FB7">
        <w:t>board type to be programmed</w:t>
      </w:r>
      <w:r w:rsidR="00BC75A4" w:rsidRPr="001F4FB7">
        <w:t xml:space="preserve"> has been selected</w:t>
      </w:r>
      <w:r w:rsidRPr="001F4FB7">
        <w:t xml:space="preserve">, in this case </w:t>
      </w:r>
      <w:r w:rsidRPr="001F4FB7">
        <w:rPr>
          <w:i/>
        </w:rPr>
        <w:t xml:space="preserve">Simulator </w:t>
      </w:r>
      <w:r w:rsidR="00797994" w:rsidRPr="001F4FB7">
        <w:rPr>
          <w:i/>
        </w:rPr>
        <w:t xml:space="preserve">Board </w:t>
      </w:r>
      <w:r w:rsidRPr="001F4FB7">
        <w:rPr>
          <w:i/>
        </w:rPr>
        <w:t xml:space="preserve">Interface </w:t>
      </w:r>
      <w:r w:rsidR="00B9287A" w:rsidRPr="001F4FB7">
        <w:rPr>
          <w:i/>
        </w:rPr>
        <w:t>(Type 2</w:t>
      </w:r>
      <w:r w:rsidR="00B76F90">
        <w:rPr>
          <w:i/>
        </w:rPr>
        <w:t xml:space="preserve"> Rev E+</w:t>
      </w:r>
      <w:r w:rsidR="00B9287A" w:rsidRPr="001F4FB7">
        <w:rPr>
          <w:i/>
        </w:rPr>
        <w:t xml:space="preserve">) </w:t>
      </w:r>
      <w:r w:rsidRPr="001F4FB7">
        <w:rPr>
          <w:i/>
        </w:rPr>
        <w:t>(ICSP)</w:t>
      </w:r>
      <w:r w:rsidR="00917E91" w:rsidRPr="001F4FB7">
        <w:rPr>
          <w:rStyle w:val="FootnoteReference"/>
        </w:rPr>
        <w:footnoteReference w:id="29"/>
      </w:r>
      <w:r w:rsidR="00B76F90" w:rsidRPr="00405050">
        <w:rPr>
          <w:i/>
          <w:vertAlign w:val="superscript"/>
        </w:rPr>
        <w:t>,</w:t>
      </w:r>
      <w:r w:rsidR="00B76F90">
        <w:rPr>
          <w:rStyle w:val="FootnoteReference"/>
          <w:i/>
        </w:rPr>
        <w:footnoteReference w:id="30"/>
      </w:r>
      <w:r w:rsidRPr="001F4FB7">
        <w:t xml:space="preserve">. </w:t>
      </w:r>
    </w:p>
    <w:p w14:paraId="6B4A924B" w14:textId="34E700D8" w:rsidR="00D3619F" w:rsidRDefault="00B76F90" w:rsidP="007214A0">
      <w:pPr>
        <w:pStyle w:val="ListParagraph"/>
        <w:keepNext/>
        <w:jc w:val="center"/>
      </w:pPr>
      <w:r>
        <w:rPr>
          <w:noProof/>
        </w:rPr>
        <w:drawing>
          <wp:inline distT="0" distB="0" distL="0" distR="0" wp14:anchorId="76331807" wp14:editId="5CCA9E09">
            <wp:extent cx="5040000" cy="5612400"/>
            <wp:effectExtent l="19050" t="19050" r="27305" b="266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9 - T2SimBoardSelectRevE.png"/>
                    <pic:cNvPicPr/>
                  </pic:nvPicPr>
                  <pic:blipFill>
                    <a:blip r:embed="rId74">
                      <a:extLst>
                        <a:ext uri="{28A0092B-C50C-407E-A947-70E740481C1C}">
                          <a14:useLocalDpi xmlns:a14="http://schemas.microsoft.com/office/drawing/2010/main" val="0"/>
                        </a:ext>
                      </a:extLst>
                    </a:blip>
                    <a:stretch>
                      <a:fillRect/>
                    </a:stretch>
                  </pic:blipFill>
                  <pic:spPr>
                    <a:xfrm>
                      <a:off x="0" y="0"/>
                      <a:ext cx="5040000" cy="5612400"/>
                    </a:xfrm>
                    <a:prstGeom prst="rect">
                      <a:avLst/>
                    </a:prstGeom>
                    <a:ln w="12700">
                      <a:solidFill>
                        <a:schemeClr val="tx1"/>
                      </a:solidFill>
                    </a:ln>
                  </pic:spPr>
                </pic:pic>
              </a:graphicData>
            </a:graphic>
          </wp:inline>
        </w:drawing>
      </w:r>
    </w:p>
    <w:p w14:paraId="26DB455A" w14:textId="0768EA21" w:rsidR="00006D96" w:rsidRDefault="00D3619F" w:rsidP="007214A0">
      <w:pPr>
        <w:pStyle w:val="Caption"/>
        <w:ind w:left="720"/>
        <w:jc w:val="center"/>
        <w:rPr>
          <w:color w:val="00B050"/>
        </w:rPr>
      </w:pPr>
      <w:bookmarkStart w:id="339" w:name="_Toc17037895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53</w:t>
      </w:r>
      <w:r w:rsidR="00D15F53">
        <w:rPr>
          <w:noProof/>
        </w:rPr>
        <w:fldChar w:fldCharType="end"/>
      </w:r>
      <w:r>
        <w:t xml:space="preserve"> – Arduino IDE Target Board Selection</w:t>
      </w:r>
      <w:bookmarkEnd w:id="339"/>
    </w:p>
    <w:p w14:paraId="45005C25"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 | Programmer</w:t>
      </w:r>
      <w:r w:rsidRPr="001F4FB7">
        <w:t xml:space="preserve"> menu, select </w:t>
      </w:r>
      <w:r w:rsidRPr="001F4FB7">
        <w:rPr>
          <w:i/>
        </w:rPr>
        <w:t>Arduino as ISP</w:t>
      </w:r>
      <w:r w:rsidRPr="001F4FB7">
        <w:t xml:space="preserve"> as the programmer type.</w:t>
      </w:r>
    </w:p>
    <w:p w14:paraId="39DBD819" w14:textId="77777777" w:rsidR="00D3619F" w:rsidRDefault="00917E91" w:rsidP="007214A0">
      <w:pPr>
        <w:pStyle w:val="ListParagraph"/>
        <w:keepNext/>
        <w:spacing w:after="120"/>
        <w:contextualSpacing w:val="0"/>
        <w:jc w:val="center"/>
      </w:pPr>
      <w:r>
        <w:rPr>
          <w:noProof/>
          <w:lang w:eastAsia="en-GB"/>
        </w:rPr>
        <w:drawing>
          <wp:inline distT="0" distB="0" distL="0" distR="0" wp14:anchorId="3A500284" wp14:editId="2A7D623D">
            <wp:extent cx="4320000" cy="3852000"/>
            <wp:effectExtent l="19050" t="19050" r="2349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 ProgrammerSelect.png"/>
                    <pic:cNvPicPr/>
                  </pic:nvPicPr>
                  <pic:blipFill>
                    <a:blip r:embed="rId75">
                      <a:extLst>
                        <a:ext uri="{28A0092B-C50C-407E-A947-70E740481C1C}">
                          <a14:useLocalDpi xmlns:a14="http://schemas.microsoft.com/office/drawing/2010/main" val="0"/>
                        </a:ext>
                      </a:extLst>
                    </a:blip>
                    <a:stretch>
                      <a:fillRect/>
                    </a:stretch>
                  </pic:blipFill>
                  <pic:spPr>
                    <a:xfrm>
                      <a:off x="0" y="0"/>
                      <a:ext cx="4320000" cy="3852000"/>
                    </a:xfrm>
                    <a:prstGeom prst="rect">
                      <a:avLst/>
                    </a:prstGeom>
                    <a:ln w="12700">
                      <a:solidFill>
                        <a:schemeClr val="tx1"/>
                      </a:solidFill>
                    </a:ln>
                  </pic:spPr>
                </pic:pic>
              </a:graphicData>
            </a:graphic>
          </wp:inline>
        </w:drawing>
      </w:r>
    </w:p>
    <w:p w14:paraId="41FE1D0F" w14:textId="209FB0CD" w:rsidR="00D3619F" w:rsidRDefault="00D3619F" w:rsidP="007214A0">
      <w:pPr>
        <w:pStyle w:val="Caption"/>
        <w:ind w:left="720"/>
        <w:jc w:val="center"/>
        <w:rPr>
          <w:color w:val="00B050"/>
        </w:rPr>
      </w:pPr>
      <w:bookmarkStart w:id="340" w:name="_Toc17037895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54</w:t>
      </w:r>
      <w:r w:rsidR="00D15F53">
        <w:rPr>
          <w:noProof/>
        </w:rPr>
        <w:fldChar w:fldCharType="end"/>
      </w:r>
      <w:r>
        <w:t xml:space="preserve"> – Arduino IDE </w:t>
      </w:r>
      <w:r w:rsidR="008B621C">
        <w:t>Programmer</w:t>
      </w:r>
      <w:r>
        <w:t xml:space="preserve"> Selection</w:t>
      </w:r>
      <w:bookmarkEnd w:id="340"/>
    </w:p>
    <w:p w14:paraId="4CADAA74" w14:textId="77777777" w:rsidR="00D3619F" w:rsidRPr="001F4FB7" w:rsidRDefault="00D3619F" w:rsidP="006C4A3A">
      <w:pPr>
        <w:pStyle w:val="ListParagraph"/>
        <w:keepNext/>
        <w:numPr>
          <w:ilvl w:val="0"/>
          <w:numId w:val="8"/>
        </w:numPr>
        <w:spacing w:after="120"/>
        <w:ind w:left="714" w:hanging="357"/>
        <w:contextualSpacing w:val="0"/>
      </w:pPr>
      <w:r w:rsidRPr="001F4FB7">
        <w:lastRenderedPageBreak/>
        <w:t xml:space="preserve">On the </w:t>
      </w:r>
      <w:r w:rsidRPr="001F4FB7">
        <w:rPr>
          <w:i/>
        </w:rPr>
        <w:t>Tools</w:t>
      </w:r>
      <w:r w:rsidRPr="001F4FB7">
        <w:t xml:space="preserve"> menu, select </w:t>
      </w:r>
      <w:r w:rsidRPr="001F4FB7">
        <w:rPr>
          <w:i/>
        </w:rPr>
        <w:t>Burn Bootloader</w:t>
      </w:r>
      <w:r w:rsidRPr="001F4FB7">
        <w:t xml:space="preserve">. The microcontroller fuses </w:t>
      </w:r>
      <w:r w:rsidR="00917E91" w:rsidRPr="001F4FB7">
        <w:t xml:space="preserve">on the Simulator Interface Board </w:t>
      </w:r>
      <w:r w:rsidRPr="001F4FB7">
        <w:t xml:space="preserve">will be set. Verify that the burn process completed successfully by looking for the </w:t>
      </w:r>
      <w:r w:rsidRPr="001F4FB7">
        <w:rPr>
          <w:i/>
        </w:rPr>
        <w:t>Done burning bootloader</w:t>
      </w:r>
      <w:r w:rsidRPr="001F4FB7">
        <w:t xml:space="preserve"> message.</w:t>
      </w:r>
    </w:p>
    <w:p w14:paraId="3D711475" w14:textId="77777777" w:rsidR="00D3619F" w:rsidRDefault="00917E91" w:rsidP="007214A0">
      <w:pPr>
        <w:pStyle w:val="ListParagraph"/>
        <w:keepNext/>
        <w:jc w:val="center"/>
      </w:pPr>
      <w:r>
        <w:rPr>
          <w:noProof/>
          <w:lang w:eastAsia="en-GB"/>
        </w:rPr>
        <w:drawing>
          <wp:inline distT="0" distB="0" distL="0" distR="0" wp14:anchorId="272E814C" wp14:editId="3E2310DC">
            <wp:extent cx="3240000" cy="3888000"/>
            <wp:effectExtent l="19050" t="19050" r="1778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 BurnBootloader.png"/>
                    <pic:cNvPicPr/>
                  </pic:nvPicPr>
                  <pic:blipFill>
                    <a:blip r:embed="rId76">
                      <a:extLst>
                        <a:ext uri="{28A0092B-C50C-407E-A947-70E740481C1C}">
                          <a14:useLocalDpi xmlns:a14="http://schemas.microsoft.com/office/drawing/2010/main" val="0"/>
                        </a:ext>
                      </a:extLst>
                    </a:blip>
                    <a:stretch>
                      <a:fillRect/>
                    </a:stretch>
                  </pic:blipFill>
                  <pic:spPr>
                    <a:xfrm>
                      <a:off x="0" y="0"/>
                      <a:ext cx="3240000" cy="3888000"/>
                    </a:xfrm>
                    <a:prstGeom prst="rect">
                      <a:avLst/>
                    </a:prstGeom>
                    <a:ln w="12700">
                      <a:solidFill>
                        <a:schemeClr val="tx1"/>
                      </a:solidFill>
                    </a:ln>
                  </pic:spPr>
                </pic:pic>
              </a:graphicData>
            </a:graphic>
          </wp:inline>
        </w:drawing>
      </w:r>
    </w:p>
    <w:p w14:paraId="362AB10F" w14:textId="738F6A81" w:rsidR="00006D96" w:rsidRPr="00D3619F" w:rsidRDefault="00D3619F" w:rsidP="007214A0">
      <w:pPr>
        <w:pStyle w:val="Caption"/>
        <w:ind w:left="720"/>
        <w:jc w:val="center"/>
      </w:pPr>
      <w:bookmarkStart w:id="341" w:name="_Toc170378958"/>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55</w:t>
      </w:r>
      <w:r w:rsidR="00D15F53">
        <w:rPr>
          <w:noProof/>
        </w:rPr>
        <w:fldChar w:fldCharType="end"/>
      </w:r>
      <w:r>
        <w:t xml:space="preserve"> – Arduino IDE Burn Bootloader</w:t>
      </w:r>
      <w:bookmarkEnd w:id="341"/>
    </w:p>
    <w:p w14:paraId="1ED75D26" w14:textId="77777777" w:rsidR="007214A0" w:rsidRPr="001F4FB7" w:rsidRDefault="007214A0" w:rsidP="006C4A3A">
      <w:pPr>
        <w:pStyle w:val="ListParagraph"/>
        <w:numPr>
          <w:ilvl w:val="0"/>
          <w:numId w:val="8"/>
        </w:numPr>
      </w:pPr>
      <w:r w:rsidRPr="001F4FB7">
        <w:rPr>
          <w:b/>
        </w:rPr>
        <w:t>Important note:</w:t>
      </w:r>
      <w:r w:rsidRPr="001F4FB7">
        <w:t xml:space="preserve"> If a microcontroller </w:t>
      </w:r>
      <w:r w:rsidR="00215D7E" w:rsidRPr="001F4FB7">
        <w:t xml:space="preserve">previously used in </w:t>
      </w:r>
      <w:r w:rsidRPr="001F4FB7">
        <w:t xml:space="preserve">an Arduino board </w:t>
      </w:r>
      <w:r w:rsidR="00BC75A4" w:rsidRPr="001F4FB7">
        <w:t xml:space="preserve">is to be re-used </w:t>
      </w:r>
      <w:r w:rsidRPr="001F4FB7">
        <w:t>on the Simulator Interface board, carry out the steps above to set the fuses before removing the microcontroller from the donor Arduino. Brand new ATmega328P-PU microcontrollers should be configured to use the 8MHz internal clock by default, but one</w:t>
      </w:r>
      <w:r w:rsidR="00215D7E" w:rsidRPr="001F4FB7">
        <w:t>s</w:t>
      </w:r>
      <w:r w:rsidRPr="001F4FB7">
        <w:t xml:space="preserve"> previously used on an Arduino will be configured to require </w:t>
      </w:r>
      <w:r w:rsidR="00215D7E" w:rsidRPr="001F4FB7">
        <w:t>an</w:t>
      </w:r>
      <w:r w:rsidRPr="001F4FB7">
        <w:t xml:space="preserve"> external crystal clock. Once you have set the fuses, move the microcontroller from the donor Arduino to the Simulator Interface Board.</w:t>
      </w:r>
    </w:p>
    <w:p w14:paraId="471D4655" w14:textId="77777777" w:rsidR="007214A0" w:rsidRPr="001F4FB7" w:rsidRDefault="007214A0" w:rsidP="006C4A3A">
      <w:pPr>
        <w:pStyle w:val="ListParagraph"/>
        <w:numPr>
          <w:ilvl w:val="0"/>
          <w:numId w:val="8"/>
        </w:numPr>
      </w:pPr>
      <w:r w:rsidRPr="001F4FB7">
        <w:t xml:space="preserve">Note that if new firmware </w:t>
      </w:r>
      <w:r w:rsidR="00BC75A4" w:rsidRPr="001F4FB7">
        <w:t xml:space="preserve">is being uploaded </w:t>
      </w:r>
      <w:r w:rsidRPr="001F4FB7">
        <w:t>to an existing Simulator Interface Board, there should be no need to go through the steps to set the fuses every time, unless a change in fuse values is required by the new firmware.</w:t>
      </w:r>
    </w:p>
    <w:p w14:paraId="49200850" w14:textId="77777777" w:rsidR="00D3619F" w:rsidRPr="001F4FB7" w:rsidRDefault="00D3619F" w:rsidP="00D3619F">
      <w:r w:rsidRPr="001F4FB7">
        <w:t xml:space="preserve">The </w:t>
      </w:r>
      <w:r w:rsidR="007214A0" w:rsidRPr="001F4FB7">
        <w:t xml:space="preserve">microcontroller is </w:t>
      </w:r>
      <w:r w:rsidRPr="001F4FB7">
        <w:t xml:space="preserve">now ready for </w:t>
      </w:r>
      <w:r w:rsidR="007214A0" w:rsidRPr="001F4FB7">
        <w:t>firmware upload</w:t>
      </w:r>
      <w:r w:rsidRPr="001F4FB7">
        <w:t>.</w:t>
      </w:r>
    </w:p>
    <w:p w14:paraId="6CEBD24E" w14:textId="77777777" w:rsidR="00006D96" w:rsidRDefault="00AD4B47" w:rsidP="00166FBD">
      <w:pPr>
        <w:pStyle w:val="Heading2"/>
        <w:pageBreakBefore/>
      </w:pPr>
      <w:bookmarkStart w:id="342" w:name="_Toc170378777"/>
      <w:r>
        <w:lastRenderedPageBreak/>
        <w:t>Firmware Upload</w:t>
      </w:r>
      <w:bookmarkEnd w:id="342"/>
    </w:p>
    <w:p w14:paraId="2DEFF419" w14:textId="77777777" w:rsidR="00A02E53" w:rsidRPr="001F4FB7" w:rsidRDefault="00A02E53" w:rsidP="00A02E53">
      <w:r w:rsidRPr="001F4FB7">
        <w:t>Perform the following steps to upload the</w:t>
      </w:r>
      <w:r w:rsidR="001F4FB7">
        <w:t xml:space="preserve"> Type 2</w:t>
      </w:r>
      <w:r w:rsidRPr="001F4FB7">
        <w:t xml:space="preserve"> Simulator Interface firmware to the board.</w:t>
      </w:r>
    </w:p>
    <w:p w14:paraId="69741D00" w14:textId="77777777" w:rsidR="00A02E53" w:rsidRPr="001F4FB7" w:rsidRDefault="00A02E53" w:rsidP="006C4A3A">
      <w:pPr>
        <w:pStyle w:val="ListParagraph"/>
        <w:numPr>
          <w:ilvl w:val="0"/>
          <w:numId w:val="9"/>
        </w:numPr>
      </w:pPr>
      <w:r w:rsidRPr="001F4FB7">
        <w:t>Connect the Simulator Interface Board to the programmer as described in the previous section.</w:t>
      </w:r>
    </w:p>
    <w:p w14:paraId="26897280" w14:textId="77777777" w:rsidR="00A02E53" w:rsidRPr="001F4FB7" w:rsidRDefault="00A02E53" w:rsidP="006C4A3A">
      <w:pPr>
        <w:pStyle w:val="ListParagraph"/>
        <w:numPr>
          <w:ilvl w:val="0"/>
          <w:numId w:val="9"/>
        </w:numPr>
      </w:pPr>
      <w:r w:rsidRPr="001F4FB7">
        <w:t>Download and install the MemoryFree</w:t>
      </w:r>
      <w:r w:rsidRPr="001F4FB7">
        <w:rPr>
          <w:rStyle w:val="FootnoteReference"/>
        </w:rPr>
        <w:footnoteReference w:id="31"/>
      </w:r>
      <w:r w:rsidRPr="001F4FB7">
        <w:t xml:space="preserve"> and VTSerial</w:t>
      </w:r>
      <w:r w:rsidRPr="001F4FB7">
        <w:rPr>
          <w:rStyle w:val="FootnoteReference"/>
        </w:rPr>
        <w:footnoteReference w:id="32"/>
      </w:r>
      <w:r w:rsidRPr="001F4FB7">
        <w:t xml:space="preserve"> libraries. For convenience these libraries are can also be found in the GitHub repository with the Simulator Interface firmware.</w:t>
      </w:r>
      <w:r w:rsidR="004F3A7E" w:rsidRPr="001F4FB7">
        <w:t xml:space="preserve"> Note that the libraries </w:t>
      </w:r>
      <w:r w:rsidR="00BC75A4" w:rsidRPr="001F4FB7">
        <w:t xml:space="preserve">can be installed </w:t>
      </w:r>
      <w:r w:rsidR="004F3A7E" w:rsidRPr="001F4FB7">
        <w:t xml:space="preserve">straight from the </w:t>
      </w:r>
      <w:r w:rsidR="00A93DF4" w:rsidRPr="001F4FB7">
        <w:t xml:space="preserve">compressed </w:t>
      </w:r>
      <w:r w:rsidR="004F3A7E" w:rsidRPr="001F4FB7">
        <w:t>zip</w:t>
      </w:r>
      <w:r w:rsidR="00A93DF4" w:rsidRPr="001F4FB7">
        <w:t xml:space="preserve"> </w:t>
      </w:r>
      <w:r w:rsidR="004F3A7E" w:rsidRPr="001F4FB7">
        <w:t xml:space="preserve">files by selecting </w:t>
      </w:r>
      <w:r w:rsidR="004F3A7E" w:rsidRPr="001F4FB7">
        <w:rPr>
          <w:i/>
        </w:rPr>
        <w:t>Add .ZIP Library</w:t>
      </w:r>
      <w:r w:rsidR="004F3A7E" w:rsidRPr="001F4FB7">
        <w:t xml:space="preserve"> from the </w:t>
      </w:r>
      <w:r w:rsidR="004F3A7E" w:rsidRPr="001F4FB7">
        <w:rPr>
          <w:i/>
        </w:rPr>
        <w:t>Sketch | Include Library</w:t>
      </w:r>
      <w:r w:rsidR="004F3A7E" w:rsidRPr="001F4FB7">
        <w:t xml:space="preserve"> menu.</w:t>
      </w:r>
    </w:p>
    <w:p w14:paraId="01FA68C1" w14:textId="77777777" w:rsidR="004F3A7E" w:rsidRDefault="00917E91" w:rsidP="00D57358">
      <w:pPr>
        <w:ind w:left="360"/>
        <w:jc w:val="center"/>
      </w:pPr>
      <w:r>
        <w:rPr>
          <w:noProof/>
          <w:lang w:eastAsia="en-GB"/>
        </w:rPr>
        <w:drawing>
          <wp:inline distT="0" distB="0" distL="0" distR="0" wp14:anchorId="624A9000" wp14:editId="61834629">
            <wp:extent cx="3240000" cy="3895200"/>
            <wp:effectExtent l="19050" t="19050" r="1778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 AddZipLibrary.png"/>
                    <pic:cNvPicPr/>
                  </pic:nvPicPr>
                  <pic:blipFill>
                    <a:blip r:embed="rId77">
                      <a:extLst>
                        <a:ext uri="{28A0092B-C50C-407E-A947-70E740481C1C}">
                          <a14:useLocalDpi xmlns:a14="http://schemas.microsoft.com/office/drawing/2010/main" val="0"/>
                        </a:ext>
                      </a:extLst>
                    </a:blip>
                    <a:stretch>
                      <a:fillRect/>
                    </a:stretch>
                  </pic:blipFill>
                  <pic:spPr>
                    <a:xfrm>
                      <a:off x="0" y="0"/>
                      <a:ext cx="3240000" cy="3895200"/>
                    </a:xfrm>
                    <a:prstGeom prst="rect">
                      <a:avLst/>
                    </a:prstGeom>
                    <a:ln w="12700">
                      <a:solidFill>
                        <a:schemeClr val="tx1"/>
                      </a:solidFill>
                    </a:ln>
                  </pic:spPr>
                </pic:pic>
              </a:graphicData>
            </a:graphic>
          </wp:inline>
        </w:drawing>
      </w:r>
    </w:p>
    <w:p w14:paraId="7E9155D4" w14:textId="7A7C268F" w:rsidR="004F3A7E" w:rsidRDefault="004F3A7E" w:rsidP="004F3A7E">
      <w:pPr>
        <w:pStyle w:val="Caption"/>
        <w:ind w:left="720"/>
        <w:jc w:val="center"/>
        <w:rPr>
          <w:color w:val="00B050"/>
        </w:rPr>
      </w:pPr>
      <w:bookmarkStart w:id="343" w:name="_Toc170378959"/>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56</w:t>
      </w:r>
      <w:r w:rsidR="00D15F53">
        <w:rPr>
          <w:noProof/>
        </w:rPr>
        <w:fldChar w:fldCharType="end"/>
      </w:r>
      <w:r>
        <w:t xml:space="preserve"> </w:t>
      </w:r>
      <w:r w:rsidR="003A2793">
        <w:t>–</w:t>
      </w:r>
      <w:r>
        <w:t xml:space="preserve"> Arduino IDE Add Library</w:t>
      </w:r>
      <w:bookmarkEnd w:id="343"/>
    </w:p>
    <w:p w14:paraId="28969C2E" w14:textId="38CB0569" w:rsidR="00917E91" w:rsidRPr="001F4FB7" w:rsidRDefault="00A02E53" w:rsidP="006C4A3A">
      <w:pPr>
        <w:pStyle w:val="ListParagraph"/>
        <w:numPr>
          <w:ilvl w:val="0"/>
          <w:numId w:val="9"/>
        </w:numPr>
      </w:pPr>
      <w:r w:rsidRPr="001F4FB7">
        <w:t xml:space="preserve">Download the Simulator Interface firmware </w:t>
      </w:r>
      <w:r w:rsidR="00DB3065">
        <w:t xml:space="preserve">from GitHub </w:t>
      </w:r>
      <w:r w:rsidRPr="001F4FB7">
        <w:t xml:space="preserve">and </w:t>
      </w:r>
      <w:r w:rsidR="00917E91" w:rsidRPr="001F4FB7">
        <w:t>unpack the files into the Arduino IDE sketchbook directory noted earlier. Note that all the firmware files must be unpacked into the directory; it is not possible to compile the firmware code from within a downloaded zip file.</w:t>
      </w:r>
    </w:p>
    <w:p w14:paraId="34F26C59" w14:textId="77777777" w:rsidR="00A02E53" w:rsidRPr="001F4FB7" w:rsidRDefault="008B621C" w:rsidP="006C4A3A">
      <w:pPr>
        <w:pStyle w:val="ListParagraph"/>
        <w:numPr>
          <w:ilvl w:val="0"/>
          <w:numId w:val="9"/>
        </w:numPr>
      </w:pPr>
      <w:r w:rsidRPr="001F4FB7">
        <w:t>Load the firm</w:t>
      </w:r>
      <w:r w:rsidR="00917E91" w:rsidRPr="001F4FB7">
        <w:t xml:space="preserve">ware </w:t>
      </w:r>
      <w:r w:rsidR="00A02E53" w:rsidRPr="001F4FB7">
        <w:t>into</w:t>
      </w:r>
      <w:r w:rsidR="004F3A7E" w:rsidRPr="001F4FB7">
        <w:t xml:space="preserve"> the Arduino IDE by double clicking the name of the main file</w:t>
      </w:r>
      <w:r w:rsidR="00745D9B" w:rsidRPr="001F4FB7">
        <w:t xml:space="preserve"> in Windows Explorer</w:t>
      </w:r>
      <w:r w:rsidR="004F3A7E" w:rsidRPr="001F4FB7">
        <w:t>,</w:t>
      </w:r>
      <w:r w:rsidR="00215D7E" w:rsidRPr="001F4FB7">
        <w:t xml:space="preserve"> e.g.</w:t>
      </w:r>
      <w:r w:rsidR="004F3A7E" w:rsidRPr="001F4FB7">
        <w:t xml:space="preserve"> </w:t>
      </w:r>
      <w:r w:rsidR="00745D9B" w:rsidRPr="001F4FB7">
        <w:rPr>
          <w:i/>
        </w:rPr>
        <w:t>Type2</w:t>
      </w:r>
      <w:r w:rsidR="004F3A7E" w:rsidRPr="001F4FB7">
        <w:rPr>
          <w:i/>
        </w:rPr>
        <w:t>Interface_v</w:t>
      </w:r>
      <w:r w:rsidR="00745D9B" w:rsidRPr="001F4FB7">
        <w:rPr>
          <w:i/>
        </w:rPr>
        <w:t>3</w:t>
      </w:r>
      <w:r w:rsidR="004F3A7E" w:rsidRPr="001F4FB7">
        <w:rPr>
          <w:i/>
        </w:rPr>
        <w:t>_</w:t>
      </w:r>
      <w:r w:rsidR="00745D9B" w:rsidRPr="001F4FB7">
        <w:rPr>
          <w:i/>
        </w:rPr>
        <w:t>2</w:t>
      </w:r>
      <w:r w:rsidR="004F3A7E" w:rsidRPr="001F4FB7">
        <w:rPr>
          <w:i/>
        </w:rPr>
        <w:t>.ino</w:t>
      </w:r>
      <w:r w:rsidR="004F3A7E" w:rsidRPr="001F4FB7">
        <w:t>.</w:t>
      </w:r>
      <w:r w:rsidR="00D24C94" w:rsidRPr="001F4FB7">
        <w:t xml:space="preserve"> </w:t>
      </w:r>
    </w:p>
    <w:p w14:paraId="533371CA" w14:textId="4E35340B" w:rsidR="00A02E53" w:rsidRPr="001F4FB7" w:rsidRDefault="00A02E53" w:rsidP="006C4A3A">
      <w:pPr>
        <w:pStyle w:val="ListParagraph"/>
        <w:numPr>
          <w:ilvl w:val="0"/>
          <w:numId w:val="9"/>
        </w:numPr>
        <w:spacing w:after="120"/>
        <w:contextualSpacing w:val="0"/>
      </w:pPr>
      <w:r w:rsidRPr="001F4FB7">
        <w:t xml:space="preserve">On the </w:t>
      </w:r>
      <w:r w:rsidRPr="001F4FB7">
        <w:rPr>
          <w:i/>
        </w:rPr>
        <w:t>Tools | Board</w:t>
      </w:r>
      <w:r w:rsidRPr="001F4FB7">
        <w:t xml:space="preserve"> menu, </w:t>
      </w:r>
      <w:r w:rsidR="007A0C7C" w:rsidRPr="001F4FB7">
        <w:t xml:space="preserve">as above </w:t>
      </w:r>
      <w:r w:rsidRPr="001F4FB7">
        <w:t xml:space="preserve">ensure </w:t>
      </w:r>
      <w:r w:rsidR="00BC75A4" w:rsidRPr="001F4FB7">
        <w:t xml:space="preserve">that </w:t>
      </w:r>
      <w:r w:rsidRPr="001F4FB7">
        <w:t>the correct board type to be programmed</w:t>
      </w:r>
      <w:r w:rsidR="00BC75A4" w:rsidRPr="001F4FB7">
        <w:t xml:space="preserve"> has been selected</w:t>
      </w:r>
      <w:r w:rsidRPr="001F4FB7">
        <w:t xml:space="preserve">, in this case </w:t>
      </w:r>
      <w:r w:rsidRPr="001F4FB7">
        <w:rPr>
          <w:i/>
        </w:rPr>
        <w:t xml:space="preserve">Simulator </w:t>
      </w:r>
      <w:r w:rsidR="0001008E" w:rsidRPr="001F4FB7">
        <w:rPr>
          <w:i/>
        </w:rPr>
        <w:t xml:space="preserve">Board </w:t>
      </w:r>
      <w:r w:rsidRPr="001F4FB7">
        <w:rPr>
          <w:i/>
        </w:rPr>
        <w:t>Interface</w:t>
      </w:r>
      <w:r w:rsidR="00745D9B" w:rsidRPr="001F4FB7">
        <w:rPr>
          <w:i/>
        </w:rPr>
        <w:t xml:space="preserve"> (Type 2</w:t>
      </w:r>
      <w:r w:rsidR="000E4BC6">
        <w:rPr>
          <w:i/>
        </w:rPr>
        <w:t xml:space="preserve"> Rev E+</w:t>
      </w:r>
      <w:r w:rsidR="00745D9B" w:rsidRPr="001F4FB7">
        <w:rPr>
          <w:i/>
        </w:rPr>
        <w:t>)</w:t>
      </w:r>
      <w:r w:rsidRPr="001F4FB7">
        <w:rPr>
          <w:i/>
        </w:rPr>
        <w:t xml:space="preserve"> (ICSP)</w:t>
      </w:r>
      <w:r w:rsidRPr="001F4FB7">
        <w:t xml:space="preserve">. </w:t>
      </w:r>
    </w:p>
    <w:p w14:paraId="77A13BF4" w14:textId="77777777" w:rsidR="00A02E53" w:rsidRPr="001F4FB7" w:rsidRDefault="00A02E53" w:rsidP="006C4A3A">
      <w:pPr>
        <w:pStyle w:val="ListParagraph"/>
        <w:keepNext/>
        <w:numPr>
          <w:ilvl w:val="0"/>
          <w:numId w:val="9"/>
        </w:numPr>
        <w:spacing w:after="120"/>
        <w:contextualSpacing w:val="0"/>
      </w:pPr>
      <w:r w:rsidRPr="001F4FB7">
        <w:lastRenderedPageBreak/>
        <w:t xml:space="preserve">On the </w:t>
      </w:r>
      <w:r w:rsidRPr="001F4FB7">
        <w:rPr>
          <w:i/>
        </w:rPr>
        <w:t>Tools | Programmer</w:t>
      </w:r>
      <w:r w:rsidRPr="001F4FB7">
        <w:t xml:space="preserve"> menu, </w:t>
      </w:r>
      <w:r w:rsidR="007A0C7C" w:rsidRPr="001F4FB7">
        <w:t xml:space="preserve">as above </w:t>
      </w:r>
      <w:r w:rsidRPr="001F4FB7">
        <w:t xml:space="preserve">select </w:t>
      </w:r>
      <w:r w:rsidRPr="001F4FB7">
        <w:rPr>
          <w:i/>
        </w:rPr>
        <w:t>Arduino as ISP</w:t>
      </w:r>
      <w:r w:rsidRPr="001F4FB7">
        <w:t xml:space="preserve"> as the programmer type.</w:t>
      </w:r>
    </w:p>
    <w:p w14:paraId="7F85FD38" w14:textId="77777777" w:rsidR="00A02E53" w:rsidRPr="001F4FB7" w:rsidRDefault="00A02E53" w:rsidP="006C4A3A">
      <w:pPr>
        <w:pStyle w:val="ListParagraph"/>
        <w:keepNext/>
        <w:numPr>
          <w:ilvl w:val="0"/>
          <w:numId w:val="9"/>
        </w:numPr>
        <w:spacing w:after="120"/>
        <w:contextualSpacing w:val="0"/>
      </w:pPr>
      <w:r w:rsidRPr="001F4FB7">
        <w:t xml:space="preserve">Click the upload (arrow) button on the IDE toolbar. The </w:t>
      </w:r>
      <w:r w:rsidR="004F3A7E" w:rsidRPr="001F4FB7">
        <w:t xml:space="preserve">Simulator Interface firmware </w:t>
      </w:r>
      <w:r w:rsidRPr="001F4FB7">
        <w:t xml:space="preserve">will be compiled and uploaded to the </w:t>
      </w:r>
      <w:r w:rsidR="004F3A7E" w:rsidRPr="001F4FB7">
        <w:t xml:space="preserve">interface board. </w:t>
      </w:r>
      <w:r w:rsidRPr="001F4FB7">
        <w:t xml:space="preserve">Verify that the upload completed successfully by looking for the </w:t>
      </w:r>
      <w:r w:rsidRPr="001F4FB7">
        <w:rPr>
          <w:i/>
        </w:rPr>
        <w:t>Done uploading</w:t>
      </w:r>
      <w:r w:rsidRPr="001F4FB7">
        <w:t xml:space="preserve"> message.</w:t>
      </w:r>
    </w:p>
    <w:p w14:paraId="525037AB" w14:textId="77777777" w:rsidR="00A02E53" w:rsidRDefault="00745D9B" w:rsidP="00A02E53">
      <w:pPr>
        <w:pStyle w:val="ListParagraph"/>
        <w:keepNext/>
        <w:spacing w:after="120"/>
        <w:contextualSpacing w:val="0"/>
        <w:jc w:val="center"/>
      </w:pPr>
      <w:r>
        <w:rPr>
          <w:noProof/>
        </w:rPr>
        <w:drawing>
          <wp:inline distT="0" distB="0" distL="0" distR="0" wp14:anchorId="04277DE5" wp14:editId="7A157C5A">
            <wp:extent cx="3240000" cy="3664800"/>
            <wp:effectExtent l="19050" t="19050" r="1778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2UploadComplete.png"/>
                    <pic:cNvPicPr/>
                  </pic:nvPicPr>
                  <pic:blipFill>
                    <a:blip r:embed="rId78">
                      <a:extLst>
                        <a:ext uri="{28A0092B-C50C-407E-A947-70E740481C1C}">
                          <a14:useLocalDpi xmlns:a14="http://schemas.microsoft.com/office/drawing/2010/main" val="0"/>
                        </a:ext>
                      </a:extLst>
                    </a:blip>
                    <a:stretch>
                      <a:fillRect/>
                    </a:stretch>
                  </pic:blipFill>
                  <pic:spPr>
                    <a:xfrm>
                      <a:off x="0" y="0"/>
                      <a:ext cx="3240000" cy="3664800"/>
                    </a:xfrm>
                    <a:prstGeom prst="rect">
                      <a:avLst/>
                    </a:prstGeom>
                    <a:ln w="12700">
                      <a:solidFill>
                        <a:schemeClr val="tx1"/>
                      </a:solidFill>
                    </a:ln>
                  </pic:spPr>
                </pic:pic>
              </a:graphicData>
            </a:graphic>
          </wp:inline>
        </w:drawing>
      </w:r>
    </w:p>
    <w:p w14:paraId="6A746B5E" w14:textId="3CFCE9BE" w:rsidR="00A02E53" w:rsidRPr="00DA5E27" w:rsidRDefault="00A02E53" w:rsidP="00A02E53">
      <w:pPr>
        <w:pStyle w:val="Caption"/>
        <w:ind w:left="720"/>
        <w:jc w:val="center"/>
        <w:rPr>
          <w:color w:val="00B050"/>
        </w:rPr>
      </w:pPr>
      <w:bookmarkStart w:id="344" w:name="_Toc170378960"/>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57</w:t>
      </w:r>
      <w:r w:rsidR="00D15F53">
        <w:rPr>
          <w:noProof/>
        </w:rPr>
        <w:fldChar w:fldCharType="end"/>
      </w:r>
      <w:r>
        <w:t xml:space="preserve"> – Arduino IDE </w:t>
      </w:r>
      <w:r w:rsidR="004F3A7E">
        <w:t>Firmware</w:t>
      </w:r>
      <w:r>
        <w:t xml:space="preserve"> Upload</w:t>
      </w:r>
      <w:bookmarkEnd w:id="344"/>
    </w:p>
    <w:p w14:paraId="0F47E399" w14:textId="77777777" w:rsidR="00A02E53" w:rsidRPr="001F4FB7" w:rsidRDefault="00A02E53" w:rsidP="006C4A3A">
      <w:pPr>
        <w:pStyle w:val="ListParagraph"/>
        <w:numPr>
          <w:ilvl w:val="0"/>
          <w:numId w:val="9"/>
        </w:numPr>
        <w:ind w:left="714" w:hanging="357"/>
      </w:pPr>
      <w:r w:rsidRPr="001F4FB7">
        <w:t>A failed upload will be indicated by error messages in the status area at the bottom of the IDE window.</w:t>
      </w:r>
    </w:p>
    <w:p w14:paraId="53F30E04" w14:textId="77777777" w:rsidR="004F3A7E" w:rsidRPr="001F4FB7" w:rsidRDefault="004F3A7E" w:rsidP="006C4A3A">
      <w:pPr>
        <w:pStyle w:val="ListParagraph"/>
        <w:numPr>
          <w:ilvl w:val="0"/>
          <w:numId w:val="9"/>
        </w:numPr>
        <w:ind w:left="714" w:hanging="357"/>
      </w:pPr>
      <w:r w:rsidRPr="001F4FB7">
        <w:t xml:space="preserve">When the upload has completed the Simulator Interface board will be reset, and </w:t>
      </w:r>
      <w:r w:rsidR="00215D7E" w:rsidRPr="001F4FB7">
        <w:t xml:space="preserve">on restarting </w:t>
      </w:r>
      <w:r w:rsidRPr="001F4FB7">
        <w:t xml:space="preserve">the yellow diagnostic LED will flash according to the firmware version, for example </w:t>
      </w:r>
      <w:r w:rsidR="000E3FE4" w:rsidRPr="001F4FB7">
        <w:t>three</w:t>
      </w:r>
      <w:r w:rsidRPr="001F4FB7">
        <w:t xml:space="preserve"> long and </w:t>
      </w:r>
      <w:r w:rsidR="000E3FE4" w:rsidRPr="001F4FB7">
        <w:t xml:space="preserve">two </w:t>
      </w:r>
      <w:r w:rsidRPr="001F4FB7">
        <w:t xml:space="preserve">short flashes </w:t>
      </w:r>
      <w:r w:rsidR="00215D7E" w:rsidRPr="001F4FB7">
        <w:t xml:space="preserve">indicates firmware </w:t>
      </w:r>
      <w:r w:rsidRPr="001F4FB7">
        <w:t xml:space="preserve">version </w:t>
      </w:r>
      <w:r w:rsidR="000E3FE4" w:rsidRPr="001F4FB7">
        <w:t>3.2</w:t>
      </w:r>
      <w:r w:rsidRPr="001F4FB7">
        <w:t>.</w:t>
      </w:r>
    </w:p>
    <w:p w14:paraId="2E6D9A74" w14:textId="77777777" w:rsidR="00A02E53" w:rsidRPr="001F4FB7" w:rsidRDefault="00A02E53" w:rsidP="006C4A3A">
      <w:pPr>
        <w:pStyle w:val="ListParagraph"/>
        <w:numPr>
          <w:ilvl w:val="0"/>
          <w:numId w:val="9"/>
        </w:numPr>
        <w:ind w:left="714" w:hanging="357"/>
      </w:pPr>
      <w:r w:rsidRPr="001F4FB7">
        <w:t>Disconnect the USB cable from the programmer.</w:t>
      </w:r>
    </w:p>
    <w:p w14:paraId="3DCB164E" w14:textId="77777777" w:rsidR="004F3A7E" w:rsidRPr="001F4FB7" w:rsidRDefault="004F3A7E" w:rsidP="006C4A3A">
      <w:pPr>
        <w:pStyle w:val="ListParagraph"/>
        <w:numPr>
          <w:ilvl w:val="0"/>
          <w:numId w:val="9"/>
        </w:numPr>
        <w:ind w:left="714" w:hanging="357"/>
      </w:pPr>
      <w:r w:rsidRPr="001F4FB7">
        <w:t>Disconnect the programmer from the Simulator Interface Board.</w:t>
      </w:r>
    </w:p>
    <w:p w14:paraId="332370B9" w14:textId="77777777" w:rsidR="007426D0" w:rsidRPr="001F4FB7" w:rsidRDefault="007426D0" w:rsidP="006C4A3A">
      <w:pPr>
        <w:pStyle w:val="ListParagraph"/>
        <w:numPr>
          <w:ilvl w:val="0"/>
          <w:numId w:val="9"/>
        </w:numPr>
        <w:ind w:left="714" w:hanging="357"/>
      </w:pPr>
      <w:r w:rsidRPr="001F4FB7">
        <w:t xml:space="preserve">Note that when uploading new firmware to an existing Simulator Interface Board, the Sensor Head Cables and the Power/Data Cable must be disconnected from the Simulator Interface. </w:t>
      </w:r>
    </w:p>
    <w:p w14:paraId="71A8407F" w14:textId="2D1D6611" w:rsidR="007426D0" w:rsidRPr="001F4FB7" w:rsidRDefault="007426D0" w:rsidP="007426D0">
      <w:pPr>
        <w:jc w:val="both"/>
      </w:pPr>
      <w:r w:rsidRPr="001F4FB7">
        <w:t xml:space="preserve">The Simulator Interface board now has the firmware </w:t>
      </w:r>
      <w:r w:rsidR="007E2E9A" w:rsidRPr="001F4FB7">
        <w:t>installed and</w:t>
      </w:r>
      <w:r w:rsidRPr="001F4FB7">
        <w:t xml:space="preserve"> is ready for final assembly.</w:t>
      </w:r>
    </w:p>
    <w:p w14:paraId="5EBF396D" w14:textId="77777777" w:rsidR="00C3508E" w:rsidRDefault="00C3508E" w:rsidP="00C3508E"/>
    <w:p w14:paraId="690AFD03" w14:textId="77777777" w:rsidR="00C3508E" w:rsidRPr="00C3508E" w:rsidRDefault="00C3508E" w:rsidP="00C3508E"/>
    <w:p w14:paraId="659943F0" w14:textId="77777777" w:rsidR="000520CD" w:rsidRPr="00B071A3" w:rsidRDefault="000520CD" w:rsidP="0078474A"/>
    <w:p w14:paraId="43D044F3" w14:textId="7651F53E" w:rsidR="00F002DD" w:rsidRDefault="00753436" w:rsidP="006C2C39">
      <w:pPr>
        <w:pStyle w:val="Heading1"/>
      </w:pPr>
      <w:bookmarkStart w:id="345" w:name="_Toc170378778"/>
      <w:r>
        <w:lastRenderedPageBreak/>
        <w:t xml:space="preserve">Simulator </w:t>
      </w:r>
      <w:r w:rsidR="00F002DD" w:rsidRPr="006C2C39">
        <w:t>Installation</w:t>
      </w:r>
      <w:bookmarkEnd w:id="345"/>
    </w:p>
    <w:p w14:paraId="413A4A87" w14:textId="0F2AA2BE" w:rsidR="00B46AB5" w:rsidRDefault="00B46AB5" w:rsidP="006B7D4A">
      <w:pPr>
        <w:pStyle w:val="Heading2"/>
      </w:pPr>
      <w:bookmarkStart w:id="346" w:name="_Toc170378779"/>
      <w:r>
        <w:t>Faculty Jurisdiction Rules</w:t>
      </w:r>
      <w:bookmarkEnd w:id="346"/>
    </w:p>
    <w:p w14:paraId="3AE165F7" w14:textId="497B1885" w:rsidR="00612921" w:rsidRDefault="00B46AB5" w:rsidP="00612921">
      <w:r>
        <w:t>If</w:t>
      </w:r>
      <w:r w:rsidRPr="00B46AB5">
        <w:t xml:space="preserve"> </w:t>
      </w:r>
      <w:r>
        <w:t xml:space="preserve">you plan to install a simulator in a tower which falls under the Church of England </w:t>
      </w:r>
      <w:r w:rsidRPr="006B7D4A">
        <w:rPr>
          <w:i/>
          <w:iCs/>
        </w:rPr>
        <w:t>Faculty Jurisdiction Rules</w:t>
      </w:r>
      <w:r>
        <w:t>, then from 1</w:t>
      </w:r>
      <w:r w:rsidRPr="00B46AB5">
        <w:rPr>
          <w:vertAlign w:val="superscript"/>
        </w:rPr>
        <w:t>st</w:t>
      </w:r>
      <w:r>
        <w:t xml:space="preserve"> April 2020 you will need the Archdeacon’s </w:t>
      </w:r>
      <w:r w:rsidR="00612921">
        <w:t xml:space="preserve">formal </w:t>
      </w:r>
      <w:r>
        <w:t xml:space="preserve">approval for the installation. </w:t>
      </w:r>
      <w:r w:rsidR="00612921">
        <w:t xml:space="preserve">Installation of a simulator comes under </w:t>
      </w:r>
      <w:r w:rsidR="00612921" w:rsidRPr="006B7D4A">
        <w:rPr>
          <w:i/>
          <w:iCs/>
        </w:rPr>
        <w:t>List B</w:t>
      </w:r>
      <w:r w:rsidR="002368EA">
        <w:rPr>
          <w:rStyle w:val="FootnoteReference"/>
          <w:i/>
          <w:iCs/>
        </w:rPr>
        <w:footnoteReference w:id="33"/>
      </w:r>
      <w:r w:rsidR="00612921">
        <w:t>, which covers minor works which can be undertaken with the Archdeacon’s approval</w:t>
      </w:r>
      <w:r w:rsidR="00612921">
        <w:rPr>
          <w:rStyle w:val="FootnoteReference"/>
        </w:rPr>
        <w:footnoteReference w:id="34"/>
      </w:r>
      <w:r w:rsidR="00612921">
        <w:t xml:space="preserve">, and does </w:t>
      </w:r>
      <w:r w:rsidR="00612921" w:rsidRPr="006B7D4A">
        <w:rPr>
          <w:u w:val="single"/>
        </w:rPr>
        <w:t>not</w:t>
      </w:r>
      <w:r w:rsidR="00612921">
        <w:t xml:space="preserve"> require the granting of a full faculty.</w:t>
      </w:r>
    </w:p>
    <w:p w14:paraId="5F298C3D" w14:textId="17914207" w:rsidR="00B46AB5" w:rsidRDefault="00B46AB5" w:rsidP="00B46AB5">
      <w:r>
        <w:t xml:space="preserve">The </w:t>
      </w:r>
      <w:r w:rsidR="00203CD1">
        <w:t>schedule</w:t>
      </w:r>
      <w:r>
        <w:t xml:space="preserve"> of rules</w:t>
      </w:r>
      <w:r>
        <w:rPr>
          <w:rStyle w:val="FootnoteReference"/>
        </w:rPr>
        <w:footnoteReference w:id="35"/>
      </w:r>
      <w:r>
        <w:t xml:space="preserve"> </w:t>
      </w:r>
      <w:r w:rsidR="00203CD1">
        <w:t xml:space="preserve">(as amended in 2022) </w:t>
      </w:r>
      <w:r>
        <w:t xml:space="preserve">runs to </w:t>
      </w:r>
      <w:r w:rsidR="00203CD1">
        <w:t xml:space="preserve">73 </w:t>
      </w:r>
      <w:r>
        <w:t xml:space="preserve">pages, but the </w:t>
      </w:r>
      <w:r w:rsidR="008F3A7A">
        <w:t xml:space="preserve">item covering the </w:t>
      </w:r>
      <w:r>
        <w:t>installation of a simulator can be found under item B2(6) of List B, “</w:t>
      </w:r>
      <w:r w:rsidRPr="006B7D4A">
        <w:rPr>
          <w:i/>
          <w:iCs/>
        </w:rPr>
        <w:t>installation of an electric silent ringing device for the training of ringers</w:t>
      </w:r>
      <w:r>
        <w:t>”.</w:t>
      </w:r>
    </w:p>
    <w:p w14:paraId="7FA9DE9F" w14:textId="54317A09" w:rsidR="00612921" w:rsidRDefault="008B2351" w:rsidP="006B7D4A">
      <w:pPr>
        <w:pStyle w:val="Heading3"/>
      </w:pPr>
      <w:bookmarkStart w:id="347" w:name="_Toc170378780"/>
      <w:r>
        <w:t xml:space="preserve">List B </w:t>
      </w:r>
      <w:r w:rsidR="00612921">
        <w:t>Application</w:t>
      </w:r>
      <w:bookmarkEnd w:id="347"/>
    </w:p>
    <w:p w14:paraId="76DB427C" w14:textId="77777777" w:rsidR="00D02421" w:rsidRDefault="00B46AB5" w:rsidP="00D02421">
      <w:r>
        <w:t xml:space="preserve">The application process is relatively straightforward, and is all handled online via the </w:t>
      </w:r>
      <w:r w:rsidRPr="006B7D4A">
        <w:rPr>
          <w:i/>
          <w:iCs/>
        </w:rPr>
        <w:t>Church of England Online Faculty System</w:t>
      </w:r>
      <w:r>
        <w:t>, which can be found here:</w:t>
      </w:r>
    </w:p>
    <w:p w14:paraId="2AD96E5F" w14:textId="02C42A23" w:rsidR="00B46AB5" w:rsidRDefault="00000000" w:rsidP="006B7D4A">
      <w:pPr>
        <w:jc w:val="center"/>
      </w:pPr>
      <w:r>
        <w:fldChar w:fldCharType="begin"/>
      </w:r>
      <w:r>
        <w:instrText>HYPERLINK "https://facultyonline.churchofengland.org/home"</w:instrText>
      </w:r>
      <w:ins w:id="348" w:author="Andrew Instone-Cowie" w:date="2024-08-28T09:39:00Z" w16du:dateUtc="2024-08-28T08:39:00Z"/>
      <w:r>
        <w:fldChar w:fldCharType="separate"/>
      </w:r>
      <w:r w:rsidR="00D02421" w:rsidRPr="00EE6626">
        <w:rPr>
          <w:rStyle w:val="Hyperlink"/>
        </w:rPr>
        <w:t>https://facultyonline.churchofengland.org/home</w:t>
      </w:r>
      <w:r>
        <w:rPr>
          <w:rStyle w:val="Hyperlink"/>
        </w:rPr>
        <w:fldChar w:fldCharType="end"/>
      </w:r>
    </w:p>
    <w:p w14:paraId="4CC06DF8" w14:textId="3A9ED36C" w:rsidR="00612921" w:rsidRDefault="00B46AB5" w:rsidP="00B46AB5">
      <w:r>
        <w:t xml:space="preserve">The application would usually be made </w:t>
      </w:r>
      <w:r w:rsidR="00612921">
        <w:t xml:space="preserve">on behalf of the church </w:t>
      </w:r>
      <w:r>
        <w:t xml:space="preserve">by </w:t>
      </w:r>
      <w:r w:rsidR="00612921">
        <w:t xml:space="preserve">an officer of the PCC. Full guidance is available on the </w:t>
      </w:r>
      <w:r w:rsidR="00612921" w:rsidRPr="006B7D4A">
        <w:rPr>
          <w:i/>
          <w:iCs/>
        </w:rPr>
        <w:t>Online Faculty System</w:t>
      </w:r>
      <w:r w:rsidR="00612921">
        <w:t xml:space="preserve"> website</w:t>
      </w:r>
      <w:r w:rsidR="00612921">
        <w:rPr>
          <w:rStyle w:val="FootnoteReference"/>
        </w:rPr>
        <w:footnoteReference w:id="36"/>
      </w:r>
      <w:r w:rsidR="00612921">
        <w:t>.</w:t>
      </w:r>
    </w:p>
    <w:p w14:paraId="65936B66" w14:textId="190701B9" w:rsidR="00D02421" w:rsidRPr="001F4FB7" w:rsidRDefault="00D02421">
      <w:r>
        <w:t xml:space="preserve">The Liverpool Ringing Simulator Project documentation, or extracts from it, may be used to support your application, provided its source is acknowledged: all </w:t>
      </w:r>
      <w:r w:rsidRPr="001F4FB7">
        <w:t xml:space="preserve">documentation </w:t>
      </w:r>
      <w:r>
        <w:t xml:space="preserve">is </w:t>
      </w:r>
      <w:r w:rsidRPr="001F4FB7">
        <w:t>released under the Creative Commons Attribution-ShareAlike 4.0 International License (CC BY-SA)</w:t>
      </w:r>
      <w:r>
        <w:t xml:space="preserve"> which permits you to re-use it for any purpose.</w:t>
      </w:r>
    </w:p>
    <w:p w14:paraId="297E190A" w14:textId="77777777" w:rsidR="00D02421" w:rsidRDefault="00D02421" w:rsidP="00B46AB5"/>
    <w:p w14:paraId="108F4A8F" w14:textId="77777777" w:rsidR="00D02421" w:rsidRDefault="00D02421" w:rsidP="00612921">
      <w:pPr>
        <w:pStyle w:val="Heading3"/>
      </w:pPr>
      <w:r>
        <w:br w:type="page"/>
      </w:r>
    </w:p>
    <w:p w14:paraId="3BF6B5BF" w14:textId="73FEC9C4" w:rsidR="00B46AB5" w:rsidRDefault="00612921" w:rsidP="006B7D4A">
      <w:pPr>
        <w:pStyle w:val="Heading3"/>
      </w:pPr>
      <w:bookmarkStart w:id="349" w:name="_Toc170378781"/>
      <w:r>
        <w:lastRenderedPageBreak/>
        <w:t>Conditions</w:t>
      </w:r>
      <w:bookmarkEnd w:id="349"/>
    </w:p>
    <w:p w14:paraId="457444E5" w14:textId="1D7617B0" w:rsidR="00612921" w:rsidRDefault="00612921" w:rsidP="00B46AB5">
      <w:r>
        <w:t xml:space="preserve">There are four standard conditions attached to </w:t>
      </w:r>
      <w:r w:rsidR="002368EA">
        <w:t>item B2(6). These are listed and their implications discussed in the following table: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4819"/>
      </w:tblGrid>
      <w:tr w:rsidR="002368EA" w:rsidRPr="00212D29" w14:paraId="39B6123F" w14:textId="77777777" w:rsidTr="006B7D4A">
        <w:tc>
          <w:tcPr>
            <w:tcW w:w="4253" w:type="dxa"/>
            <w:shd w:val="clear" w:color="auto" w:fill="D9D9D9" w:themeFill="background1" w:themeFillShade="D9"/>
          </w:tcPr>
          <w:p w14:paraId="421544AD" w14:textId="602ADED2" w:rsidR="002368EA" w:rsidRPr="00212D29" w:rsidRDefault="002368EA" w:rsidP="006B7D4A">
            <w:pPr>
              <w:contextualSpacing/>
              <w:rPr>
                <w:b/>
              </w:rPr>
            </w:pPr>
            <w:r>
              <w:rPr>
                <w:b/>
              </w:rPr>
              <w:t>Condition</w:t>
            </w:r>
          </w:p>
        </w:tc>
        <w:tc>
          <w:tcPr>
            <w:tcW w:w="4819" w:type="dxa"/>
            <w:shd w:val="clear" w:color="auto" w:fill="D9D9D9" w:themeFill="background1" w:themeFillShade="D9"/>
          </w:tcPr>
          <w:p w14:paraId="0A960E7A" w14:textId="7DA4D144" w:rsidR="002368EA" w:rsidRPr="00212D29" w:rsidRDefault="002368EA" w:rsidP="006B7D4A">
            <w:pPr>
              <w:contextualSpacing/>
              <w:rPr>
                <w:b/>
              </w:rPr>
            </w:pPr>
            <w:r>
              <w:rPr>
                <w:b/>
              </w:rPr>
              <w:t>Implications</w:t>
            </w:r>
          </w:p>
        </w:tc>
      </w:tr>
      <w:tr w:rsidR="002368EA" w:rsidRPr="00212D29" w14:paraId="6666F675" w14:textId="77777777" w:rsidTr="006B7D4A">
        <w:tc>
          <w:tcPr>
            <w:tcW w:w="4253" w:type="dxa"/>
          </w:tcPr>
          <w:p w14:paraId="18E6D002" w14:textId="7C02388B" w:rsidR="002368EA" w:rsidRPr="006B7D4A" w:rsidRDefault="002368EA" w:rsidP="006B7D4A">
            <w:pPr>
              <w:contextualSpacing/>
              <w:rPr>
                <w:i/>
                <w:iCs/>
              </w:rPr>
            </w:pPr>
            <w:r w:rsidRPr="006B7D4A">
              <w:rPr>
                <w:i/>
                <w:iCs/>
              </w:rPr>
              <w:t>Any work to an electrical installation or electrical equipment is carried out by a person whose work is subject to an accredited certification scheme (as defined in rule 3.1(6)).</w:t>
            </w:r>
          </w:p>
        </w:tc>
        <w:tc>
          <w:tcPr>
            <w:tcW w:w="4819" w:type="dxa"/>
          </w:tcPr>
          <w:p w14:paraId="629A3F78" w14:textId="1DA3B66C" w:rsidR="00D02421" w:rsidRDefault="002368EA" w:rsidP="006B7D4A">
            <w:pPr>
              <w:pStyle w:val="ListParagraph"/>
              <w:numPr>
                <w:ilvl w:val="0"/>
                <w:numId w:val="32"/>
              </w:numPr>
            </w:pPr>
            <w:r>
              <w:t>This condition is likely to apply only if you require additional socket outlets installing to power the simulator</w:t>
            </w:r>
            <w:r w:rsidR="00D02421">
              <w:t>, PC, etc</w:t>
            </w:r>
          </w:p>
          <w:p w14:paraId="0390D5CE" w14:textId="0C097A01" w:rsidR="002368EA" w:rsidRPr="00212D29" w:rsidRDefault="002368EA" w:rsidP="006B7D4A">
            <w:pPr>
              <w:pStyle w:val="ListParagraph"/>
              <w:numPr>
                <w:ilvl w:val="0"/>
                <w:numId w:val="32"/>
              </w:numPr>
            </w:pPr>
            <w:r>
              <w:t>This condition essentially means that the church must engage a qualified electrician to do that work.</w:t>
            </w:r>
          </w:p>
        </w:tc>
      </w:tr>
      <w:tr w:rsidR="002368EA" w:rsidRPr="00212D29" w14:paraId="4EA978A8" w14:textId="77777777" w:rsidTr="006B7D4A">
        <w:tc>
          <w:tcPr>
            <w:tcW w:w="4253" w:type="dxa"/>
          </w:tcPr>
          <w:p w14:paraId="1709D04E" w14:textId="5FCC41CE" w:rsidR="002368EA" w:rsidRPr="006B7D4A" w:rsidRDefault="002368EA" w:rsidP="006B7D4A">
            <w:pPr>
              <w:contextualSpacing/>
              <w:rPr>
                <w:i/>
                <w:iCs/>
              </w:rPr>
            </w:pPr>
            <w:r w:rsidRPr="006B7D4A">
              <w:rPr>
                <w:i/>
                <w:iCs/>
              </w:rPr>
              <w:t>The device is installed in a location not normally visible to the public.</w:t>
            </w:r>
          </w:p>
        </w:tc>
        <w:tc>
          <w:tcPr>
            <w:tcW w:w="4819" w:type="dxa"/>
          </w:tcPr>
          <w:p w14:paraId="68C66AD1" w14:textId="78676B0E" w:rsidR="00D02421" w:rsidRDefault="00D02421" w:rsidP="006B7D4A">
            <w:pPr>
              <w:pStyle w:val="ListParagraph"/>
              <w:numPr>
                <w:ilvl w:val="0"/>
                <w:numId w:val="33"/>
              </w:numPr>
            </w:pPr>
            <w:r>
              <w:t xml:space="preserve">Bell chambers and upstairs ringing rooms </w:t>
            </w:r>
            <w:r w:rsidR="008B2351">
              <w:t>would</w:t>
            </w:r>
            <w:r>
              <w:t xml:space="preserve"> not normally </w:t>
            </w:r>
            <w:r w:rsidR="008B2351">
              <w:t xml:space="preserve">be considered </w:t>
            </w:r>
            <w:r>
              <w:t>visible to the public.</w:t>
            </w:r>
          </w:p>
          <w:p w14:paraId="19BBA4AE" w14:textId="2A450DA1" w:rsidR="002368EA" w:rsidRPr="00212D29" w:rsidRDefault="00D02421" w:rsidP="006B7D4A">
            <w:pPr>
              <w:pStyle w:val="ListParagraph"/>
              <w:numPr>
                <w:ilvl w:val="0"/>
                <w:numId w:val="33"/>
              </w:numPr>
            </w:pPr>
            <w:r>
              <w:t>If the tower is</w:t>
            </w:r>
            <w:r w:rsidR="008B2351">
              <w:t>, for example,</w:t>
            </w:r>
            <w:r>
              <w:t xml:space="preserve"> a ground floor ring open to the body of the church, then you may need to arrange to store the ringing room equipment away when not in use, but that is probably advisable anyway for security. </w:t>
            </w:r>
          </w:p>
        </w:tc>
      </w:tr>
      <w:tr w:rsidR="002368EA" w:rsidRPr="00212D29" w14:paraId="0564ABFD" w14:textId="77777777" w:rsidTr="006B7D4A">
        <w:tc>
          <w:tcPr>
            <w:tcW w:w="4253" w:type="dxa"/>
          </w:tcPr>
          <w:p w14:paraId="5686AFE1" w14:textId="2CAB0540" w:rsidR="002368EA" w:rsidRPr="006B7D4A" w:rsidRDefault="002368EA" w:rsidP="006B7D4A">
            <w:pPr>
              <w:contextualSpacing/>
              <w:rPr>
                <w:i/>
                <w:iCs/>
              </w:rPr>
            </w:pPr>
            <w:r w:rsidRPr="006B7D4A">
              <w:rPr>
                <w:i/>
                <w:iCs/>
              </w:rPr>
              <w:t>No alteration is made to the fittings of the bells other than the installation of electric contacts and wires.</w:t>
            </w:r>
          </w:p>
        </w:tc>
        <w:tc>
          <w:tcPr>
            <w:tcW w:w="4819" w:type="dxa"/>
          </w:tcPr>
          <w:p w14:paraId="283625B8" w14:textId="3628A0AC" w:rsidR="002368EA" w:rsidRDefault="00C367D9" w:rsidP="00C367D9">
            <w:pPr>
              <w:pStyle w:val="ListParagraph"/>
              <w:numPr>
                <w:ilvl w:val="0"/>
                <w:numId w:val="34"/>
              </w:numPr>
            </w:pPr>
            <w:r>
              <w:t>No alteration to the fittings of a bell should be required to install a simulator or sensor.</w:t>
            </w:r>
          </w:p>
          <w:p w14:paraId="4FA8AF64" w14:textId="574C8592" w:rsidR="008B2351" w:rsidRDefault="008B2351" w:rsidP="006B7D4A">
            <w:pPr>
              <w:pStyle w:val="ListParagraph"/>
              <w:numPr>
                <w:ilvl w:val="0"/>
                <w:numId w:val="34"/>
              </w:numPr>
            </w:pPr>
            <w:r>
              <w:t xml:space="preserve">The example installations depicted in this guide show how sensor mountings can be devised which require no permanent fixings.  </w:t>
            </w:r>
          </w:p>
          <w:p w14:paraId="54A2D225" w14:textId="2E1F986E" w:rsidR="00C367D9" w:rsidRPr="00212D29" w:rsidRDefault="00C76C15" w:rsidP="006B7D4A">
            <w:pPr>
              <w:pStyle w:val="ListParagraph"/>
              <w:numPr>
                <w:ilvl w:val="0"/>
                <w:numId w:val="34"/>
              </w:numPr>
            </w:pPr>
            <w:r>
              <w:t>No modern simulator uses “electric contacts”, and th</w:t>
            </w:r>
            <w:r w:rsidR="00C367D9">
              <w:t>e terminology in this condition is antiquated</w:t>
            </w:r>
            <w:r>
              <w:t xml:space="preserve">, </w:t>
            </w:r>
            <w:r w:rsidR="00C367D9">
              <w:t>but could be construed to apply to optical or magnetic sensors.</w:t>
            </w:r>
          </w:p>
        </w:tc>
      </w:tr>
      <w:tr w:rsidR="002368EA" w:rsidRPr="00212D29" w14:paraId="3368733F" w14:textId="77777777" w:rsidTr="006B7D4A">
        <w:tc>
          <w:tcPr>
            <w:tcW w:w="4253" w:type="dxa"/>
          </w:tcPr>
          <w:p w14:paraId="0226B486" w14:textId="12A2CB77" w:rsidR="002368EA" w:rsidRPr="006B7D4A" w:rsidRDefault="002368EA" w:rsidP="006B7D4A">
            <w:pPr>
              <w:contextualSpacing/>
              <w:rPr>
                <w:i/>
                <w:iCs/>
              </w:rPr>
            </w:pPr>
            <w:r w:rsidRPr="006B7D4A">
              <w:rPr>
                <w:i/>
                <w:iCs/>
              </w:rPr>
              <w:t>The device does not adversely affect the church’s protection against lightning.</w:t>
            </w:r>
          </w:p>
        </w:tc>
        <w:tc>
          <w:tcPr>
            <w:tcW w:w="4819" w:type="dxa"/>
          </w:tcPr>
          <w:p w14:paraId="5F465DED" w14:textId="79C7E10F" w:rsidR="002368EA" w:rsidRDefault="00C367D9" w:rsidP="006B7D4A">
            <w:pPr>
              <w:pStyle w:val="ListParagraph"/>
              <w:numPr>
                <w:ilvl w:val="0"/>
                <w:numId w:val="35"/>
              </w:numPr>
            </w:pPr>
            <w:r>
              <w:t xml:space="preserve">The Liverpool Ringing Simulator design includes Transient Voltage Suppression devices on all signal and data lines. These are intended to protect the simulator itself and any downstream components from transients induced by, for example, nearby lightning strikes. </w:t>
            </w:r>
            <w:r w:rsidR="008F3A7A">
              <w:t xml:space="preserve">For more information, please refer to the </w:t>
            </w:r>
            <w:r w:rsidR="008F3A7A" w:rsidRPr="006B7D4A">
              <w:rPr>
                <w:b/>
                <w:bCs/>
                <w:i/>
                <w:iCs/>
              </w:rPr>
              <w:t>Technical Reference Guide</w:t>
            </w:r>
            <w:r w:rsidR="008F3A7A">
              <w:t>.</w:t>
            </w:r>
          </w:p>
          <w:p w14:paraId="614F1F16" w14:textId="0187B942" w:rsidR="00C367D9" w:rsidRPr="00212D29" w:rsidRDefault="00C367D9" w:rsidP="006B7D4A">
            <w:pPr>
              <w:pStyle w:val="ListParagraph"/>
              <w:numPr>
                <w:ilvl w:val="0"/>
                <w:numId w:val="35"/>
              </w:numPr>
            </w:pPr>
            <w:r>
              <w:t>Unless there are very unusual installation requirements, the presence of a simulator should present no additional hazard.</w:t>
            </w:r>
          </w:p>
        </w:tc>
      </w:tr>
    </w:tbl>
    <w:p w14:paraId="68606425" w14:textId="4B156AB9" w:rsidR="00D02421" w:rsidRDefault="00C76C15" w:rsidP="006B7D4A">
      <w:r>
        <w:t>The best advice is, i</w:t>
      </w:r>
      <w:r w:rsidR="00D02421">
        <w:t xml:space="preserve">f in any doubt, discuss the installation with the Archdeacon </w:t>
      </w:r>
      <w:r w:rsidR="00D02421" w:rsidRPr="006B7D4A">
        <w:rPr>
          <w:u w:val="single"/>
        </w:rPr>
        <w:t>before</w:t>
      </w:r>
      <w:r w:rsidR="00D02421">
        <w:t xml:space="preserve"> making an application.</w:t>
      </w:r>
      <w:r w:rsidR="00D02421">
        <w:br w:type="page"/>
      </w:r>
    </w:p>
    <w:p w14:paraId="27F1F44C" w14:textId="73332657" w:rsidR="00F80CCE" w:rsidRDefault="00F80CCE" w:rsidP="00F002DD">
      <w:pPr>
        <w:pStyle w:val="Heading2"/>
      </w:pPr>
      <w:bookmarkStart w:id="350" w:name="_Toc170378782"/>
      <w:r>
        <w:lastRenderedPageBreak/>
        <w:t xml:space="preserve">Simulator Interface </w:t>
      </w:r>
      <w:r w:rsidR="00000703">
        <w:t>Module</w:t>
      </w:r>
      <w:bookmarkEnd w:id="350"/>
    </w:p>
    <w:p w14:paraId="0835CF2B" w14:textId="2F4EF23B" w:rsidR="00364667" w:rsidRPr="001F4FB7" w:rsidRDefault="00364667" w:rsidP="00364667">
      <w:r w:rsidRPr="001F4FB7">
        <w:t xml:space="preserve">The Simulator Interface </w:t>
      </w:r>
      <w:r w:rsidR="00000703">
        <w:t xml:space="preserve">module </w:t>
      </w:r>
      <w:r w:rsidR="00091FBF" w:rsidRPr="001F4FB7">
        <w:t>is</w:t>
      </w:r>
      <w:r w:rsidRPr="001F4FB7">
        <w:t xml:space="preserve"> located in the belfry, in a location convenient for routing cables to the sensors and the power/data cable down to the ringing room. Try to pick a sheltered location where the interface will be </w:t>
      </w:r>
      <w:r w:rsidR="00091FBF" w:rsidRPr="001F4FB7">
        <w:t>out of the way</w:t>
      </w:r>
      <w:r w:rsidRPr="001F4FB7">
        <w:t xml:space="preserve">. </w:t>
      </w:r>
    </w:p>
    <w:p w14:paraId="13596A02" w14:textId="3E6E823D" w:rsidR="00364667" w:rsidRPr="001F4FB7" w:rsidRDefault="00364667" w:rsidP="00091FBF">
      <w:r w:rsidRPr="001F4FB7">
        <w:t xml:space="preserve">The following picture shows the Simulator Interface </w:t>
      </w:r>
      <w:r w:rsidR="00000703">
        <w:t xml:space="preserve">module </w:t>
      </w:r>
      <w:r w:rsidRPr="001F4FB7">
        <w:t>at L</w:t>
      </w:r>
      <w:r w:rsidR="00091FBF" w:rsidRPr="001F4FB7">
        <w:t xml:space="preserve">ois Weedon </w:t>
      </w:r>
      <w:r w:rsidRPr="001F4FB7">
        <w:t xml:space="preserve">in </w:t>
      </w:r>
      <w:r w:rsidR="00091FBF" w:rsidRPr="001F4FB7">
        <w:t>the belfry</w:t>
      </w:r>
      <w:r w:rsidRPr="001F4FB7">
        <w:t xml:space="preserve">. </w:t>
      </w:r>
      <w:r w:rsidR="00091FBF" w:rsidRPr="001F4FB7">
        <w:t xml:space="preserve">Note the two cables for chains of sensors. </w:t>
      </w:r>
    </w:p>
    <w:p w14:paraId="684489D8" w14:textId="77777777" w:rsidR="00364667" w:rsidRDefault="00091FBF" w:rsidP="00364667">
      <w:pPr>
        <w:keepNext/>
        <w:jc w:val="center"/>
      </w:pPr>
      <w:r>
        <w:rPr>
          <w:noProof/>
          <w:lang w:eastAsia="en-GB"/>
        </w:rPr>
        <w:drawing>
          <wp:inline distT="0" distB="0" distL="0" distR="0" wp14:anchorId="25507172" wp14:editId="1A1CF9DC">
            <wp:extent cx="3886200" cy="51816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1.jpg"/>
                    <pic:cNvPicPr/>
                  </pic:nvPicPr>
                  <pic:blipFill>
                    <a:blip r:embed="rId79">
                      <a:extLst>
                        <a:ext uri="{28A0092B-C50C-407E-A947-70E740481C1C}">
                          <a14:useLocalDpi xmlns:a14="http://schemas.microsoft.com/office/drawing/2010/main" val="0"/>
                        </a:ext>
                      </a:extLst>
                    </a:blip>
                    <a:stretch>
                      <a:fillRect/>
                    </a:stretch>
                  </pic:blipFill>
                  <pic:spPr>
                    <a:xfrm>
                      <a:off x="0" y="0"/>
                      <a:ext cx="3886200" cy="5181600"/>
                    </a:xfrm>
                    <a:prstGeom prst="rect">
                      <a:avLst/>
                    </a:prstGeom>
                    <a:ln w="12700">
                      <a:solidFill>
                        <a:schemeClr val="tx1"/>
                      </a:solidFill>
                    </a:ln>
                  </pic:spPr>
                </pic:pic>
              </a:graphicData>
            </a:graphic>
          </wp:inline>
        </w:drawing>
      </w:r>
    </w:p>
    <w:p w14:paraId="2869095F" w14:textId="62763F5C" w:rsidR="00364667" w:rsidRDefault="00364667" w:rsidP="00364667">
      <w:pPr>
        <w:pStyle w:val="Caption"/>
        <w:jc w:val="center"/>
      </w:pPr>
      <w:bookmarkStart w:id="351" w:name="_Toc170378961"/>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58</w:t>
      </w:r>
      <w:r w:rsidR="00D15F53">
        <w:rPr>
          <w:noProof/>
        </w:rPr>
        <w:fldChar w:fldCharType="end"/>
      </w:r>
      <w:r>
        <w:t xml:space="preserve"> – Installed Simulator Interface</w:t>
      </w:r>
      <w:bookmarkEnd w:id="351"/>
    </w:p>
    <w:p w14:paraId="60995C8C" w14:textId="3F4D7223" w:rsidR="00364667" w:rsidRPr="001F4FB7" w:rsidRDefault="00364667" w:rsidP="00364667">
      <w:r w:rsidRPr="001F4FB7">
        <w:t xml:space="preserve">The Simulator Power/Data Cable is routed from the Simulator Interface down to the </w:t>
      </w:r>
      <w:r w:rsidR="00000703">
        <w:t>Power module</w:t>
      </w:r>
      <w:r w:rsidR="00091FBF" w:rsidRPr="001F4FB7">
        <w:t>.</w:t>
      </w:r>
    </w:p>
    <w:p w14:paraId="76805B4C" w14:textId="6EBD2235" w:rsidR="00364667" w:rsidRPr="001F4FB7" w:rsidRDefault="00364667" w:rsidP="006C4A3A">
      <w:pPr>
        <w:pStyle w:val="ListParagraph"/>
        <w:numPr>
          <w:ilvl w:val="0"/>
          <w:numId w:val="11"/>
        </w:numPr>
      </w:pPr>
      <w:r w:rsidRPr="001F4FB7">
        <w:t xml:space="preserve">The cable should be secured </w:t>
      </w:r>
      <w:r w:rsidR="007E2E9A" w:rsidRPr="001F4FB7">
        <w:t>to</w:t>
      </w:r>
      <w:r w:rsidRPr="001F4FB7">
        <w:t xml:space="preserve"> prevent the weight of the cable pulling on the connectors. </w:t>
      </w:r>
    </w:p>
    <w:p w14:paraId="353B56CA" w14:textId="77777777" w:rsidR="00364667" w:rsidRPr="001F4FB7" w:rsidRDefault="00364667" w:rsidP="006C4A3A">
      <w:pPr>
        <w:pStyle w:val="ListParagraph"/>
        <w:numPr>
          <w:ilvl w:val="0"/>
          <w:numId w:val="11"/>
        </w:numPr>
      </w:pPr>
      <w:r w:rsidRPr="001F4FB7">
        <w:t xml:space="preserve">The minimum diameter of any holes along the cable route is approximately </w:t>
      </w:r>
      <w:r w:rsidR="00091FBF" w:rsidRPr="001F4FB7">
        <w:t>12</w:t>
      </w:r>
      <w:r w:rsidRPr="001F4FB7">
        <w:t xml:space="preserve">mm, to </w:t>
      </w:r>
      <w:r w:rsidR="00091FBF" w:rsidRPr="001F4FB7">
        <w:t>allow the RJ45 connector to pass through (unless you are making your own cables in-situ)</w:t>
      </w:r>
      <w:r w:rsidRPr="001F4FB7">
        <w:t>.</w:t>
      </w:r>
    </w:p>
    <w:p w14:paraId="407D57AD" w14:textId="19207B10" w:rsidR="00F80CCE" w:rsidRDefault="00F80CCE" w:rsidP="00F80CCE">
      <w:pPr>
        <w:pStyle w:val="Heading2"/>
      </w:pPr>
      <w:bookmarkStart w:id="352" w:name="_Toc170378783"/>
      <w:r>
        <w:t xml:space="preserve">Power </w:t>
      </w:r>
      <w:r w:rsidR="00000703">
        <w:t>Module</w:t>
      </w:r>
      <w:bookmarkEnd w:id="352"/>
    </w:p>
    <w:p w14:paraId="23996EF3" w14:textId="1792805C" w:rsidR="00CC3025" w:rsidRPr="001F4FB7" w:rsidRDefault="00091FBF" w:rsidP="00091FBF">
      <w:r w:rsidRPr="001F4FB7">
        <w:t xml:space="preserve">The Power </w:t>
      </w:r>
      <w:r w:rsidR="00000703">
        <w:t>module</w:t>
      </w:r>
      <w:r w:rsidR="00000703" w:rsidRPr="001F4FB7">
        <w:t xml:space="preserve"> </w:t>
      </w:r>
      <w:r w:rsidRPr="001F4FB7">
        <w:t>enclosure is located near the Simulator PC.</w:t>
      </w:r>
      <w:r w:rsidR="00CC3025" w:rsidRPr="001F4FB7">
        <w:t xml:space="preserve"> There is enough room in the enclosure to house a USB-Serial adapter, if one is required.</w:t>
      </w:r>
    </w:p>
    <w:p w14:paraId="504237B8" w14:textId="77777777" w:rsidR="00364667" w:rsidRDefault="00364667" w:rsidP="00364667">
      <w:pPr>
        <w:pStyle w:val="Heading3"/>
      </w:pPr>
      <w:bookmarkStart w:id="353" w:name="_Toc170378784"/>
      <w:r>
        <w:lastRenderedPageBreak/>
        <w:t>Power Supply</w:t>
      </w:r>
      <w:bookmarkEnd w:id="353"/>
    </w:p>
    <w:p w14:paraId="176066B6" w14:textId="45CF0D56" w:rsidR="00364667" w:rsidRPr="001F4FB7" w:rsidRDefault="00364667" w:rsidP="00364667">
      <w:r w:rsidRPr="001F4FB7">
        <w:t>A plug-in power supply is required to supply power to the Simulator Interface</w:t>
      </w:r>
      <w:r w:rsidR="0069605D">
        <w:t xml:space="preserve"> via the Power Board</w:t>
      </w:r>
      <w:r w:rsidRPr="001F4FB7">
        <w:t xml:space="preserve">. </w:t>
      </w:r>
    </w:p>
    <w:p w14:paraId="685117ED" w14:textId="03C2E499" w:rsidR="00CC3025" w:rsidRPr="001F4FB7" w:rsidRDefault="00364667" w:rsidP="006C4A3A">
      <w:pPr>
        <w:pStyle w:val="ListParagraph"/>
        <w:numPr>
          <w:ilvl w:val="0"/>
          <w:numId w:val="5"/>
        </w:numPr>
      </w:pPr>
      <w:r w:rsidRPr="001F4FB7">
        <w:t xml:space="preserve">A regulated DC power supply rated at </w:t>
      </w:r>
      <w:r w:rsidR="00CC3025" w:rsidRPr="001F4FB7">
        <w:t xml:space="preserve">least </w:t>
      </w:r>
      <w:r w:rsidRPr="001F4FB7">
        <w:t>1</w:t>
      </w:r>
      <w:r w:rsidR="007E2E9A">
        <w:t xml:space="preserve"> </w:t>
      </w:r>
      <w:r w:rsidRPr="001F4FB7">
        <w:t>A</w:t>
      </w:r>
      <w:r w:rsidR="007E2E9A">
        <w:t>mp</w:t>
      </w:r>
      <w:r w:rsidRPr="001F4FB7">
        <w:t xml:space="preserve"> with multiple selectable output voltages is recommended, for example </w:t>
      </w:r>
      <w:r w:rsidR="00CC3025" w:rsidRPr="001F4FB7">
        <w:t>Farnell 2802689 or similar.</w:t>
      </w:r>
    </w:p>
    <w:p w14:paraId="0A0FC7B3" w14:textId="77777777" w:rsidR="00364667" w:rsidRPr="001F4FB7" w:rsidRDefault="00364667" w:rsidP="006C4A3A">
      <w:pPr>
        <w:pStyle w:val="ListParagraph"/>
        <w:numPr>
          <w:ilvl w:val="0"/>
          <w:numId w:val="5"/>
        </w:numPr>
      </w:pPr>
      <w:r w:rsidRPr="001F4FB7">
        <w:t>The output connector required is 2.</w:t>
      </w:r>
      <w:r w:rsidR="00C01377" w:rsidRPr="001F4FB7">
        <w:t>1</w:t>
      </w:r>
      <w:r w:rsidRPr="001F4FB7">
        <w:t>mm x 5.5mm, centre pin positive.</w:t>
      </w:r>
    </w:p>
    <w:p w14:paraId="1A6CE762" w14:textId="77777777" w:rsidR="00364667" w:rsidRPr="001F4FB7" w:rsidRDefault="00364667" w:rsidP="006C4A3A">
      <w:pPr>
        <w:pStyle w:val="ListParagraph"/>
        <w:numPr>
          <w:ilvl w:val="0"/>
          <w:numId w:val="4"/>
        </w:numPr>
      </w:pPr>
      <w:r w:rsidRPr="001F4FB7">
        <w:t>The output voltage of the power supply should be adjusted so that the supply voltage at the</w:t>
      </w:r>
      <w:r w:rsidR="00C01377" w:rsidRPr="001F4FB7">
        <w:t xml:space="preserve"> input to the </w:t>
      </w:r>
      <w:r w:rsidRPr="001F4FB7">
        <w:t xml:space="preserve">Simulator Interface </w:t>
      </w:r>
      <w:r w:rsidR="00C01377" w:rsidRPr="001F4FB7">
        <w:t xml:space="preserve">(measured at TP6) </w:t>
      </w:r>
      <w:r w:rsidRPr="001F4FB7">
        <w:t xml:space="preserve">is at least 7.5 volts, with all </w:t>
      </w:r>
      <w:r w:rsidR="00C01377" w:rsidRPr="001F4FB7">
        <w:t>s</w:t>
      </w:r>
      <w:r w:rsidRPr="001F4FB7">
        <w:t>ensor</w:t>
      </w:r>
      <w:r w:rsidR="00C01377" w:rsidRPr="001F4FB7">
        <w:t>s</w:t>
      </w:r>
      <w:r w:rsidRPr="001F4FB7">
        <w:t xml:space="preserve"> connected.</w:t>
      </w:r>
      <w:r w:rsidR="00C01377" w:rsidRPr="001F4FB7">
        <w:t xml:space="preserve"> </w:t>
      </w:r>
    </w:p>
    <w:p w14:paraId="5EF56DC5" w14:textId="77777777" w:rsidR="00364667" w:rsidRPr="001F4FB7" w:rsidRDefault="00364667" w:rsidP="006C4A3A">
      <w:pPr>
        <w:pStyle w:val="ListParagraph"/>
        <w:numPr>
          <w:ilvl w:val="0"/>
          <w:numId w:val="4"/>
        </w:numPr>
      </w:pPr>
      <w:r w:rsidRPr="001F4FB7">
        <w:t xml:space="preserve">The supply voltage may be higher than that required to maintain 7.5 volts at the Interface, but this </w:t>
      </w:r>
      <w:r w:rsidR="00C01377" w:rsidRPr="001F4FB7">
        <w:t>will</w:t>
      </w:r>
      <w:r w:rsidRPr="001F4FB7">
        <w:t xml:space="preserve"> result in </w:t>
      </w:r>
      <w:r w:rsidR="00C01377" w:rsidRPr="001F4FB7">
        <w:t xml:space="preserve">increased heat dissipation from the </w:t>
      </w:r>
      <w:r w:rsidRPr="001F4FB7">
        <w:t xml:space="preserve">voltage regulator. </w:t>
      </w:r>
    </w:p>
    <w:p w14:paraId="0881103D" w14:textId="77777777" w:rsidR="00364667" w:rsidRPr="001F4FB7" w:rsidRDefault="00364667" w:rsidP="006C4A3A">
      <w:pPr>
        <w:pStyle w:val="ListParagraph"/>
        <w:numPr>
          <w:ilvl w:val="0"/>
          <w:numId w:val="4"/>
        </w:numPr>
      </w:pPr>
      <w:r w:rsidRPr="001F4FB7">
        <w:t xml:space="preserve">As a guideline, a supply voltage of 9V </w:t>
      </w:r>
      <w:r w:rsidR="00C01377" w:rsidRPr="001F4FB7">
        <w:t xml:space="preserve">is generally </w:t>
      </w:r>
      <w:r w:rsidRPr="001F4FB7">
        <w:t>sufficient to maintain the required voltage</w:t>
      </w:r>
      <w:r w:rsidR="00C01377" w:rsidRPr="001F4FB7">
        <w:t xml:space="preserve">, with a 25m </w:t>
      </w:r>
      <w:r w:rsidRPr="001F4FB7">
        <w:t>Power/Data cable.</w:t>
      </w:r>
    </w:p>
    <w:p w14:paraId="5A589654" w14:textId="20AF5890" w:rsidR="00F80CCE" w:rsidRDefault="00F80CCE" w:rsidP="00F80CCE">
      <w:pPr>
        <w:pStyle w:val="Heading2"/>
      </w:pPr>
      <w:bookmarkStart w:id="354" w:name="_Toc170378785"/>
      <w:r>
        <w:t xml:space="preserve">Sensor </w:t>
      </w:r>
      <w:r w:rsidR="00000703">
        <w:t xml:space="preserve">Module </w:t>
      </w:r>
      <w:r>
        <w:t>Mounting</w:t>
      </w:r>
      <w:bookmarkEnd w:id="354"/>
    </w:p>
    <w:p w14:paraId="138BE7C4" w14:textId="77777777" w:rsidR="0074395E" w:rsidRPr="001F4FB7" w:rsidRDefault="00584A9D" w:rsidP="00584A9D">
      <w:pPr>
        <w:keepNext/>
      </w:pPr>
      <w:r w:rsidRPr="001F4FB7">
        <w:t xml:space="preserve">The magneto-resistive sensors are attached to the bell frame, such that the centre of the </w:t>
      </w:r>
      <w:r w:rsidR="0074395E" w:rsidRPr="001F4FB7">
        <w:t>magnet is positioned directly opposite the axis of the sensor IC when the bell is down</w:t>
      </w:r>
      <w:r w:rsidRPr="001F4FB7">
        <w:t>, with a clearance of not more than approximately 30-40mm. The means of mounting the sensors will need to be adapted to suit local conditions, but some examples are shows below.</w:t>
      </w:r>
    </w:p>
    <w:p w14:paraId="7946F61C" w14:textId="77777777" w:rsidR="00584A9D" w:rsidRPr="001F4FB7" w:rsidRDefault="00584A9D" w:rsidP="00584A9D">
      <w:r w:rsidRPr="001F4FB7">
        <w:t>Sensors can be mounted vertically or horizontally.</w:t>
      </w:r>
    </w:p>
    <w:p w14:paraId="325C7AF2" w14:textId="77777777" w:rsidR="00F80CCE" w:rsidRPr="001F4FB7" w:rsidRDefault="0074395E" w:rsidP="00584A9D">
      <w:pPr>
        <w:keepNext/>
      </w:pPr>
      <w:r w:rsidRPr="001F4FB7">
        <w:t>The following photographs show magneto-resistive sensors installed at Lois Weedon, using locally made timber brackets clamped around a wooden bell frame</w:t>
      </w:r>
      <w:r w:rsidR="00584A9D" w:rsidRPr="001F4FB7">
        <w:t xml:space="preserve"> with threaded rod</w:t>
      </w:r>
      <w:r w:rsidRPr="001F4FB7">
        <w:t>.</w:t>
      </w:r>
      <w:r w:rsidR="00584A9D" w:rsidRPr="001F4FB7">
        <w:t xml:space="preserve"> The magnet mounts are also visible.</w:t>
      </w:r>
    </w:p>
    <w:p w14:paraId="20E5699C" w14:textId="77777777" w:rsidR="00C01377" w:rsidRDefault="00C01377" w:rsidP="00C01377">
      <w:pPr>
        <w:keepNext/>
        <w:jc w:val="center"/>
      </w:pPr>
      <w:r>
        <w:rPr>
          <w:noProof/>
          <w:lang w:eastAsia="en-GB"/>
        </w:rPr>
        <w:drawing>
          <wp:inline distT="0" distB="0" distL="0" distR="0" wp14:anchorId="64AA1F6C" wp14:editId="6D845C68">
            <wp:extent cx="4320000" cy="2880000"/>
            <wp:effectExtent l="19050" t="19050" r="2349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2.jpg"/>
                    <pic:cNvPicPr/>
                  </pic:nvPicPr>
                  <pic:blipFill>
                    <a:blip r:embed="rId80">
                      <a:extLst>
                        <a:ext uri="{28A0092B-C50C-407E-A947-70E740481C1C}">
                          <a14:useLocalDpi xmlns:a14="http://schemas.microsoft.com/office/drawing/2010/main" val="0"/>
                        </a:ext>
                      </a:extLst>
                    </a:blip>
                    <a:stretch>
                      <a:fillRect/>
                    </a:stretch>
                  </pic:blipFill>
                  <pic:spPr>
                    <a:xfrm>
                      <a:off x="0" y="0"/>
                      <a:ext cx="4320000" cy="2880000"/>
                    </a:xfrm>
                    <a:prstGeom prst="rect">
                      <a:avLst/>
                    </a:prstGeom>
                    <a:ln w="12700">
                      <a:solidFill>
                        <a:schemeClr val="tx1"/>
                      </a:solidFill>
                    </a:ln>
                  </pic:spPr>
                </pic:pic>
              </a:graphicData>
            </a:graphic>
          </wp:inline>
        </w:drawing>
      </w:r>
    </w:p>
    <w:p w14:paraId="1C115B64" w14:textId="1C519D32" w:rsidR="00C01377" w:rsidRDefault="00C01377" w:rsidP="00C01377">
      <w:pPr>
        <w:pStyle w:val="Caption"/>
        <w:jc w:val="center"/>
      </w:pPr>
      <w:bookmarkStart w:id="355" w:name="_Toc170378962"/>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A354A3">
        <w:rPr>
          <w:noProof/>
        </w:rPr>
        <w:t>59</w:t>
      </w:r>
      <w:r w:rsidR="00DC03A1">
        <w:rPr>
          <w:noProof/>
        </w:rPr>
        <w:fldChar w:fldCharType="end"/>
      </w:r>
      <w:r>
        <w:t xml:space="preserve"> – Installed Sensor (Lois Weedon</w:t>
      </w:r>
      <w:r w:rsidR="0074395E">
        <w:t xml:space="preserve"> 4</w:t>
      </w:r>
      <w:r w:rsidR="0074395E" w:rsidRPr="0074395E">
        <w:rPr>
          <w:vertAlign w:val="superscript"/>
        </w:rPr>
        <w:t>th</w:t>
      </w:r>
      <w:r>
        <w:t>)</w:t>
      </w:r>
      <w:bookmarkEnd w:id="355"/>
    </w:p>
    <w:p w14:paraId="60EBDD5F" w14:textId="77777777" w:rsidR="00C01377" w:rsidRDefault="00C01377" w:rsidP="00C01377">
      <w:pPr>
        <w:keepNext/>
        <w:jc w:val="center"/>
      </w:pPr>
      <w:r>
        <w:rPr>
          <w:noProof/>
          <w:lang w:eastAsia="en-GB"/>
        </w:rPr>
        <w:lastRenderedPageBreak/>
        <w:drawing>
          <wp:inline distT="0" distB="0" distL="0" distR="0" wp14:anchorId="09D9EA63" wp14:editId="08017AF6">
            <wp:extent cx="4320000" cy="2937600"/>
            <wp:effectExtent l="19050" t="19050" r="2349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6.jpg"/>
                    <pic:cNvPicPr/>
                  </pic:nvPicPr>
                  <pic:blipFill>
                    <a:blip r:embed="rId81">
                      <a:extLst>
                        <a:ext uri="{28A0092B-C50C-407E-A947-70E740481C1C}">
                          <a14:useLocalDpi xmlns:a14="http://schemas.microsoft.com/office/drawing/2010/main" val="0"/>
                        </a:ext>
                      </a:extLst>
                    </a:blip>
                    <a:stretch>
                      <a:fillRect/>
                    </a:stretch>
                  </pic:blipFill>
                  <pic:spPr>
                    <a:xfrm>
                      <a:off x="0" y="0"/>
                      <a:ext cx="4320000" cy="2937600"/>
                    </a:xfrm>
                    <a:prstGeom prst="rect">
                      <a:avLst/>
                    </a:prstGeom>
                    <a:ln w="12700">
                      <a:solidFill>
                        <a:schemeClr val="tx1"/>
                      </a:solidFill>
                    </a:ln>
                  </pic:spPr>
                </pic:pic>
              </a:graphicData>
            </a:graphic>
          </wp:inline>
        </w:drawing>
      </w:r>
    </w:p>
    <w:p w14:paraId="539881BE" w14:textId="11095890" w:rsidR="00C01377" w:rsidRDefault="00C01377" w:rsidP="00C01377">
      <w:pPr>
        <w:pStyle w:val="Caption"/>
        <w:jc w:val="center"/>
      </w:pPr>
      <w:bookmarkStart w:id="356" w:name="_Toc170378963"/>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A354A3">
        <w:rPr>
          <w:noProof/>
        </w:rPr>
        <w:t>60</w:t>
      </w:r>
      <w:r w:rsidR="00DC03A1">
        <w:rPr>
          <w:noProof/>
        </w:rPr>
        <w:fldChar w:fldCharType="end"/>
      </w:r>
      <w:r>
        <w:t xml:space="preserve"> – Installed Sensor (Lois Weedon</w:t>
      </w:r>
      <w:r w:rsidR="0074395E">
        <w:t xml:space="preserve"> 6</w:t>
      </w:r>
      <w:r w:rsidR="0074395E" w:rsidRPr="0074395E">
        <w:rPr>
          <w:vertAlign w:val="superscript"/>
        </w:rPr>
        <w:t>th</w:t>
      </w:r>
      <w:r>
        <w:t>)</w:t>
      </w:r>
      <w:bookmarkEnd w:id="356"/>
    </w:p>
    <w:p w14:paraId="1CB63602" w14:textId="77777777" w:rsidR="0074395E" w:rsidRPr="001F4FB7" w:rsidRDefault="0074395E" w:rsidP="0074395E">
      <w:r w:rsidRPr="001F4FB7">
        <w:t>The following photograph shows a</w:t>
      </w:r>
      <w:r w:rsidR="00584A9D" w:rsidRPr="001F4FB7">
        <w:t xml:space="preserve"> (Type 1) </w:t>
      </w:r>
      <w:r w:rsidRPr="001F4FB7">
        <w:t>optical sensor installed at Chirk, on a tim</w:t>
      </w:r>
      <w:r w:rsidR="00852E7A" w:rsidRPr="001F4FB7">
        <w:t>b</w:t>
      </w:r>
      <w:r w:rsidRPr="001F4FB7">
        <w:t>er support secured to the metal bell frame with cable ties.</w:t>
      </w:r>
      <w:r w:rsidR="00584A9D" w:rsidRPr="001F4FB7">
        <w:t xml:space="preserve"> The reflectors on the wheels can also be seen.</w:t>
      </w:r>
    </w:p>
    <w:p w14:paraId="1542B85B" w14:textId="77777777" w:rsidR="00C01377" w:rsidRDefault="00C01377" w:rsidP="00C01377">
      <w:pPr>
        <w:keepNext/>
        <w:jc w:val="center"/>
      </w:pPr>
      <w:r>
        <w:rPr>
          <w:noProof/>
          <w:lang w:eastAsia="en-GB"/>
        </w:rPr>
        <w:drawing>
          <wp:inline distT="0" distB="0" distL="0" distR="0" wp14:anchorId="3BD6DC2D" wp14:editId="3CC975A7">
            <wp:extent cx="4320000" cy="3895200"/>
            <wp:effectExtent l="19050" t="19050" r="234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jpg"/>
                    <pic:cNvPicPr/>
                  </pic:nvPicPr>
                  <pic:blipFill>
                    <a:blip r:embed="rId82">
                      <a:extLst>
                        <a:ext uri="{28A0092B-C50C-407E-A947-70E740481C1C}">
                          <a14:useLocalDpi xmlns:a14="http://schemas.microsoft.com/office/drawing/2010/main" val="0"/>
                        </a:ext>
                      </a:extLst>
                    </a:blip>
                    <a:stretch>
                      <a:fillRect/>
                    </a:stretch>
                  </pic:blipFill>
                  <pic:spPr>
                    <a:xfrm>
                      <a:off x="0" y="0"/>
                      <a:ext cx="4320000" cy="3895200"/>
                    </a:xfrm>
                    <a:prstGeom prst="rect">
                      <a:avLst/>
                    </a:prstGeom>
                    <a:ln w="12700">
                      <a:solidFill>
                        <a:schemeClr val="tx1"/>
                      </a:solidFill>
                    </a:ln>
                  </pic:spPr>
                </pic:pic>
              </a:graphicData>
            </a:graphic>
          </wp:inline>
        </w:drawing>
      </w:r>
    </w:p>
    <w:p w14:paraId="3BA7356E" w14:textId="22502B99" w:rsidR="00C01377" w:rsidRDefault="00C01377" w:rsidP="00C01377">
      <w:pPr>
        <w:pStyle w:val="Caption"/>
        <w:jc w:val="center"/>
      </w:pPr>
      <w:bookmarkStart w:id="357" w:name="_Toc170378964"/>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A354A3">
        <w:rPr>
          <w:noProof/>
        </w:rPr>
        <w:t>61</w:t>
      </w:r>
      <w:r w:rsidR="00DC03A1">
        <w:rPr>
          <w:noProof/>
        </w:rPr>
        <w:fldChar w:fldCharType="end"/>
      </w:r>
      <w:r>
        <w:t xml:space="preserve"> – Installed </w:t>
      </w:r>
      <w:r w:rsidR="0074395E">
        <w:t>Sensor (Chirk</w:t>
      </w:r>
      <w:r w:rsidR="008F3A7A">
        <w:t>, Type 1</w:t>
      </w:r>
      <w:r w:rsidR="0074395E">
        <w:t>)</w:t>
      </w:r>
      <w:bookmarkEnd w:id="357"/>
    </w:p>
    <w:p w14:paraId="18B9838C" w14:textId="77777777" w:rsidR="00C01377" w:rsidRDefault="00C01377" w:rsidP="00C01377">
      <w:pPr>
        <w:jc w:val="center"/>
      </w:pPr>
    </w:p>
    <w:p w14:paraId="1FF84962" w14:textId="77777777" w:rsidR="00CA2E9E" w:rsidRDefault="00CA2E9E" w:rsidP="00CA2E9E">
      <w:pPr>
        <w:pStyle w:val="Heading2"/>
        <w:pageBreakBefore/>
      </w:pPr>
      <w:bookmarkStart w:id="358" w:name="_Toc472626733"/>
      <w:bookmarkStart w:id="359" w:name="_Toc170378786"/>
      <w:r>
        <w:lastRenderedPageBreak/>
        <w:t>Magnet Mounting</w:t>
      </w:r>
      <w:bookmarkEnd w:id="358"/>
      <w:bookmarkEnd w:id="359"/>
    </w:p>
    <w:p w14:paraId="1323FEEF" w14:textId="77777777" w:rsidR="00CA2E9E" w:rsidRPr="001F4FB7" w:rsidRDefault="00CA2E9E" w:rsidP="00CA2E9E">
      <w:r w:rsidRPr="001F4FB7">
        <w:t>The magneto-resistive sensor is triggered by a small rare-earth magnet mounted on the shroud of the wheel, such that the magnet is opposite the centre of the Sensor Head (i.e., co-axial with the 2SS52M sensor IC) when the bell is at the bottom of its swing.</w:t>
      </w:r>
    </w:p>
    <w:p w14:paraId="66F7D17E" w14:textId="77777777" w:rsidR="00CA2E9E" w:rsidRPr="001F4FB7" w:rsidRDefault="00CA2E9E" w:rsidP="00CA2E9E">
      <w:r w:rsidRPr="001F4FB7">
        <w:t>The magnet used is a N52 grade rare earth magnet, 20mm diameter x 10mm thick. The following mounting is suggested for a permanent installation: The trigger magnet is mounted in a “flange” cut from 12mm WBP plywood, which is then fixed to the shroud of the wheel using stainless steel screws or double-sided tape.</w:t>
      </w:r>
    </w:p>
    <w:p w14:paraId="4C2CB13B" w14:textId="77777777" w:rsidR="00CA2E9E" w:rsidRPr="001F4FB7" w:rsidRDefault="00CA2E9E" w:rsidP="00CA2E9E">
      <w:r w:rsidRPr="001F4FB7">
        <w:t>The dimensions of the mounting flange are show in the following diagram:</w:t>
      </w:r>
    </w:p>
    <w:p w14:paraId="6997F1D5" w14:textId="77777777" w:rsidR="00CA2E9E" w:rsidRDefault="00CA2E9E" w:rsidP="00CA2E9E">
      <w:pPr>
        <w:keepNext/>
        <w:jc w:val="center"/>
      </w:pPr>
      <w:r>
        <w:rPr>
          <w:noProof/>
          <w:lang w:eastAsia="en-GB"/>
        </w:rPr>
        <w:drawing>
          <wp:inline distT="0" distB="0" distL="0" distR="0" wp14:anchorId="17B35034" wp14:editId="551887C6">
            <wp:extent cx="3240000" cy="196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HolderFlange v0.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40000" cy="1969200"/>
                    </a:xfrm>
                    <a:prstGeom prst="rect">
                      <a:avLst/>
                    </a:prstGeom>
                    <a:ln w="12700" cmpd="sng">
                      <a:noFill/>
                    </a:ln>
                  </pic:spPr>
                </pic:pic>
              </a:graphicData>
            </a:graphic>
          </wp:inline>
        </w:drawing>
      </w:r>
    </w:p>
    <w:p w14:paraId="05256A93" w14:textId="07F9A943" w:rsidR="00CA2E9E" w:rsidRDefault="00CA2E9E" w:rsidP="00CA2E9E">
      <w:pPr>
        <w:pStyle w:val="Caption"/>
        <w:jc w:val="center"/>
      </w:pPr>
      <w:bookmarkStart w:id="360" w:name="_Toc472626768"/>
      <w:bookmarkStart w:id="361" w:name="_Toc170378965"/>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62</w:t>
      </w:r>
      <w:r w:rsidR="00D15F53">
        <w:rPr>
          <w:noProof/>
        </w:rPr>
        <w:fldChar w:fldCharType="end"/>
      </w:r>
      <w:r>
        <w:t xml:space="preserve"> – Magnet Mounting Dimensions</w:t>
      </w:r>
      <w:bookmarkEnd w:id="360"/>
      <w:bookmarkEnd w:id="361"/>
    </w:p>
    <w:p w14:paraId="077635FD" w14:textId="77777777" w:rsidR="00CA2E9E" w:rsidRPr="001F4FB7" w:rsidRDefault="00CA2E9E" w:rsidP="00CA2E9E">
      <w:pPr>
        <w:keepNext/>
      </w:pPr>
      <w:r w:rsidRPr="001F4FB7">
        <w:t>The magnet mountings are constructed as follows:</w:t>
      </w:r>
    </w:p>
    <w:p w14:paraId="5D01E14F" w14:textId="48F72FBB" w:rsidR="00CA2E9E" w:rsidRPr="001F4FB7" w:rsidRDefault="00CA2E9E" w:rsidP="006C4A3A">
      <w:pPr>
        <w:pStyle w:val="ListParagraph"/>
        <w:keepLines/>
        <w:numPr>
          <w:ilvl w:val="0"/>
          <w:numId w:val="14"/>
        </w:numPr>
        <w:ind w:left="714" w:hanging="357"/>
      </w:pPr>
      <w:r w:rsidRPr="001F4FB7">
        <w:t xml:space="preserve">The shape of the mounting is marked out on a piece of WBP plywood, 12mm thick. A paper template may be printed out and stuck temporarily to the wood with glue or </w:t>
      </w:r>
      <w:r w:rsidR="000E4BC6" w:rsidRPr="001F4FB7">
        <w:t>double-sided</w:t>
      </w:r>
      <w:r w:rsidRPr="001F4FB7">
        <w:t xml:space="preserve"> tape. A suitable template is available from the GitHub repository as a </w:t>
      </w:r>
      <w:r w:rsidR="000E4BC6" w:rsidRPr="001F4FB7">
        <w:t>PDF and</w:t>
      </w:r>
      <w:r w:rsidRPr="001F4FB7">
        <w:t xml:space="preserve"> should be printed out full size with no scaling.</w:t>
      </w:r>
    </w:p>
    <w:p w14:paraId="2C2D6898" w14:textId="4DEF032C" w:rsidR="00CA2E9E" w:rsidRPr="001F4FB7" w:rsidRDefault="00CA2E9E" w:rsidP="006C4A3A">
      <w:pPr>
        <w:pStyle w:val="ListParagraph"/>
        <w:keepLines/>
        <w:numPr>
          <w:ilvl w:val="0"/>
          <w:numId w:val="14"/>
        </w:numPr>
        <w:ind w:left="714" w:hanging="357"/>
      </w:pPr>
      <w:r w:rsidRPr="001F4FB7">
        <w:t xml:space="preserve">The centre hole for the magnet is drilled out with a 20mm spade bit. This should be used in a bench drill press, if available, so that the hole is reasonably accurately </w:t>
      </w:r>
      <w:r w:rsidR="000E4BC6" w:rsidRPr="001F4FB7">
        <w:t>cut,</w:t>
      </w:r>
      <w:r w:rsidRPr="001F4FB7">
        <w:t xml:space="preserve"> and the magnet will be a close fit.</w:t>
      </w:r>
    </w:p>
    <w:p w14:paraId="65126157" w14:textId="77777777" w:rsidR="00CA2E9E" w:rsidRPr="001F4FB7" w:rsidRDefault="00CA2E9E" w:rsidP="006C4A3A">
      <w:pPr>
        <w:pStyle w:val="ListParagraph"/>
        <w:keepLines/>
        <w:numPr>
          <w:ilvl w:val="0"/>
          <w:numId w:val="14"/>
        </w:numPr>
        <w:ind w:left="714" w:hanging="357"/>
      </w:pPr>
      <w:r w:rsidRPr="001F4FB7">
        <w:t>If the mounting is to be fixed to the wheel with screws, the screw holes are also drilled. It is easier to drill all the holes before cutting the mount to size.</w:t>
      </w:r>
    </w:p>
    <w:p w14:paraId="0D2D2372" w14:textId="77777777" w:rsidR="00CA2E9E" w:rsidRPr="001F4FB7" w:rsidRDefault="00CA2E9E" w:rsidP="006C4A3A">
      <w:pPr>
        <w:pStyle w:val="ListParagraph"/>
        <w:keepLines/>
        <w:numPr>
          <w:ilvl w:val="0"/>
          <w:numId w:val="14"/>
        </w:numPr>
        <w:ind w:left="714" w:hanging="357"/>
      </w:pPr>
      <w:r w:rsidRPr="001F4FB7">
        <w:t>The mounting is then cut and sanded to shape, and the remains of the template removed. Do not sand the inside of the central hole.</w:t>
      </w:r>
    </w:p>
    <w:p w14:paraId="17B581EA" w14:textId="77777777" w:rsidR="00CA2E9E" w:rsidRPr="001F4FB7" w:rsidRDefault="00CA2E9E" w:rsidP="00CA2E9E">
      <w:pPr>
        <w:keepNext/>
      </w:pPr>
      <w:r w:rsidRPr="001F4FB7">
        <w:lastRenderedPageBreak/>
        <w:t xml:space="preserve">These steps are illustrated in the following series of pictures. </w:t>
      </w:r>
    </w:p>
    <w:p w14:paraId="2945BC03" w14:textId="77777777" w:rsidR="00CA2E9E" w:rsidRDefault="00CA2E9E" w:rsidP="00CA2E9E">
      <w:pPr>
        <w:keepNext/>
        <w:jc w:val="center"/>
      </w:pPr>
      <w:r>
        <w:rPr>
          <w:noProof/>
          <w:lang w:eastAsia="en-GB"/>
        </w:rPr>
        <w:drawing>
          <wp:inline distT="0" distB="0" distL="0" distR="0" wp14:anchorId="291D8934" wp14:editId="6D25544C">
            <wp:extent cx="5040000" cy="2221200"/>
            <wp:effectExtent l="19050" t="19050" r="825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MountMontage.jpg"/>
                    <pic:cNvPicPr/>
                  </pic:nvPicPr>
                  <pic:blipFill>
                    <a:blip r:embed="rId84">
                      <a:extLst>
                        <a:ext uri="{28A0092B-C50C-407E-A947-70E740481C1C}">
                          <a14:useLocalDpi xmlns:a14="http://schemas.microsoft.com/office/drawing/2010/main" val="0"/>
                        </a:ext>
                      </a:extLst>
                    </a:blip>
                    <a:stretch>
                      <a:fillRect/>
                    </a:stretch>
                  </pic:blipFill>
                  <pic:spPr>
                    <a:xfrm>
                      <a:off x="0" y="0"/>
                      <a:ext cx="5040000" cy="2221200"/>
                    </a:xfrm>
                    <a:prstGeom prst="rect">
                      <a:avLst/>
                    </a:prstGeom>
                    <a:ln w="12700">
                      <a:solidFill>
                        <a:schemeClr val="tx1"/>
                      </a:solidFill>
                    </a:ln>
                  </pic:spPr>
                </pic:pic>
              </a:graphicData>
            </a:graphic>
          </wp:inline>
        </w:drawing>
      </w:r>
    </w:p>
    <w:p w14:paraId="734A75EF" w14:textId="36D94599" w:rsidR="00CA2E9E" w:rsidRDefault="00CA2E9E" w:rsidP="00CA2E9E">
      <w:pPr>
        <w:pStyle w:val="Caption"/>
        <w:jc w:val="center"/>
      </w:pPr>
      <w:bookmarkStart w:id="362" w:name="_Toc472626769"/>
      <w:bookmarkStart w:id="363" w:name="_Toc170378966"/>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63</w:t>
      </w:r>
      <w:r w:rsidR="00D15F53">
        <w:rPr>
          <w:noProof/>
        </w:rPr>
        <w:fldChar w:fldCharType="end"/>
      </w:r>
      <w:r>
        <w:t xml:space="preserve"> – Magnet Mounting Construction</w:t>
      </w:r>
      <w:bookmarkEnd w:id="362"/>
      <w:bookmarkEnd w:id="363"/>
    </w:p>
    <w:p w14:paraId="0A9B5088" w14:textId="77777777" w:rsidR="00CA2E9E" w:rsidRPr="001F4FB7" w:rsidRDefault="00CA2E9E" w:rsidP="00CA2E9E">
      <w:r w:rsidRPr="001F4FB7">
        <w:t>The magnet is pushed into the central hole, and secured with a small amount of epoxy adhesive (e.g. Araldite). The face of the magnet should be flush with the outer face of the mount, and note that for the Honeywell sensor the polarity of the magnet is not important.</w:t>
      </w:r>
    </w:p>
    <w:p w14:paraId="036D2AE1" w14:textId="77777777" w:rsidR="00CA2E9E" w:rsidRPr="001F4FB7" w:rsidRDefault="00CA2E9E" w:rsidP="00CA2E9E">
      <w:pPr>
        <w:keepNext/>
      </w:pPr>
      <w:r w:rsidRPr="001F4FB7">
        <w:t>The following picture shows a completed magnet mounting, ready for painting.</w:t>
      </w:r>
    </w:p>
    <w:p w14:paraId="0E12B96E" w14:textId="77777777" w:rsidR="00CA2E9E" w:rsidRDefault="00CA2E9E" w:rsidP="00CA2E9E">
      <w:pPr>
        <w:keepNext/>
        <w:jc w:val="center"/>
      </w:pPr>
      <w:r>
        <w:rPr>
          <w:noProof/>
          <w:lang w:eastAsia="en-GB"/>
        </w:rPr>
        <w:drawing>
          <wp:inline distT="0" distB="0" distL="0" distR="0" wp14:anchorId="4C1FE198" wp14:editId="7E1E52F7">
            <wp:extent cx="3240000" cy="2934000"/>
            <wp:effectExtent l="19050" t="19050" r="1778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jpg"/>
                    <pic:cNvPicPr/>
                  </pic:nvPicPr>
                  <pic:blipFill>
                    <a:blip r:embed="rId85">
                      <a:extLst>
                        <a:ext uri="{28A0092B-C50C-407E-A947-70E740481C1C}">
                          <a14:useLocalDpi xmlns:a14="http://schemas.microsoft.com/office/drawing/2010/main" val="0"/>
                        </a:ext>
                      </a:extLst>
                    </a:blip>
                    <a:stretch>
                      <a:fillRect/>
                    </a:stretch>
                  </pic:blipFill>
                  <pic:spPr>
                    <a:xfrm>
                      <a:off x="0" y="0"/>
                      <a:ext cx="3240000" cy="2934000"/>
                    </a:xfrm>
                    <a:prstGeom prst="rect">
                      <a:avLst/>
                    </a:prstGeom>
                    <a:ln w="12700">
                      <a:solidFill>
                        <a:schemeClr val="tx1"/>
                      </a:solidFill>
                    </a:ln>
                  </pic:spPr>
                </pic:pic>
              </a:graphicData>
            </a:graphic>
          </wp:inline>
        </w:drawing>
      </w:r>
    </w:p>
    <w:p w14:paraId="7F607392" w14:textId="76EC07C3" w:rsidR="00CA2E9E" w:rsidRDefault="00CA2E9E" w:rsidP="00CA2E9E">
      <w:pPr>
        <w:pStyle w:val="Caption"/>
        <w:jc w:val="center"/>
      </w:pPr>
      <w:bookmarkStart w:id="364" w:name="_Toc472626770"/>
      <w:bookmarkStart w:id="365" w:name="_Toc170378967"/>
      <w:r>
        <w:t xml:space="preserve">Figure </w:t>
      </w:r>
      <w:r w:rsidR="00D15F53">
        <w:rPr>
          <w:noProof/>
        </w:rPr>
        <w:fldChar w:fldCharType="begin"/>
      </w:r>
      <w:r w:rsidR="00D15F53">
        <w:rPr>
          <w:noProof/>
        </w:rPr>
        <w:instrText xml:space="preserve"> SEQ Figure \* ARABIC </w:instrText>
      </w:r>
      <w:r w:rsidR="00D15F53">
        <w:rPr>
          <w:noProof/>
        </w:rPr>
        <w:fldChar w:fldCharType="separate"/>
      </w:r>
      <w:r w:rsidR="00A354A3">
        <w:rPr>
          <w:noProof/>
        </w:rPr>
        <w:t>64</w:t>
      </w:r>
      <w:r w:rsidR="00D15F53">
        <w:rPr>
          <w:noProof/>
        </w:rPr>
        <w:fldChar w:fldCharType="end"/>
      </w:r>
      <w:r>
        <w:t xml:space="preserve"> – Completed Magnet Mounting</w:t>
      </w:r>
      <w:bookmarkEnd w:id="364"/>
      <w:bookmarkEnd w:id="365"/>
    </w:p>
    <w:p w14:paraId="323E943D" w14:textId="77777777" w:rsidR="00CA2E9E" w:rsidRPr="001F4FB7" w:rsidRDefault="00CA2E9E" w:rsidP="00CA2E9E">
      <w:r w:rsidRPr="001F4FB7">
        <w:t xml:space="preserve">Care must be taken when handling the rare earth magnets, because they are both powerful and brittle, and can strike a magnetic object with enough force to shatter the magnet. They are also susceptible to corrosion, so must be painted or coated with a thin layer of epoxy. </w:t>
      </w:r>
    </w:p>
    <w:p w14:paraId="25C9A6BA" w14:textId="66D15216" w:rsidR="00CA2E9E" w:rsidRPr="001F4FB7" w:rsidRDefault="00CA2E9E" w:rsidP="00CA2E9E">
      <w:r w:rsidRPr="001F4FB7">
        <w:t xml:space="preserve">Once painted the mounting can be fixed the wheel with pan head stainless steel self-tapping screws 3.5mm </w:t>
      </w:r>
      <w:r w:rsidR="005B1C6D">
        <w:t xml:space="preserve">(No. 6) </w:t>
      </w:r>
      <w:r w:rsidRPr="001F4FB7">
        <w:t xml:space="preserve">in diameter and 20mm – 25mm long; the screws should not protrude through the </w:t>
      </w:r>
      <w:r w:rsidRPr="001F4FB7">
        <w:lastRenderedPageBreak/>
        <w:t xml:space="preserve">shroud of the wheel. </w:t>
      </w:r>
      <w:r w:rsidR="00D30D7C" w:rsidRPr="001F4FB7">
        <w:t>Alternatively,</w:t>
      </w:r>
      <w:r w:rsidRPr="001F4FB7">
        <w:t xml:space="preserve"> the mount can be secured with double-sided tape, provided the surface of the wheel is sound and free from dust.</w:t>
      </w:r>
    </w:p>
    <w:p w14:paraId="440DFABF" w14:textId="77777777" w:rsidR="0074395E" w:rsidRDefault="0074395E" w:rsidP="0074395E">
      <w:pPr>
        <w:pStyle w:val="Heading2"/>
      </w:pPr>
      <w:bookmarkStart w:id="366" w:name="_Toc170378787"/>
      <w:r>
        <w:t>Infra-Red Sensors</w:t>
      </w:r>
      <w:bookmarkEnd w:id="366"/>
    </w:p>
    <w:p w14:paraId="67594EAC" w14:textId="77777777" w:rsidR="0074395E" w:rsidRPr="001F4FB7" w:rsidRDefault="0074395E" w:rsidP="0074395E">
      <w:pPr>
        <w:keepNext/>
      </w:pPr>
      <w:r w:rsidRPr="001F4FB7">
        <w:t xml:space="preserve">The sensor is attached to the bell frame in a similar way to a magneto-resistive sensor, such that the sensor masking tube is perpendicular to the face of the shroud of the wheel. </w:t>
      </w:r>
    </w:p>
    <w:p w14:paraId="682BFBCB" w14:textId="77777777" w:rsidR="0074395E" w:rsidRDefault="0074395E" w:rsidP="0074395E">
      <w:pPr>
        <w:pStyle w:val="Heading3"/>
      </w:pPr>
      <w:bookmarkStart w:id="367" w:name="_Toc170378788"/>
      <w:r>
        <w:t>Reflector</w:t>
      </w:r>
      <w:bookmarkEnd w:id="367"/>
    </w:p>
    <w:p w14:paraId="7A677661" w14:textId="77777777" w:rsidR="0074395E" w:rsidRPr="001F4FB7" w:rsidRDefault="0074395E" w:rsidP="0074395E">
      <w:r w:rsidRPr="001F4FB7">
        <w:t xml:space="preserve">The sensor requires a reflector mounted on the shroud of the wheel, such that the reflector is opposite the Sensor Head when the bell is at the bottom of its swing. </w:t>
      </w:r>
    </w:p>
    <w:p w14:paraId="6E356D0F" w14:textId="77777777" w:rsidR="0074395E" w:rsidRPr="001F4FB7" w:rsidRDefault="0074395E" w:rsidP="0074395E">
      <w:pPr>
        <w:keepNext/>
      </w:pPr>
      <w:r w:rsidRPr="001F4FB7">
        <w:t>The reflector is made from a short length of white reflective automotive styling tape, 25mm wide (which may be obtained from a car spares shop), positioned directly opposite the sensor tube when the bell is down.</w:t>
      </w:r>
    </w:p>
    <w:p w14:paraId="12A5C22D" w14:textId="77777777" w:rsidR="0074395E" w:rsidRDefault="0074395E" w:rsidP="0074395E">
      <w:pPr>
        <w:pStyle w:val="Heading3"/>
      </w:pPr>
      <w:bookmarkStart w:id="368" w:name="_Toc472626720"/>
      <w:bookmarkStart w:id="369" w:name="_Toc170378789"/>
      <w:r>
        <w:t>Calibration</w:t>
      </w:r>
      <w:bookmarkEnd w:id="368"/>
      <w:bookmarkEnd w:id="369"/>
    </w:p>
    <w:p w14:paraId="7C16F736" w14:textId="77777777" w:rsidR="0074395E" w:rsidRPr="001F4FB7" w:rsidRDefault="0074395E" w:rsidP="0074395E">
      <w:r w:rsidRPr="001F4FB7">
        <w:t>As supplied, most of the infra-red detector sensor modules have been found to draw approximately 55 – 60mA, much more than the specified 25mA, and were excessively sensitive. The small calibration screw on the back end of the module may be used to reduce both the current consumption and sensitivity of the detector.</w:t>
      </w:r>
    </w:p>
    <w:p w14:paraId="1816BBAB" w14:textId="77777777" w:rsidR="0074395E" w:rsidRPr="001F4FB7" w:rsidRDefault="0074395E" w:rsidP="0074395E">
      <w:r w:rsidRPr="001F4FB7">
        <w:t xml:space="preserve">A useful starting point for sensitivity adjustment has been found to be to reduce the sensitivity of the sensor such that it does not trigger when placed perpendicular to a piece of grey card at a distance of 90mm from the end of the detector. The multi-turn adjustment screw is turned anti-clockwise until the indicator LED on the back of the module just goes out. This gives an effective maximum trigger distance with the reflective tape of about 300mm. This also reduces the supply current. </w:t>
      </w:r>
    </w:p>
    <w:p w14:paraId="3B2A5C13" w14:textId="77777777" w:rsidR="0074395E" w:rsidRPr="001F4FB7" w:rsidRDefault="0074395E" w:rsidP="0074395E">
      <w:r w:rsidRPr="001F4FB7">
        <w:t>Fine adjustment of the sensor should then be carried out in the belfry for optimum sensitivity.</w:t>
      </w:r>
    </w:p>
    <w:p w14:paraId="631B0D48" w14:textId="77777777" w:rsidR="00F80CCE" w:rsidRDefault="00F80CCE" w:rsidP="007E1723">
      <w:pPr>
        <w:pStyle w:val="Heading2"/>
        <w:pageBreakBefore/>
      </w:pPr>
      <w:bookmarkStart w:id="370" w:name="_Toc170378790"/>
      <w:r>
        <w:lastRenderedPageBreak/>
        <w:t>Cabling</w:t>
      </w:r>
      <w:bookmarkEnd w:id="370"/>
    </w:p>
    <w:p w14:paraId="1FD96ED5" w14:textId="77777777" w:rsidR="00AD09B7" w:rsidRDefault="00AD09B7" w:rsidP="00AD09B7">
      <w:pPr>
        <w:pStyle w:val="Heading3"/>
      </w:pPr>
      <w:bookmarkStart w:id="371" w:name="_Toc170378791"/>
      <w:r>
        <w:t>Power/Data Cable</w:t>
      </w:r>
      <w:bookmarkEnd w:id="371"/>
    </w:p>
    <w:p w14:paraId="737D9587" w14:textId="629D64D3" w:rsidR="00AD09B7" w:rsidRPr="001F4FB7" w:rsidRDefault="00AD09B7" w:rsidP="00AD09B7">
      <w:r w:rsidRPr="001F4FB7">
        <w:t xml:space="preserve">The Power/Data Cable runs between the Power </w:t>
      </w:r>
      <w:r w:rsidR="00000703">
        <w:t>module</w:t>
      </w:r>
      <w:r w:rsidR="00000703" w:rsidRPr="001F4FB7">
        <w:t xml:space="preserve"> </w:t>
      </w:r>
      <w:r w:rsidRPr="001F4FB7">
        <w:t xml:space="preserve">and the Simulator Interface </w:t>
      </w:r>
      <w:r w:rsidR="00000703">
        <w:t>module</w:t>
      </w:r>
      <w:r w:rsidRPr="001F4FB7">
        <w:t xml:space="preserve">. </w:t>
      </w:r>
    </w:p>
    <w:p w14:paraId="33DE4611" w14:textId="42CD6371" w:rsidR="00AD09B7" w:rsidRPr="001F4FB7" w:rsidRDefault="00AD09B7" w:rsidP="006C4A3A">
      <w:pPr>
        <w:pStyle w:val="ListParagraph"/>
        <w:numPr>
          <w:ilvl w:val="0"/>
          <w:numId w:val="17"/>
        </w:numPr>
      </w:pPr>
      <w:r w:rsidRPr="001F4FB7">
        <w:t xml:space="preserve">The cable is a standard straight-through (not crossover) Cat5e or Cat6 Ethernet </w:t>
      </w:r>
      <w:r w:rsidR="00D2043A" w:rsidRPr="001F4FB7">
        <w:t xml:space="preserve">network </w:t>
      </w:r>
      <w:r w:rsidRPr="001F4FB7">
        <w:t>cable, with RJ45 connectors.</w:t>
      </w:r>
      <w:r w:rsidR="007E1723">
        <w:t xml:space="preserve"> These are available ready-made, for example from Farnell or CPC.</w:t>
      </w:r>
    </w:p>
    <w:p w14:paraId="70EB8F6E" w14:textId="77777777" w:rsidR="007E1723" w:rsidRDefault="00AD09B7" w:rsidP="006C4A3A">
      <w:pPr>
        <w:pStyle w:val="ListParagraph"/>
        <w:numPr>
          <w:ilvl w:val="0"/>
          <w:numId w:val="17"/>
        </w:numPr>
      </w:pPr>
      <w:r w:rsidRPr="001F4FB7">
        <w:t>The maximum length of cable tested is 25m, although longer cables may be feasible.</w:t>
      </w:r>
    </w:p>
    <w:p w14:paraId="7132D4E9" w14:textId="367B9EBD" w:rsidR="00AD09B7" w:rsidRPr="001F4FB7" w:rsidRDefault="00F17589" w:rsidP="006C4A3A">
      <w:pPr>
        <w:pStyle w:val="ListParagraph"/>
        <w:numPr>
          <w:ilvl w:val="0"/>
          <w:numId w:val="17"/>
        </w:numPr>
      </w:pPr>
      <w:r>
        <w:t>E</w:t>
      </w:r>
      <w:r w:rsidR="00AD09B7" w:rsidRPr="001F4FB7">
        <w:t>xample</w:t>
      </w:r>
      <w:r>
        <w:t>s</w:t>
      </w:r>
      <w:r w:rsidR="00AD09B7" w:rsidRPr="001F4FB7">
        <w:t xml:space="preserve"> of a 25m cable </w:t>
      </w:r>
      <w:r>
        <w:t>are</w:t>
      </w:r>
      <w:r w:rsidR="00AD09B7" w:rsidRPr="001F4FB7">
        <w:t xml:space="preserve"> Farnell </w:t>
      </w:r>
      <w:r w:rsidR="007E1723">
        <w:t xml:space="preserve">part number </w:t>
      </w:r>
      <w:r w:rsidR="00AD09B7" w:rsidRPr="001F4FB7">
        <w:t>2575533</w:t>
      </w:r>
      <w:r>
        <w:t xml:space="preserve"> or CPC CS24970</w:t>
      </w:r>
      <w:r w:rsidR="00AD09B7" w:rsidRPr="001F4FB7">
        <w:t>.</w:t>
      </w:r>
    </w:p>
    <w:p w14:paraId="461EED93" w14:textId="77777777" w:rsidR="00AD09B7" w:rsidRPr="00D2043A" w:rsidRDefault="00AD09B7" w:rsidP="00D2043A">
      <w:pPr>
        <w:pStyle w:val="Heading3"/>
      </w:pPr>
      <w:bookmarkStart w:id="372" w:name="_Toc170378792"/>
      <w:r w:rsidRPr="00D2043A">
        <w:t>Sensor Cables</w:t>
      </w:r>
      <w:bookmarkEnd w:id="372"/>
    </w:p>
    <w:p w14:paraId="2B8CEEDB" w14:textId="1FA15ACE" w:rsidR="00F80CCE" w:rsidRPr="001F4FB7" w:rsidRDefault="00584A9D" w:rsidP="00F80CCE">
      <w:r w:rsidRPr="001F4FB7">
        <w:t>The sensor</w:t>
      </w:r>
      <w:r w:rsidR="00000703">
        <w:t xml:space="preserve"> module</w:t>
      </w:r>
      <w:r w:rsidRPr="001F4FB7">
        <w:t xml:space="preserve">s are </w:t>
      </w:r>
      <w:r w:rsidR="00D2043A" w:rsidRPr="001F4FB7">
        <w:t xml:space="preserve">also </w:t>
      </w:r>
      <w:r w:rsidRPr="001F4FB7">
        <w:t xml:space="preserve">cabled back to the Simulator Interface </w:t>
      </w:r>
      <w:r w:rsidR="00000703">
        <w:t xml:space="preserve">module </w:t>
      </w:r>
      <w:r w:rsidRPr="001F4FB7">
        <w:t>using standard C</w:t>
      </w:r>
      <w:r w:rsidR="00D2043A" w:rsidRPr="001F4FB7">
        <w:t xml:space="preserve">at5e or Cat6 network </w:t>
      </w:r>
      <w:r w:rsidRPr="001F4FB7">
        <w:t>cable</w:t>
      </w:r>
      <w:r w:rsidR="00D2043A" w:rsidRPr="001F4FB7">
        <w:t>s.</w:t>
      </w:r>
    </w:p>
    <w:p w14:paraId="472455DE" w14:textId="77777777" w:rsidR="007E1723" w:rsidRPr="001F4FB7" w:rsidRDefault="00D2043A" w:rsidP="007E1723">
      <w:pPr>
        <w:pStyle w:val="ListParagraph"/>
        <w:numPr>
          <w:ilvl w:val="0"/>
          <w:numId w:val="17"/>
        </w:numPr>
      </w:pPr>
      <w:r w:rsidRPr="001F4FB7">
        <w:t>The cables are a standard straight-through (not crossover) Cat5e or Cat6 Ethernet network cable, with RJ45 connectors.</w:t>
      </w:r>
      <w:r w:rsidR="007E1723">
        <w:t xml:space="preserve"> These are available ready-made, for example from Farnell or CPC.</w:t>
      </w:r>
    </w:p>
    <w:p w14:paraId="562AD305" w14:textId="77777777" w:rsidR="007E1723" w:rsidRDefault="00D2043A" w:rsidP="006C4A3A">
      <w:pPr>
        <w:pStyle w:val="ListParagraph"/>
        <w:numPr>
          <w:ilvl w:val="0"/>
          <w:numId w:val="17"/>
        </w:numPr>
      </w:pPr>
      <w:r w:rsidRPr="001F4FB7">
        <w:t xml:space="preserve">The maximum tested length of a chain of four sensors is 20m, made up of 4 x 5m cables, although longer cables may be feasible. </w:t>
      </w:r>
    </w:p>
    <w:p w14:paraId="0CB7EE2D" w14:textId="7F8EE9FC" w:rsidR="00584A9D" w:rsidRPr="001F4FB7" w:rsidRDefault="00F17589" w:rsidP="006C4A3A">
      <w:pPr>
        <w:pStyle w:val="ListParagraph"/>
        <w:numPr>
          <w:ilvl w:val="0"/>
          <w:numId w:val="17"/>
        </w:numPr>
      </w:pPr>
      <w:r>
        <w:t>E</w:t>
      </w:r>
      <w:r w:rsidR="00D2043A" w:rsidRPr="001F4FB7">
        <w:t>xample</w:t>
      </w:r>
      <w:r>
        <w:t>s</w:t>
      </w:r>
      <w:r w:rsidR="00D2043A" w:rsidRPr="001F4FB7">
        <w:t xml:space="preserve"> of a 5m cable </w:t>
      </w:r>
      <w:r>
        <w:t>are</w:t>
      </w:r>
      <w:r w:rsidR="00D2043A" w:rsidRPr="001F4FB7">
        <w:t xml:space="preserve"> </w:t>
      </w:r>
      <w:r w:rsidR="00AD09B7" w:rsidRPr="001F4FB7">
        <w:t xml:space="preserve">Farnell </w:t>
      </w:r>
      <w:r w:rsidR="007E1723">
        <w:t xml:space="preserve">part number </w:t>
      </w:r>
      <w:r w:rsidR="00AD09B7" w:rsidRPr="001F4FB7">
        <w:t>1734948</w:t>
      </w:r>
      <w:r>
        <w:t xml:space="preserve"> or CPC CS17415</w:t>
      </w:r>
      <w:r w:rsidR="00D2043A" w:rsidRPr="001F4FB7">
        <w:t>.</w:t>
      </w:r>
    </w:p>
    <w:p w14:paraId="0738EFFF" w14:textId="77777777" w:rsidR="005B6B50" w:rsidRPr="001F4FB7" w:rsidRDefault="00D2043A" w:rsidP="00D2043A">
      <w:pPr>
        <w:keepNext/>
      </w:pPr>
      <w:r w:rsidRPr="001F4FB7">
        <w:t>Sensors are wired in a “daisy chain” fashion, with each chain consisting of a maximum of four sensors. The wiring of one chain is illustrated in the following diagram.</w:t>
      </w:r>
    </w:p>
    <w:p w14:paraId="2E5BAD3B" w14:textId="77777777" w:rsidR="005B6B50" w:rsidRDefault="005B6B50" w:rsidP="00D2043A">
      <w:pPr>
        <w:keepNext/>
        <w:jc w:val="center"/>
      </w:pPr>
      <w:r>
        <w:rPr>
          <w:noProof/>
          <w:lang w:eastAsia="en-GB"/>
        </w:rPr>
        <w:drawing>
          <wp:inline distT="0" distB="0" distL="0" distR="0" wp14:anchorId="6C61CA42" wp14:editId="6F67B6DA">
            <wp:extent cx="5544000" cy="201600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Daisy Chain Detail Diagr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4000" cy="2016000"/>
                    </a:xfrm>
                    <a:prstGeom prst="rect">
                      <a:avLst/>
                    </a:prstGeom>
                    <a:ln w="12700">
                      <a:solidFill>
                        <a:schemeClr val="tx1"/>
                      </a:solidFill>
                    </a:ln>
                  </pic:spPr>
                </pic:pic>
              </a:graphicData>
            </a:graphic>
          </wp:inline>
        </w:drawing>
      </w:r>
    </w:p>
    <w:p w14:paraId="0E116EA1" w14:textId="1DAE01B5" w:rsidR="00D2043A" w:rsidRDefault="00D2043A" w:rsidP="00D2043A">
      <w:pPr>
        <w:pStyle w:val="Caption"/>
        <w:jc w:val="center"/>
      </w:pPr>
      <w:bookmarkStart w:id="373" w:name="_Toc170378968"/>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A354A3">
        <w:rPr>
          <w:noProof/>
        </w:rPr>
        <w:t>65</w:t>
      </w:r>
      <w:r w:rsidR="00DC03A1">
        <w:rPr>
          <w:noProof/>
        </w:rPr>
        <w:fldChar w:fldCharType="end"/>
      </w:r>
      <w:r>
        <w:t xml:space="preserve"> – Sensor Daisy Chain</w:t>
      </w:r>
      <w:bookmarkEnd w:id="373"/>
    </w:p>
    <w:p w14:paraId="4DCDC0D2" w14:textId="77777777" w:rsidR="00D2043A" w:rsidRPr="001F4FB7" w:rsidRDefault="00D2043A" w:rsidP="00D2043A">
      <w:r w:rsidRPr="001F4FB7">
        <w:t xml:space="preserve">It is important to understand that there is no requirement to connect any particular sensor to any specific </w:t>
      </w:r>
      <w:r w:rsidR="00274F21" w:rsidRPr="001F4FB7">
        <w:t xml:space="preserve">bell, and </w:t>
      </w:r>
      <w:r w:rsidRPr="001F4FB7">
        <w:t>no requirement that chains should consist of any particular number of sensors</w:t>
      </w:r>
      <w:r w:rsidR="00274F21" w:rsidRPr="001F4FB7">
        <w:t>.</w:t>
      </w:r>
    </w:p>
    <w:p w14:paraId="696B2A2E" w14:textId="77777777" w:rsidR="00D2043A" w:rsidRPr="001F4FB7" w:rsidRDefault="00D2043A" w:rsidP="006C4A3A">
      <w:pPr>
        <w:pStyle w:val="ListParagraph"/>
        <w:numPr>
          <w:ilvl w:val="0"/>
          <w:numId w:val="18"/>
        </w:numPr>
      </w:pPr>
      <w:r w:rsidRPr="001F4FB7">
        <w:t>The cabling should be arranged to suit the layout and constraints of the belfry.</w:t>
      </w:r>
    </w:p>
    <w:p w14:paraId="4F3E0425" w14:textId="77777777" w:rsidR="00D2043A" w:rsidRPr="001F4FB7" w:rsidRDefault="00D2043A" w:rsidP="006C4A3A">
      <w:pPr>
        <w:pStyle w:val="ListParagraph"/>
        <w:numPr>
          <w:ilvl w:val="0"/>
          <w:numId w:val="18"/>
        </w:numPr>
      </w:pPr>
      <w:r w:rsidRPr="001F4FB7">
        <w:t>The relationship between Simulator Interface channels and bells will be managed in the interface firmware. This is explained in a worked example later in this guide.</w:t>
      </w:r>
    </w:p>
    <w:p w14:paraId="1931ECB1" w14:textId="1CAABE59" w:rsidR="00D2043A" w:rsidRDefault="00D2043A" w:rsidP="006C4A3A">
      <w:pPr>
        <w:pStyle w:val="ListParagraph"/>
        <w:numPr>
          <w:ilvl w:val="0"/>
          <w:numId w:val="18"/>
        </w:numPr>
      </w:pPr>
      <w:r w:rsidRPr="001F4FB7">
        <w:t xml:space="preserve">There are obvious constraints for higher numbers of bells: A ring of 12 will require at least </w:t>
      </w:r>
      <w:r w:rsidR="00274F21" w:rsidRPr="001F4FB7">
        <w:t>three sensors on each chain, and a ring of 16 will require all four chains with four sensors each.</w:t>
      </w:r>
    </w:p>
    <w:p w14:paraId="5D551115" w14:textId="32605E45" w:rsidR="00D30D7C" w:rsidRDefault="006E0931" w:rsidP="00D30D7C">
      <w:pPr>
        <w:pStyle w:val="Heading3"/>
      </w:pPr>
      <w:bookmarkStart w:id="374" w:name="_Toc170378793"/>
      <w:r>
        <w:lastRenderedPageBreak/>
        <w:t>Computer Connection</w:t>
      </w:r>
      <w:bookmarkEnd w:id="374"/>
    </w:p>
    <w:p w14:paraId="22293F7F" w14:textId="627825AF" w:rsidR="007E1723" w:rsidRPr="007E1723" w:rsidRDefault="007E1723" w:rsidP="007E1723">
      <w:r>
        <w:t xml:space="preserve">The simulator </w:t>
      </w:r>
      <w:r w:rsidR="002B7A19">
        <w:t xml:space="preserve">Power Board </w:t>
      </w:r>
      <w:r>
        <w:t xml:space="preserve">is connected to the </w:t>
      </w:r>
      <w:r w:rsidR="00FC4532">
        <w:t xml:space="preserve">Simulator PC in the </w:t>
      </w:r>
      <w:r>
        <w:t>ringing room with a serial cable. The type of cable required depends on the kind of serial port built into the PC.</w:t>
      </w:r>
    </w:p>
    <w:p w14:paraId="266BFAD9" w14:textId="5277AB3A" w:rsidR="00D30D7C" w:rsidRDefault="007E1723" w:rsidP="00D30D7C">
      <w:pPr>
        <w:pStyle w:val="Heading4"/>
      </w:pPr>
      <w:r>
        <w:t>9-Pin Serial Connector</w:t>
      </w:r>
    </w:p>
    <w:p w14:paraId="275EF1D8" w14:textId="6F8C0550" w:rsidR="007E1723" w:rsidRDefault="007E1723" w:rsidP="002B7A19">
      <w:pPr>
        <w:keepNext/>
      </w:pPr>
      <w:r>
        <w:t xml:space="preserve">The </w:t>
      </w:r>
      <w:r w:rsidR="00FC4532">
        <w:t xml:space="preserve">Simulator PC </w:t>
      </w:r>
      <w:r>
        <w:t>may be fitted with a 9-pin RS-232 serial or “COM” port, as illustrated in the following diagram:</w:t>
      </w:r>
    </w:p>
    <w:p w14:paraId="13AFCCB5" w14:textId="49D0CE7C" w:rsidR="007E1723" w:rsidRDefault="007E1723" w:rsidP="007E1723">
      <w:pPr>
        <w:keepNext/>
        <w:jc w:val="center"/>
      </w:pPr>
      <w:r>
        <w:rPr>
          <w:noProof/>
        </w:rPr>
        <w:drawing>
          <wp:inline distT="0" distB="0" distL="0" distR="0" wp14:anchorId="6A8E4808" wp14:editId="682E47B6">
            <wp:extent cx="4320000" cy="1350000"/>
            <wp:effectExtent l="19050" t="19050" r="2349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 Ports Vecteezy 9P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5A4CE8EF" w14:textId="2AAB242F" w:rsidR="007E1723" w:rsidRDefault="007E1723" w:rsidP="007E1723">
      <w:pPr>
        <w:pStyle w:val="Caption"/>
        <w:jc w:val="center"/>
      </w:pPr>
      <w:bookmarkStart w:id="375" w:name="_Toc170378969"/>
      <w:r>
        <w:t xml:space="preserve">Figure </w:t>
      </w:r>
      <w:r>
        <w:rPr>
          <w:noProof/>
        </w:rPr>
        <w:fldChar w:fldCharType="begin"/>
      </w:r>
      <w:r>
        <w:rPr>
          <w:noProof/>
        </w:rPr>
        <w:instrText xml:space="preserve"> SEQ Figure \* ARABIC </w:instrText>
      </w:r>
      <w:r>
        <w:rPr>
          <w:noProof/>
        </w:rPr>
        <w:fldChar w:fldCharType="separate"/>
      </w:r>
      <w:r w:rsidR="00A354A3">
        <w:rPr>
          <w:noProof/>
        </w:rPr>
        <w:t>66</w:t>
      </w:r>
      <w:r>
        <w:rPr>
          <w:noProof/>
        </w:rPr>
        <w:fldChar w:fldCharType="end"/>
      </w:r>
      <w:r>
        <w:t xml:space="preserve"> – 9-Pin Serial Port</w:t>
      </w:r>
      <w:bookmarkEnd w:id="375"/>
    </w:p>
    <w:p w14:paraId="442ECEE8" w14:textId="77777777" w:rsidR="002B7A19" w:rsidRDefault="007E1723" w:rsidP="007E1723">
      <w:r>
        <w:t>This type of serial port is common on older computers, but not often found on newer models.</w:t>
      </w:r>
      <w:r w:rsidR="002B7A19">
        <w:t xml:space="preserve"> </w:t>
      </w:r>
    </w:p>
    <w:p w14:paraId="6359A71C" w14:textId="026B3BC7" w:rsidR="00503B9B" w:rsidRDefault="002B7A19" w:rsidP="00D30D7C">
      <w:r>
        <w:t xml:space="preserve">If the </w:t>
      </w:r>
      <w:r w:rsidR="00FC4532">
        <w:t xml:space="preserve">Simulator PC </w:t>
      </w:r>
      <w:r>
        <w:t>has a 9-pin serial port, use a 9-pin Female to 9-pin Male straight-through</w:t>
      </w:r>
      <w:r>
        <w:rPr>
          <w:rStyle w:val="FootnoteReference"/>
        </w:rPr>
        <w:footnoteReference w:id="37"/>
      </w:r>
      <w:r>
        <w:t xml:space="preserve"> serial cable to connect the computer to the simulator interface. Examples of suitable cables are </w:t>
      </w:r>
      <w:r w:rsidR="00503B9B">
        <w:t xml:space="preserve">Farnell </w:t>
      </w:r>
      <w:r>
        <w:t xml:space="preserve">part </w:t>
      </w:r>
      <w:r w:rsidR="00503B9B" w:rsidRPr="00503B9B">
        <w:t>2444240</w:t>
      </w:r>
      <w:r w:rsidR="00503B9B">
        <w:t xml:space="preserve"> </w:t>
      </w:r>
      <w:r>
        <w:t xml:space="preserve">(1.8m), CPC part </w:t>
      </w:r>
      <w:r w:rsidR="00503B9B" w:rsidRPr="00503B9B">
        <w:t>CS24423</w:t>
      </w:r>
      <w:r w:rsidR="00503B9B">
        <w:t xml:space="preserve"> (1m), </w:t>
      </w:r>
      <w:r>
        <w:t xml:space="preserve">or CPC part </w:t>
      </w:r>
      <w:r w:rsidR="00503B9B" w:rsidRPr="00503B9B">
        <w:t>CS24424</w:t>
      </w:r>
      <w:r w:rsidR="00503B9B">
        <w:t xml:space="preserve"> (2m)</w:t>
      </w:r>
      <w:r>
        <w:t>.</w:t>
      </w:r>
    </w:p>
    <w:p w14:paraId="0EB5019B" w14:textId="04428C2C" w:rsidR="00503B9B" w:rsidRDefault="002B7A19" w:rsidP="002B7A19">
      <w:pPr>
        <w:keepNext/>
      </w:pPr>
      <w:r>
        <w:t>A typical cable, with the connectors required, is illustrated in the following photograph:</w:t>
      </w:r>
    </w:p>
    <w:p w14:paraId="68D70600" w14:textId="2269A68F" w:rsidR="00AA6BF6" w:rsidRDefault="00AA6BF6" w:rsidP="00AA6BF6">
      <w:pPr>
        <w:keepNext/>
        <w:jc w:val="center"/>
      </w:pPr>
      <w:r>
        <w:rPr>
          <w:noProof/>
        </w:rPr>
        <w:drawing>
          <wp:inline distT="0" distB="0" distL="0" distR="0" wp14:anchorId="4A278F32" wp14:editId="4A9E0D7F">
            <wp:extent cx="4320000" cy="2466000"/>
            <wp:effectExtent l="19050" t="19050" r="2349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67.jpg"/>
                    <pic:cNvPicPr/>
                  </pic:nvPicPr>
                  <pic:blipFill>
                    <a:blip r:embed="rId88">
                      <a:extLst>
                        <a:ext uri="{28A0092B-C50C-407E-A947-70E740481C1C}">
                          <a14:useLocalDpi xmlns:a14="http://schemas.microsoft.com/office/drawing/2010/main" val="0"/>
                        </a:ext>
                      </a:extLst>
                    </a:blip>
                    <a:stretch>
                      <a:fillRect/>
                    </a:stretch>
                  </pic:blipFill>
                  <pic:spPr>
                    <a:xfrm>
                      <a:off x="0" y="0"/>
                      <a:ext cx="4320000" cy="2466000"/>
                    </a:xfrm>
                    <a:prstGeom prst="rect">
                      <a:avLst/>
                    </a:prstGeom>
                    <a:ln w="12700">
                      <a:solidFill>
                        <a:schemeClr val="tx1"/>
                      </a:solidFill>
                    </a:ln>
                  </pic:spPr>
                </pic:pic>
              </a:graphicData>
            </a:graphic>
          </wp:inline>
        </w:drawing>
      </w:r>
    </w:p>
    <w:p w14:paraId="1C0E0B70" w14:textId="2F33EC33" w:rsidR="00AA6BF6" w:rsidRDefault="00AA6BF6" w:rsidP="00AA6BF6">
      <w:pPr>
        <w:pStyle w:val="Caption"/>
        <w:jc w:val="center"/>
      </w:pPr>
      <w:bookmarkStart w:id="376" w:name="_Toc170378970"/>
      <w:r>
        <w:t xml:space="preserve">Figure </w:t>
      </w:r>
      <w:r>
        <w:rPr>
          <w:noProof/>
        </w:rPr>
        <w:fldChar w:fldCharType="begin"/>
      </w:r>
      <w:r>
        <w:rPr>
          <w:noProof/>
        </w:rPr>
        <w:instrText xml:space="preserve"> SEQ Figure \* ARABIC </w:instrText>
      </w:r>
      <w:r>
        <w:rPr>
          <w:noProof/>
        </w:rPr>
        <w:fldChar w:fldCharType="separate"/>
      </w:r>
      <w:r w:rsidR="00A354A3">
        <w:rPr>
          <w:noProof/>
        </w:rPr>
        <w:t>67</w:t>
      </w:r>
      <w:r>
        <w:rPr>
          <w:noProof/>
        </w:rPr>
        <w:fldChar w:fldCharType="end"/>
      </w:r>
      <w:r>
        <w:t xml:space="preserve"> – 9-Pin Serial Cable</w:t>
      </w:r>
      <w:bookmarkEnd w:id="376"/>
    </w:p>
    <w:p w14:paraId="38085CC0" w14:textId="150A8FE4" w:rsidR="006E0931" w:rsidRPr="006E0931" w:rsidRDefault="006E0931" w:rsidP="006E0931">
      <w:r>
        <w:t>If your computer has both a 9-pin serial port and USB ports, use the 9-pin serial port.</w:t>
      </w:r>
    </w:p>
    <w:p w14:paraId="388A6D5D" w14:textId="5810FF1E" w:rsidR="00D30D7C" w:rsidRDefault="00D30D7C" w:rsidP="00D30D7C">
      <w:pPr>
        <w:pStyle w:val="Heading4"/>
      </w:pPr>
      <w:r>
        <w:lastRenderedPageBreak/>
        <w:t>USB</w:t>
      </w:r>
      <w:r w:rsidR="002B7A19">
        <w:t xml:space="preserve"> Connector</w:t>
      </w:r>
    </w:p>
    <w:p w14:paraId="3D79FC5A" w14:textId="452D45C7" w:rsidR="007E1723" w:rsidRPr="001F4FB7" w:rsidRDefault="002B7A19" w:rsidP="002B7A19">
      <w:pPr>
        <w:keepNext/>
      </w:pPr>
      <w:r>
        <w:t xml:space="preserve">More modern computers are likely to be fitted </w:t>
      </w:r>
      <w:r w:rsidR="006E0931">
        <w:t xml:space="preserve">only </w:t>
      </w:r>
      <w:r>
        <w:t>with USB ports, as illustrated in the following diagram:</w:t>
      </w:r>
    </w:p>
    <w:p w14:paraId="0BD2DF2B" w14:textId="44EA62ED" w:rsidR="007E1723" w:rsidRDefault="006E0931" w:rsidP="007E1723">
      <w:pPr>
        <w:keepNext/>
        <w:jc w:val="center"/>
      </w:pPr>
      <w:r>
        <w:rPr>
          <w:noProof/>
        </w:rPr>
        <w:drawing>
          <wp:inline distT="0" distB="0" distL="0" distR="0" wp14:anchorId="6EE1F53D" wp14:editId="55900EBF">
            <wp:extent cx="4320000" cy="1350000"/>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C Ports Vecteezy US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20000" cy="1350000"/>
                    </a:xfrm>
                    <a:prstGeom prst="rect">
                      <a:avLst/>
                    </a:prstGeom>
                    <a:ln w="12700">
                      <a:solidFill>
                        <a:schemeClr val="tx1"/>
                      </a:solidFill>
                    </a:ln>
                  </pic:spPr>
                </pic:pic>
              </a:graphicData>
            </a:graphic>
          </wp:inline>
        </w:drawing>
      </w:r>
    </w:p>
    <w:p w14:paraId="33C81943" w14:textId="4B514FB0" w:rsidR="007E1723" w:rsidRDefault="007E1723" w:rsidP="007E1723">
      <w:pPr>
        <w:pStyle w:val="Caption"/>
        <w:jc w:val="center"/>
      </w:pPr>
      <w:bookmarkStart w:id="377" w:name="_Toc170378971"/>
      <w:r>
        <w:t xml:space="preserve">Figure </w:t>
      </w:r>
      <w:r>
        <w:rPr>
          <w:noProof/>
        </w:rPr>
        <w:fldChar w:fldCharType="begin"/>
      </w:r>
      <w:r>
        <w:rPr>
          <w:noProof/>
        </w:rPr>
        <w:instrText xml:space="preserve"> SEQ Figure \* ARABIC </w:instrText>
      </w:r>
      <w:r>
        <w:rPr>
          <w:noProof/>
        </w:rPr>
        <w:fldChar w:fldCharType="separate"/>
      </w:r>
      <w:r w:rsidR="00A354A3">
        <w:rPr>
          <w:noProof/>
        </w:rPr>
        <w:t>68</w:t>
      </w:r>
      <w:r>
        <w:rPr>
          <w:noProof/>
        </w:rPr>
        <w:fldChar w:fldCharType="end"/>
      </w:r>
      <w:r>
        <w:t xml:space="preserve"> – PC USB Ports</w:t>
      </w:r>
      <w:bookmarkEnd w:id="377"/>
    </w:p>
    <w:p w14:paraId="2C6A2AC1" w14:textId="60572D03" w:rsidR="007E1723" w:rsidRDefault="002B7A19" w:rsidP="00D30D7C">
      <w:r>
        <w:t>In this case, use a USB</w:t>
      </w:r>
      <w:r w:rsidR="00FC4532">
        <w:t>-</w:t>
      </w:r>
      <w:r>
        <w:t xml:space="preserve">Serial adapter to connect the simulator Power Board to a spare USB port on the </w:t>
      </w:r>
      <w:r w:rsidR="00FC4532">
        <w:t>Simulator PC</w:t>
      </w:r>
      <w:r>
        <w:t xml:space="preserve">. </w:t>
      </w:r>
      <w:r w:rsidR="006E0931">
        <w:t>If necessary, a straight through serial cable as above can be used as an extension.</w:t>
      </w:r>
    </w:p>
    <w:p w14:paraId="49924F69" w14:textId="3B0BBCF6" w:rsidR="002B7A19" w:rsidRDefault="002B7A19" w:rsidP="002B7A19">
      <w:pPr>
        <w:keepNext/>
      </w:pPr>
      <w:r>
        <w:t>A</w:t>
      </w:r>
      <w:r w:rsidR="001661AB">
        <w:t>n example of a typical USB-Serial adapter is</w:t>
      </w:r>
      <w:r w:rsidR="009E4E3F">
        <w:t xml:space="preserve"> </w:t>
      </w:r>
      <w:r>
        <w:t>illustrated in the following photograph</w:t>
      </w:r>
      <w:r w:rsidR="009E4E3F">
        <w:rPr>
          <w:rStyle w:val="FootnoteReference"/>
        </w:rPr>
        <w:footnoteReference w:id="38"/>
      </w:r>
      <w:r w:rsidR="009E4E3F">
        <w:t>. Note that an extension cable may be required if (as in this case) the adapter does not have securing screws.</w:t>
      </w:r>
    </w:p>
    <w:p w14:paraId="08F68A37" w14:textId="358CB7B9" w:rsidR="00AA6BF6" w:rsidRDefault="00AA6BF6" w:rsidP="00AA6BF6">
      <w:pPr>
        <w:keepNext/>
        <w:jc w:val="center"/>
      </w:pPr>
      <w:r>
        <w:rPr>
          <w:noProof/>
        </w:rPr>
        <w:drawing>
          <wp:inline distT="0" distB="0" distL="0" distR="0" wp14:anchorId="72710534" wp14:editId="4CF797B1">
            <wp:extent cx="4320000" cy="3456000"/>
            <wp:effectExtent l="19050" t="19050" r="2349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0182.jpg"/>
                    <pic:cNvPicPr/>
                  </pic:nvPicPr>
                  <pic:blipFill>
                    <a:blip r:embed="rId90">
                      <a:extLst>
                        <a:ext uri="{28A0092B-C50C-407E-A947-70E740481C1C}">
                          <a14:useLocalDpi xmlns:a14="http://schemas.microsoft.com/office/drawing/2010/main" val="0"/>
                        </a:ext>
                      </a:extLst>
                    </a:blip>
                    <a:stretch>
                      <a:fillRect/>
                    </a:stretch>
                  </pic:blipFill>
                  <pic:spPr>
                    <a:xfrm>
                      <a:off x="0" y="0"/>
                      <a:ext cx="4320000" cy="3456000"/>
                    </a:xfrm>
                    <a:prstGeom prst="rect">
                      <a:avLst/>
                    </a:prstGeom>
                    <a:ln w="12700">
                      <a:solidFill>
                        <a:schemeClr val="tx1"/>
                      </a:solidFill>
                    </a:ln>
                  </pic:spPr>
                </pic:pic>
              </a:graphicData>
            </a:graphic>
          </wp:inline>
        </w:drawing>
      </w:r>
    </w:p>
    <w:p w14:paraId="75210B49" w14:textId="713A3835" w:rsidR="00AA6BF6" w:rsidRDefault="00AA6BF6" w:rsidP="00AA6BF6">
      <w:pPr>
        <w:pStyle w:val="Caption"/>
        <w:jc w:val="center"/>
      </w:pPr>
      <w:bookmarkStart w:id="378" w:name="_Toc170378972"/>
      <w:r>
        <w:t xml:space="preserve">Figure </w:t>
      </w:r>
      <w:r>
        <w:rPr>
          <w:noProof/>
        </w:rPr>
        <w:fldChar w:fldCharType="begin"/>
      </w:r>
      <w:r>
        <w:rPr>
          <w:noProof/>
        </w:rPr>
        <w:instrText xml:space="preserve"> SEQ Figure \* ARABIC </w:instrText>
      </w:r>
      <w:r>
        <w:rPr>
          <w:noProof/>
        </w:rPr>
        <w:fldChar w:fldCharType="separate"/>
      </w:r>
      <w:r w:rsidR="00A354A3">
        <w:rPr>
          <w:noProof/>
        </w:rPr>
        <w:t>69</w:t>
      </w:r>
      <w:r>
        <w:rPr>
          <w:noProof/>
        </w:rPr>
        <w:fldChar w:fldCharType="end"/>
      </w:r>
      <w:r>
        <w:t xml:space="preserve"> – USB to Serial Adapter</w:t>
      </w:r>
      <w:bookmarkEnd w:id="378"/>
    </w:p>
    <w:p w14:paraId="4BB8748D" w14:textId="7E47CAAA" w:rsidR="002B7A19" w:rsidRDefault="002B7A19" w:rsidP="00D30D7C">
      <w:r>
        <w:t xml:space="preserve">Install the drivers supplied with the </w:t>
      </w:r>
      <w:r w:rsidR="006E0931">
        <w:t>adapter and</w:t>
      </w:r>
      <w:r>
        <w:t xml:space="preserve"> identify the COM port number allocated (you will need to know this later</w:t>
      </w:r>
      <w:r w:rsidR="006E0931">
        <w:t xml:space="preserve"> to configure your Simulator Software Package)</w:t>
      </w:r>
      <w:r>
        <w:t xml:space="preserve">. </w:t>
      </w:r>
    </w:p>
    <w:p w14:paraId="773B70E4" w14:textId="297F975F" w:rsidR="00AA6BF6" w:rsidRPr="00D30D7C" w:rsidRDefault="006E0931" w:rsidP="00D30D7C">
      <w:r>
        <w:t xml:space="preserve">There is more information on USB-Serial adapters in the </w:t>
      </w:r>
      <w:r w:rsidRPr="00133866">
        <w:rPr>
          <w:b/>
          <w:i/>
        </w:rPr>
        <w:t>Technical Reference Guide</w:t>
      </w:r>
      <w:r>
        <w:t>.</w:t>
      </w:r>
      <w:r w:rsidR="002B7A19">
        <w:t xml:space="preserve"> </w:t>
      </w:r>
    </w:p>
    <w:p w14:paraId="2B51EF56" w14:textId="53EFB9CD" w:rsidR="00F80CCE" w:rsidRDefault="00F80CCE" w:rsidP="001F4FB7">
      <w:pPr>
        <w:pStyle w:val="Heading1"/>
        <w:pageBreakBefore/>
      </w:pPr>
      <w:bookmarkStart w:id="379" w:name="_Toc170378794"/>
      <w:r>
        <w:lastRenderedPageBreak/>
        <w:t xml:space="preserve">Interface </w:t>
      </w:r>
      <w:r w:rsidR="00000703">
        <w:t xml:space="preserve">Module </w:t>
      </w:r>
      <w:r w:rsidR="00DC03A1">
        <w:t>Set</w:t>
      </w:r>
      <w:r w:rsidR="00C30F94">
        <w:t>up</w:t>
      </w:r>
      <w:bookmarkEnd w:id="379"/>
    </w:p>
    <w:p w14:paraId="5373BF1F" w14:textId="4372450C" w:rsidR="00DC03A1" w:rsidRDefault="00DC03A1" w:rsidP="00DC03A1">
      <w:r>
        <w:t xml:space="preserve">The Type 2 Liverpool Simulator Interface </w:t>
      </w:r>
      <w:r w:rsidR="00000703">
        <w:t xml:space="preserve">module </w:t>
      </w:r>
      <w:r>
        <w:t xml:space="preserve">is highly configurable, but most of the default settings should be fine for </w:t>
      </w:r>
      <w:r w:rsidR="00EA451C">
        <w:t xml:space="preserve">most installations. There is detailed </w:t>
      </w:r>
      <w:r w:rsidR="00740E9D">
        <w:t xml:space="preserve">information about </w:t>
      </w:r>
      <w:r w:rsidR="00EA451C">
        <w:t xml:space="preserve">all the configuration options in the </w:t>
      </w:r>
      <w:r w:rsidR="00EA451C" w:rsidRPr="00133866">
        <w:rPr>
          <w:b/>
          <w:i/>
        </w:rPr>
        <w:t>Technical Reference Guide</w:t>
      </w:r>
      <w:r w:rsidR="00EA451C">
        <w:t>.</w:t>
      </w:r>
    </w:p>
    <w:p w14:paraId="08129EB2" w14:textId="74569546" w:rsidR="00F56FA9" w:rsidRDefault="00EA451C" w:rsidP="00F56FA9">
      <w:r>
        <w:t>There are a couple of configuration options which you should set before using the simulator</w:t>
      </w:r>
      <w:r w:rsidR="00740E9D">
        <w:t>:</w:t>
      </w:r>
      <w:r>
        <w:t xml:space="preserve"> disabling unused sensor channels</w:t>
      </w:r>
      <w:r w:rsidR="00740E9D">
        <w:t>,</w:t>
      </w:r>
      <w:r>
        <w:t xml:space="preserve"> and re</w:t>
      </w:r>
      <w:r w:rsidR="00740E9D">
        <w:t>-</w:t>
      </w:r>
      <w:r>
        <w:t xml:space="preserve">mapping sensors to bells. </w:t>
      </w:r>
      <w:r w:rsidR="00F56FA9">
        <w:t>C</w:t>
      </w:r>
      <w:r w:rsidR="00F56FA9" w:rsidRPr="008C7B76">
        <w:t>onfiguration of the Simulator Interface should only need to be done once. All settings are retained in non-volatile EEPROM when the interface is powered off.</w:t>
      </w:r>
    </w:p>
    <w:p w14:paraId="38A99C76" w14:textId="32F919A6" w:rsidR="00000703" w:rsidRPr="008C7B76" w:rsidRDefault="00000703" w:rsidP="00F56FA9">
      <w:r w:rsidRPr="00166FBD">
        <w:rPr>
          <w:b/>
          <w:bCs/>
        </w:rPr>
        <w:t>Note</w:t>
      </w:r>
      <w:r>
        <w:t xml:space="preserve">: </w:t>
      </w:r>
      <w:r w:rsidRPr="00000703">
        <w:t>When multiple PCs are connected, only one PC can be used to configure the Simulator Interface using a terminal emulator</w:t>
      </w:r>
      <w:r>
        <w:t xml:space="preserve">. Refer to the </w:t>
      </w:r>
      <w:r w:rsidRPr="00000703">
        <w:t>Multi-PC Guide</w:t>
      </w:r>
      <w:r>
        <w:t xml:space="preserve"> for more information</w:t>
      </w:r>
      <w:r w:rsidRPr="00000703">
        <w:t>.</w:t>
      </w:r>
    </w:p>
    <w:p w14:paraId="6537D0E8" w14:textId="24EB5CDF" w:rsidR="00FC4532" w:rsidRDefault="00F56FA9" w:rsidP="00FC4532">
      <w:pPr>
        <w:pStyle w:val="Heading2"/>
      </w:pPr>
      <w:bookmarkStart w:id="380" w:name="_Toc170378795"/>
      <w:r>
        <w:t>Connecting to the Interface</w:t>
      </w:r>
      <w:r w:rsidR="00000703">
        <w:t xml:space="preserve"> Module</w:t>
      </w:r>
      <w:bookmarkEnd w:id="380"/>
    </w:p>
    <w:p w14:paraId="1A92CF62" w14:textId="77777777" w:rsidR="008458D2" w:rsidRPr="008C7B76" w:rsidRDefault="008458D2" w:rsidP="00F56FA9">
      <w:pPr>
        <w:pStyle w:val="ListParagraph"/>
        <w:numPr>
          <w:ilvl w:val="0"/>
          <w:numId w:val="28"/>
        </w:numPr>
        <w:spacing w:afterLines="200" w:after="480"/>
      </w:pPr>
      <w:r w:rsidRPr="008C7B76">
        <w:t>On the Simulator PC, ensure that a Simulator Software Package (e.g. Abel) is not running. Close the Simulator Software Package down if it is running.</w:t>
      </w:r>
    </w:p>
    <w:p w14:paraId="0D2AB22E" w14:textId="77777777" w:rsidR="008458D2" w:rsidRPr="008C7B76" w:rsidRDefault="008458D2" w:rsidP="00F56FA9">
      <w:pPr>
        <w:pStyle w:val="ListParagraph"/>
        <w:keepNext/>
        <w:numPr>
          <w:ilvl w:val="0"/>
          <w:numId w:val="28"/>
        </w:numPr>
        <w:spacing w:afterLines="200" w:after="480"/>
      </w:pPr>
      <w:r w:rsidRPr="008C7B76">
        <w:t>Download and install a serial terminal emulator package</w:t>
      </w:r>
      <w:r w:rsidRPr="008C7B76">
        <w:rPr>
          <w:rStyle w:val="FootnoteReference"/>
        </w:rPr>
        <w:footnoteReference w:id="39"/>
      </w:r>
      <w:r w:rsidRPr="008C7B76">
        <w:t>. This manual assumes the use of the Open Source PuTTY terminal emulator.</w:t>
      </w:r>
    </w:p>
    <w:p w14:paraId="3A023E71" w14:textId="77777777" w:rsidR="008458D2" w:rsidRPr="008C7B76" w:rsidRDefault="008458D2" w:rsidP="00F56FA9">
      <w:pPr>
        <w:pStyle w:val="ListParagraph"/>
        <w:keepNext/>
        <w:numPr>
          <w:ilvl w:val="0"/>
          <w:numId w:val="28"/>
        </w:numPr>
        <w:spacing w:afterLines="200" w:after="480"/>
      </w:pPr>
      <w:r w:rsidRPr="008C7B76">
        <w:t>Start the PuTTY terminal emulator by double-clicking the PuTTY icon on the desktop.</w:t>
      </w:r>
    </w:p>
    <w:p w14:paraId="03224394" w14:textId="77777777" w:rsidR="008458D2" w:rsidRDefault="008458D2" w:rsidP="008458D2">
      <w:pPr>
        <w:pStyle w:val="ListParagraph"/>
        <w:spacing w:afterLines="200" w:after="480"/>
        <w:jc w:val="center"/>
      </w:pPr>
      <w:r>
        <w:rPr>
          <w:noProof/>
          <w:lang w:eastAsia="en-GB"/>
        </w:rPr>
        <w:drawing>
          <wp:inline distT="0" distB="0" distL="0" distR="0" wp14:anchorId="6203B34E" wp14:editId="4302B2E5">
            <wp:extent cx="540000" cy="6264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Putty Icon.png"/>
                    <pic:cNvPicPr/>
                  </pic:nvPicPr>
                  <pic:blipFill>
                    <a:blip r:embed="rId91">
                      <a:extLst>
                        <a:ext uri="{28A0092B-C50C-407E-A947-70E740481C1C}">
                          <a14:useLocalDpi xmlns:a14="http://schemas.microsoft.com/office/drawing/2010/main" val="0"/>
                        </a:ext>
                      </a:extLst>
                    </a:blip>
                    <a:stretch>
                      <a:fillRect/>
                    </a:stretch>
                  </pic:blipFill>
                  <pic:spPr>
                    <a:xfrm>
                      <a:off x="0" y="0"/>
                      <a:ext cx="540000" cy="626400"/>
                    </a:xfrm>
                    <a:prstGeom prst="rect">
                      <a:avLst/>
                    </a:prstGeom>
                  </pic:spPr>
                </pic:pic>
              </a:graphicData>
            </a:graphic>
          </wp:inline>
        </w:drawing>
      </w:r>
    </w:p>
    <w:p w14:paraId="54874607" w14:textId="77777777" w:rsidR="008458D2" w:rsidRPr="008F57A9" w:rsidRDefault="008458D2" w:rsidP="008458D2">
      <w:pPr>
        <w:pStyle w:val="ListParagraph"/>
        <w:keepNext/>
        <w:numPr>
          <w:ilvl w:val="0"/>
          <w:numId w:val="27"/>
        </w:numPr>
        <w:spacing w:afterLines="200" w:after="480"/>
        <w:ind w:left="714" w:hanging="357"/>
      </w:pPr>
      <w:r w:rsidRPr="008F57A9">
        <w:t xml:space="preserve">Configure a Serial connection using </w:t>
      </w:r>
      <w:r>
        <w:t>the COM port number of the serial port (e.g. COM1)</w:t>
      </w:r>
      <w:r w:rsidRPr="008F57A9">
        <w:t>, running at 2400 bps, and then click Open. You should not need to change any other settings in PuTTY.</w:t>
      </w:r>
    </w:p>
    <w:p w14:paraId="64965C66" w14:textId="77777777" w:rsidR="008458D2" w:rsidRDefault="008458D2" w:rsidP="008458D2">
      <w:pPr>
        <w:pStyle w:val="ListParagraph"/>
        <w:keepNext/>
        <w:spacing w:after="120"/>
        <w:contextualSpacing w:val="0"/>
        <w:jc w:val="center"/>
      </w:pPr>
      <w:r>
        <w:rPr>
          <w:noProof/>
          <w:lang w:eastAsia="en-GB"/>
        </w:rPr>
        <w:drawing>
          <wp:inline distT="0" distB="0" distL="0" distR="0" wp14:anchorId="5995D9D3" wp14:editId="64D25D4D">
            <wp:extent cx="3240000" cy="311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 Putty Config21.png"/>
                    <pic:cNvPicPr/>
                  </pic:nvPicPr>
                  <pic:blipFill>
                    <a:blip r:embed="rId92">
                      <a:extLst>
                        <a:ext uri="{28A0092B-C50C-407E-A947-70E740481C1C}">
                          <a14:useLocalDpi xmlns:a14="http://schemas.microsoft.com/office/drawing/2010/main" val="0"/>
                        </a:ext>
                      </a:extLst>
                    </a:blip>
                    <a:stretch>
                      <a:fillRect/>
                    </a:stretch>
                  </pic:blipFill>
                  <pic:spPr>
                    <a:xfrm>
                      <a:off x="0" y="0"/>
                      <a:ext cx="3240000" cy="3114000"/>
                    </a:xfrm>
                    <a:prstGeom prst="rect">
                      <a:avLst/>
                    </a:prstGeom>
                  </pic:spPr>
                </pic:pic>
              </a:graphicData>
            </a:graphic>
          </wp:inline>
        </w:drawing>
      </w:r>
    </w:p>
    <w:p w14:paraId="7763AE6F" w14:textId="78993687" w:rsidR="008458D2" w:rsidRDefault="008458D2" w:rsidP="008458D2">
      <w:pPr>
        <w:pStyle w:val="Caption"/>
        <w:ind w:left="714"/>
        <w:jc w:val="center"/>
      </w:pPr>
      <w:bookmarkStart w:id="381" w:name="_Toc415420604"/>
      <w:bookmarkStart w:id="382" w:name="_Toc472625853"/>
      <w:bookmarkStart w:id="383" w:name="_Toc170378973"/>
      <w:r>
        <w:t xml:space="preserve">Figure </w:t>
      </w:r>
      <w:r w:rsidR="00263CEE">
        <w:rPr>
          <w:noProof/>
        </w:rPr>
        <w:fldChar w:fldCharType="begin"/>
      </w:r>
      <w:r w:rsidR="00263CEE">
        <w:rPr>
          <w:noProof/>
        </w:rPr>
        <w:instrText xml:space="preserve"> SEQ Figure \* ARABIC </w:instrText>
      </w:r>
      <w:r w:rsidR="00263CEE">
        <w:rPr>
          <w:noProof/>
        </w:rPr>
        <w:fldChar w:fldCharType="separate"/>
      </w:r>
      <w:r w:rsidR="00A354A3">
        <w:rPr>
          <w:noProof/>
        </w:rPr>
        <w:t>70</w:t>
      </w:r>
      <w:r w:rsidR="00263CEE">
        <w:rPr>
          <w:noProof/>
        </w:rPr>
        <w:fldChar w:fldCharType="end"/>
      </w:r>
      <w:r>
        <w:t xml:space="preserve"> – PuTTY Configuration Dialogue</w:t>
      </w:r>
      <w:bookmarkEnd w:id="381"/>
      <w:bookmarkEnd w:id="382"/>
      <w:bookmarkEnd w:id="383"/>
    </w:p>
    <w:p w14:paraId="4627E26B" w14:textId="77777777" w:rsidR="008458D2" w:rsidRPr="008F57A9" w:rsidRDefault="008458D2" w:rsidP="00F56FA9">
      <w:pPr>
        <w:keepNext/>
        <w:spacing w:after="120"/>
        <w:ind w:left="357"/>
      </w:pPr>
      <w:r w:rsidRPr="008F57A9">
        <w:lastRenderedPageBreak/>
        <w:t>Click on the PuTTY terminal window, then type “?” (question mark). There is no need to press Enter. After a short pause the Simulator Interface will respond by displaying its current settings, which may not be identical to these examples</w:t>
      </w:r>
      <w:r w:rsidRPr="008F57A9">
        <w:rPr>
          <w:rStyle w:val="FootnoteReference"/>
        </w:rPr>
        <w:footnoteReference w:id="40"/>
      </w:r>
      <w:r w:rsidRPr="008F57A9">
        <w:t xml:space="preserve">. </w:t>
      </w:r>
    </w:p>
    <w:p w14:paraId="06B50443" w14:textId="40A0392F" w:rsidR="008458D2" w:rsidRDefault="00F56FA9" w:rsidP="00F56FA9">
      <w:pPr>
        <w:jc w:val="center"/>
      </w:pPr>
      <w:r>
        <w:rPr>
          <w:noProof/>
        </w:rPr>
        <w:drawing>
          <wp:inline distT="0" distB="0" distL="0" distR="0" wp14:anchorId="446376B7" wp14:editId="36CE2D29">
            <wp:extent cx="4320000" cy="27144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3">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1DA8B84A" w14:textId="6C80700D" w:rsidR="00F56FA9" w:rsidRDefault="00F56FA9" w:rsidP="00F56FA9">
      <w:pPr>
        <w:pStyle w:val="Caption"/>
        <w:jc w:val="center"/>
      </w:pPr>
      <w:bookmarkStart w:id="384" w:name="_Toc170378974"/>
      <w:r>
        <w:t xml:space="preserve">Figure </w:t>
      </w:r>
      <w:r>
        <w:rPr>
          <w:noProof/>
        </w:rPr>
        <w:fldChar w:fldCharType="begin"/>
      </w:r>
      <w:r>
        <w:rPr>
          <w:noProof/>
        </w:rPr>
        <w:instrText xml:space="preserve"> SEQ Figure \* ARABIC </w:instrText>
      </w:r>
      <w:r>
        <w:rPr>
          <w:noProof/>
        </w:rPr>
        <w:fldChar w:fldCharType="separate"/>
      </w:r>
      <w:r w:rsidR="00A354A3">
        <w:rPr>
          <w:noProof/>
        </w:rPr>
        <w:t>71</w:t>
      </w:r>
      <w:r>
        <w:rPr>
          <w:noProof/>
        </w:rPr>
        <w:fldChar w:fldCharType="end"/>
      </w:r>
      <w:r>
        <w:t xml:space="preserve"> – Display Interface Settings</w:t>
      </w:r>
      <w:bookmarkEnd w:id="384"/>
    </w:p>
    <w:p w14:paraId="3F1E5693" w14:textId="77777777" w:rsidR="00F80CCE" w:rsidRPr="00F80CCE" w:rsidRDefault="00F80CCE" w:rsidP="005B6B50">
      <w:pPr>
        <w:pStyle w:val="Heading2"/>
      </w:pPr>
      <w:bookmarkStart w:id="385" w:name="_Toc170378796"/>
      <w:r>
        <w:t>Worked Example</w:t>
      </w:r>
      <w:bookmarkEnd w:id="385"/>
    </w:p>
    <w:p w14:paraId="14494646" w14:textId="17B81384" w:rsidR="00EA451C" w:rsidRPr="00DC03A1" w:rsidRDefault="00EA451C" w:rsidP="00EA451C">
      <w:r>
        <w:t xml:space="preserve">The following worked example shows how to </w:t>
      </w:r>
      <w:r w:rsidR="00740E9D">
        <w:t>disable unused sensor channels, and re-map</w:t>
      </w:r>
      <w:r w:rsidR="00C30F94">
        <w:t xml:space="preserve"> channels when setting </w:t>
      </w:r>
      <w:r>
        <w:t>up the Simulator Interface. You should adapt the instructions in the</w:t>
      </w:r>
      <w:r w:rsidR="00C30F94">
        <w:t xml:space="preserve"> worked </w:t>
      </w:r>
      <w:r>
        <w:t>example to suit your installation.</w:t>
      </w:r>
    </w:p>
    <w:p w14:paraId="5A199BFB" w14:textId="77777777" w:rsidR="00EA451C" w:rsidRDefault="00EA451C" w:rsidP="00EA451C">
      <w:pPr>
        <w:pStyle w:val="Heading3"/>
      </w:pPr>
      <w:bookmarkStart w:id="386" w:name="_Toc170378797"/>
      <w:r>
        <w:t>Sensor Channels</w:t>
      </w:r>
      <w:bookmarkEnd w:id="386"/>
    </w:p>
    <w:p w14:paraId="2381E100" w14:textId="373EEE64" w:rsidR="00EA451C" w:rsidRDefault="00EA451C" w:rsidP="00EA451C">
      <w:r w:rsidRPr="00EA451C">
        <w:t xml:space="preserve">Before configuring the interface, it is important to understand the difference between interface sensor channels numbers, and numbers of the bells. The channel numbers are fixed as shown in the diagram below: Channel 1 is always the first sensor on the first chain, </w:t>
      </w:r>
      <w:r>
        <w:t>c</w:t>
      </w:r>
      <w:r w:rsidRPr="00EA451C">
        <w:t xml:space="preserve">hannel 2 is always the second sensor on the first chain, and so on up to </w:t>
      </w:r>
      <w:r>
        <w:t>c</w:t>
      </w:r>
      <w:r w:rsidRPr="00EA451C">
        <w:t>hannel 16.</w:t>
      </w:r>
    </w:p>
    <w:p w14:paraId="48A1774B" w14:textId="77777777" w:rsidR="00EA451C" w:rsidRDefault="00EA451C" w:rsidP="00EA451C">
      <w:pPr>
        <w:jc w:val="center"/>
      </w:pPr>
      <w:r>
        <w:rPr>
          <w:noProof/>
          <w:lang w:eastAsia="en-GB"/>
        </w:rPr>
        <w:lastRenderedPageBreak/>
        <w:drawing>
          <wp:inline distT="0" distB="0" distL="0" distR="0" wp14:anchorId="0CAD92B7" wp14:editId="19D7D220">
            <wp:extent cx="4752000" cy="2592000"/>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52000" cy="2592000"/>
                    </a:xfrm>
                    <a:prstGeom prst="rect">
                      <a:avLst/>
                    </a:prstGeom>
                    <a:ln w="12700">
                      <a:solidFill>
                        <a:schemeClr val="tx1"/>
                      </a:solidFill>
                    </a:ln>
                  </pic:spPr>
                </pic:pic>
              </a:graphicData>
            </a:graphic>
          </wp:inline>
        </w:drawing>
      </w:r>
    </w:p>
    <w:p w14:paraId="756A5E38" w14:textId="717C8F9B" w:rsidR="00EA451C" w:rsidRDefault="00EA451C" w:rsidP="00EA451C">
      <w:pPr>
        <w:pStyle w:val="Caption"/>
        <w:jc w:val="center"/>
      </w:pPr>
      <w:bookmarkStart w:id="387" w:name="_Toc170378975"/>
      <w:r>
        <w:t xml:space="preserve">Figure </w:t>
      </w:r>
      <w:r>
        <w:rPr>
          <w:noProof/>
        </w:rPr>
        <w:fldChar w:fldCharType="begin"/>
      </w:r>
      <w:r>
        <w:rPr>
          <w:noProof/>
        </w:rPr>
        <w:instrText xml:space="preserve"> SEQ Figure \* ARABIC </w:instrText>
      </w:r>
      <w:r>
        <w:rPr>
          <w:noProof/>
        </w:rPr>
        <w:fldChar w:fldCharType="separate"/>
      </w:r>
      <w:r w:rsidR="00A354A3">
        <w:rPr>
          <w:noProof/>
        </w:rPr>
        <w:t>72</w:t>
      </w:r>
      <w:r>
        <w:rPr>
          <w:noProof/>
        </w:rPr>
        <w:fldChar w:fldCharType="end"/>
      </w:r>
      <w:r>
        <w:t xml:space="preserve"> – Interface Channel </w:t>
      </w:r>
      <w:r w:rsidR="00BA093F">
        <w:t>Numbers</w:t>
      </w:r>
      <w:bookmarkEnd w:id="387"/>
    </w:p>
    <w:p w14:paraId="1184A8FD" w14:textId="77777777" w:rsidR="00C30F94" w:rsidRDefault="00C30F94" w:rsidP="00C30F94">
      <w:r>
        <w:t xml:space="preserve">To re-iterate the guidance in the previous section, </w:t>
      </w:r>
      <w:r w:rsidRPr="001F4FB7">
        <w:t>there is no requirement to connect any particular sensor to any specific bell, and no requirement that chains should consist of any particular number of sensors.</w:t>
      </w:r>
      <w:r>
        <w:t xml:space="preserve"> </w:t>
      </w:r>
      <w:r w:rsidRPr="001F4FB7">
        <w:t xml:space="preserve">The </w:t>
      </w:r>
      <w:r>
        <w:t xml:space="preserve">sensor </w:t>
      </w:r>
      <w:r w:rsidRPr="001F4FB7">
        <w:t>cabling should be arranged to suit the layout and constraints of the belfry.</w:t>
      </w:r>
    </w:p>
    <w:p w14:paraId="0F42D226" w14:textId="77777777" w:rsidR="00C30F94" w:rsidRPr="00C30F94" w:rsidRDefault="00C30F94" w:rsidP="00C30F94"/>
    <w:p w14:paraId="4FF6545C" w14:textId="77777777" w:rsidR="00EA451C" w:rsidRDefault="00EA451C" w:rsidP="00EA451C">
      <w:pPr>
        <w:pStyle w:val="Heading3"/>
        <w:pageBreakBefore/>
      </w:pPr>
      <w:bookmarkStart w:id="388" w:name="_Toc170378798"/>
      <w:r>
        <w:lastRenderedPageBreak/>
        <w:t>Example Installation</w:t>
      </w:r>
      <w:bookmarkEnd w:id="388"/>
    </w:p>
    <w:p w14:paraId="08AEEB16" w14:textId="49157DED" w:rsidR="00EA451C" w:rsidRPr="00EA451C" w:rsidRDefault="00EA451C" w:rsidP="00EA451C">
      <w:pPr>
        <w:keepNext/>
      </w:pPr>
      <w:r>
        <w:t>The diagram below shows the sensor cabling for a mythical ring of six. The cables between the sensors and the interface have been routed as shown, to avoid the clock wires, chiming hammers, rope chutes and all the other things which clutter up the belfry.</w:t>
      </w:r>
      <w:r w:rsidR="00C30F94">
        <w:t xml:space="preserve"> This example is deliberately convoluted to show how the interface settings can be configured.</w:t>
      </w:r>
    </w:p>
    <w:p w14:paraId="42C4FBB4" w14:textId="77777777" w:rsidR="005B6B50" w:rsidRDefault="005B6B50" w:rsidP="00CA2E9E">
      <w:pPr>
        <w:jc w:val="center"/>
      </w:pPr>
      <w:r>
        <w:rPr>
          <w:noProof/>
          <w:lang w:eastAsia="en-GB"/>
        </w:rPr>
        <w:drawing>
          <wp:inline distT="0" distB="0" distL="0" distR="0" wp14:anchorId="438148E8" wp14:editId="770D9E90">
            <wp:extent cx="4320000" cy="299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Bell Frame Exampl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991600"/>
                    </a:xfrm>
                    <a:prstGeom prst="rect">
                      <a:avLst/>
                    </a:prstGeom>
                  </pic:spPr>
                </pic:pic>
              </a:graphicData>
            </a:graphic>
          </wp:inline>
        </w:drawing>
      </w:r>
    </w:p>
    <w:p w14:paraId="19F9059B" w14:textId="00F543D8" w:rsidR="00D2043A" w:rsidRDefault="00D2043A" w:rsidP="00D2043A">
      <w:pPr>
        <w:pStyle w:val="Caption"/>
        <w:jc w:val="center"/>
      </w:pPr>
      <w:bookmarkStart w:id="389" w:name="_Toc170378976"/>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A354A3">
        <w:rPr>
          <w:noProof/>
        </w:rPr>
        <w:t>73</w:t>
      </w:r>
      <w:r w:rsidR="00DC03A1">
        <w:rPr>
          <w:noProof/>
        </w:rPr>
        <w:fldChar w:fldCharType="end"/>
      </w:r>
      <w:r>
        <w:t xml:space="preserve"> – </w:t>
      </w:r>
      <w:r w:rsidR="00DA4419">
        <w:t>Example Sensor Cabling</w:t>
      </w:r>
      <w:bookmarkEnd w:id="389"/>
    </w:p>
    <w:p w14:paraId="30A202D5" w14:textId="5EAB4FED" w:rsidR="00EA451C" w:rsidRPr="00EA451C" w:rsidRDefault="00EA451C" w:rsidP="00EA451C">
      <w:r>
        <w:t xml:space="preserve">As a result, the sensors on the bells are connected to the following channels. Channels </w:t>
      </w:r>
      <w:r w:rsidR="00BA093F">
        <w:t>6, 7, 8, and 10 to 16 are not used.</w:t>
      </w:r>
    </w:p>
    <w:p w14:paraId="10D377E2" w14:textId="77777777" w:rsidR="005B6B50" w:rsidRDefault="005B6B50" w:rsidP="00CA2E9E">
      <w:pPr>
        <w:jc w:val="center"/>
      </w:pPr>
      <w:r>
        <w:rPr>
          <w:noProof/>
          <w:lang w:eastAsia="en-GB"/>
        </w:rPr>
        <w:drawing>
          <wp:inline distT="0" distB="0" distL="0" distR="0" wp14:anchorId="359E3A67" wp14:editId="0F1D6DE5">
            <wp:extent cx="4320000" cy="2584800"/>
            <wp:effectExtent l="19050" t="19050" r="2349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Channel Map Examp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584800"/>
                    </a:xfrm>
                    <a:prstGeom prst="rect">
                      <a:avLst/>
                    </a:prstGeom>
                    <a:ln w="12700">
                      <a:solidFill>
                        <a:schemeClr val="tx1"/>
                      </a:solidFill>
                    </a:ln>
                  </pic:spPr>
                </pic:pic>
              </a:graphicData>
            </a:graphic>
          </wp:inline>
        </w:drawing>
      </w:r>
    </w:p>
    <w:p w14:paraId="1BAAC4F0" w14:textId="515F8A55" w:rsidR="00D2043A" w:rsidRDefault="00D2043A" w:rsidP="00D2043A">
      <w:pPr>
        <w:pStyle w:val="Caption"/>
        <w:jc w:val="center"/>
      </w:pPr>
      <w:bookmarkStart w:id="390" w:name="_Toc170378977"/>
      <w:r>
        <w:t xml:space="preserve">Figure </w:t>
      </w:r>
      <w:r w:rsidR="00DC03A1">
        <w:rPr>
          <w:noProof/>
        </w:rPr>
        <w:fldChar w:fldCharType="begin"/>
      </w:r>
      <w:r w:rsidR="00DC03A1">
        <w:rPr>
          <w:noProof/>
        </w:rPr>
        <w:instrText xml:space="preserve"> SEQ Figure \* ARABIC </w:instrText>
      </w:r>
      <w:r w:rsidR="00DC03A1">
        <w:rPr>
          <w:noProof/>
        </w:rPr>
        <w:fldChar w:fldCharType="separate"/>
      </w:r>
      <w:r w:rsidR="00A354A3">
        <w:rPr>
          <w:noProof/>
        </w:rPr>
        <w:t>74</w:t>
      </w:r>
      <w:r w:rsidR="00DC03A1">
        <w:rPr>
          <w:noProof/>
        </w:rPr>
        <w:fldChar w:fldCharType="end"/>
      </w:r>
      <w:r>
        <w:t xml:space="preserve"> – </w:t>
      </w:r>
      <w:r w:rsidR="00DA4419">
        <w:t>Example Channel Connections</w:t>
      </w:r>
      <w:bookmarkEnd w:id="390"/>
    </w:p>
    <w:p w14:paraId="24798998" w14:textId="21DA76A3" w:rsidR="00DC03A1" w:rsidRDefault="00BA093F" w:rsidP="00DC03A1">
      <w:pPr>
        <w:keepNext/>
      </w:pPr>
      <w:r>
        <w:lastRenderedPageBreak/>
        <w:t>These unused channels will be disabled on the simulator interface.</w:t>
      </w:r>
      <w:r w:rsidR="00C30F94">
        <w:t xml:space="preserve"> There is no point scanning these channels for sensor signals, as there are no sensors connected to them.</w:t>
      </w:r>
    </w:p>
    <w:p w14:paraId="65A043F7" w14:textId="6A6DE91F" w:rsidR="00DC03A1" w:rsidRDefault="00BA093F" w:rsidP="00DC03A1">
      <w:pPr>
        <w:jc w:val="center"/>
      </w:pPr>
      <w:r>
        <w:rPr>
          <w:noProof/>
        </w:rPr>
        <w:drawing>
          <wp:inline distT="0" distB="0" distL="0" distR="0" wp14:anchorId="15953BC8" wp14:editId="1116B42A">
            <wp:extent cx="4320000" cy="2610000"/>
            <wp:effectExtent l="19050" t="19050" r="2349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2 Channels Disable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610000"/>
                    </a:xfrm>
                    <a:prstGeom prst="rect">
                      <a:avLst/>
                    </a:prstGeom>
                    <a:ln w="12700">
                      <a:solidFill>
                        <a:schemeClr val="tx1"/>
                      </a:solidFill>
                    </a:ln>
                  </pic:spPr>
                </pic:pic>
              </a:graphicData>
            </a:graphic>
          </wp:inline>
        </w:drawing>
      </w:r>
    </w:p>
    <w:p w14:paraId="505C39F7" w14:textId="1D2CD962" w:rsidR="00DC03A1" w:rsidRDefault="00DC03A1" w:rsidP="00DC03A1">
      <w:pPr>
        <w:pStyle w:val="Caption"/>
        <w:jc w:val="center"/>
      </w:pPr>
      <w:bookmarkStart w:id="391" w:name="_Toc170378978"/>
      <w:r>
        <w:t xml:space="preserve">Figure </w:t>
      </w:r>
      <w:r>
        <w:rPr>
          <w:noProof/>
        </w:rPr>
        <w:fldChar w:fldCharType="begin"/>
      </w:r>
      <w:r>
        <w:rPr>
          <w:noProof/>
        </w:rPr>
        <w:instrText xml:space="preserve"> SEQ Figure \* ARABIC </w:instrText>
      </w:r>
      <w:r>
        <w:rPr>
          <w:noProof/>
        </w:rPr>
        <w:fldChar w:fldCharType="separate"/>
      </w:r>
      <w:r w:rsidR="00A354A3">
        <w:rPr>
          <w:noProof/>
        </w:rPr>
        <w:t>75</w:t>
      </w:r>
      <w:r>
        <w:rPr>
          <w:noProof/>
        </w:rPr>
        <w:fldChar w:fldCharType="end"/>
      </w:r>
      <w:r>
        <w:t xml:space="preserve"> –</w:t>
      </w:r>
      <w:r w:rsidR="00BA093F">
        <w:t xml:space="preserve"> Disabled </w:t>
      </w:r>
      <w:r>
        <w:t>Channels</w:t>
      </w:r>
      <w:bookmarkEnd w:id="391"/>
    </w:p>
    <w:p w14:paraId="7EAFE74B" w14:textId="490F4606" w:rsidR="00DC03A1" w:rsidRDefault="00BA093F" w:rsidP="00BA093F">
      <w:pPr>
        <w:pStyle w:val="Heading3"/>
      </w:pPr>
      <w:bookmarkStart w:id="392" w:name="_Toc170378799"/>
      <w:r>
        <w:t>D</w:t>
      </w:r>
      <w:r w:rsidR="00C30F94">
        <w:t>efault Settings</w:t>
      </w:r>
      <w:bookmarkEnd w:id="392"/>
    </w:p>
    <w:p w14:paraId="43CB8DB7" w14:textId="77777777" w:rsidR="00BA093F" w:rsidRDefault="00BA093F" w:rsidP="00BA093F">
      <w:r>
        <w:t xml:space="preserve">Open a terminal session to the interface using PuTTY, as described above. </w:t>
      </w:r>
    </w:p>
    <w:p w14:paraId="443ADAAF" w14:textId="283CFC23" w:rsidR="00BA093F" w:rsidRPr="00BA093F" w:rsidRDefault="00BA093F" w:rsidP="006C4A3A">
      <w:pPr>
        <w:pStyle w:val="ListParagraph"/>
        <w:numPr>
          <w:ilvl w:val="0"/>
          <w:numId w:val="25"/>
        </w:numPr>
      </w:pPr>
      <w:r>
        <w:t>The “?” command shows the default settings:</w:t>
      </w:r>
    </w:p>
    <w:p w14:paraId="3D492693" w14:textId="73134852" w:rsidR="00DC03A1" w:rsidRDefault="00DC03A1" w:rsidP="00DC03A1">
      <w:pPr>
        <w:jc w:val="center"/>
      </w:pPr>
      <w:r>
        <w:rPr>
          <w:noProof/>
        </w:rPr>
        <w:drawing>
          <wp:inline distT="0" distB="0" distL="0" distR="0" wp14:anchorId="45CA780F" wp14:editId="06801073">
            <wp:extent cx="4320000" cy="2714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ings 1.png"/>
                    <pic:cNvPicPr/>
                  </pic:nvPicPr>
                  <pic:blipFill>
                    <a:blip r:embed="rId93">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A59B8D5" w14:textId="74DE260B" w:rsidR="00DC03A1" w:rsidRDefault="00DC03A1" w:rsidP="00DC03A1">
      <w:pPr>
        <w:pStyle w:val="Caption"/>
        <w:jc w:val="center"/>
      </w:pPr>
      <w:bookmarkStart w:id="393" w:name="_Toc170378979"/>
      <w:r>
        <w:t xml:space="preserve">Figure </w:t>
      </w:r>
      <w:r>
        <w:rPr>
          <w:noProof/>
        </w:rPr>
        <w:fldChar w:fldCharType="begin"/>
      </w:r>
      <w:r>
        <w:rPr>
          <w:noProof/>
        </w:rPr>
        <w:instrText xml:space="preserve"> SEQ Figure \* ARABIC </w:instrText>
      </w:r>
      <w:r>
        <w:rPr>
          <w:noProof/>
        </w:rPr>
        <w:fldChar w:fldCharType="separate"/>
      </w:r>
      <w:r w:rsidR="00A354A3">
        <w:rPr>
          <w:noProof/>
        </w:rPr>
        <w:t>76</w:t>
      </w:r>
      <w:r>
        <w:rPr>
          <w:noProof/>
        </w:rPr>
        <w:fldChar w:fldCharType="end"/>
      </w:r>
      <w:r>
        <w:t xml:space="preserve"> – </w:t>
      </w:r>
      <w:r w:rsidR="00BA093F">
        <w:t>Default Setting</w:t>
      </w:r>
      <w:r>
        <w:t>s</w:t>
      </w:r>
      <w:bookmarkEnd w:id="393"/>
    </w:p>
    <w:p w14:paraId="56BB0A68" w14:textId="399499B5" w:rsidR="00DC03A1" w:rsidRDefault="00DC03A1" w:rsidP="00DC03A1">
      <w:pPr>
        <w:pStyle w:val="Heading3"/>
      </w:pPr>
      <w:bookmarkStart w:id="394" w:name="_Toc170378800"/>
      <w:r>
        <w:lastRenderedPageBreak/>
        <w:t>Disable Unused Channels</w:t>
      </w:r>
      <w:bookmarkEnd w:id="394"/>
    </w:p>
    <w:p w14:paraId="7A03C073" w14:textId="087E927C" w:rsidR="00DC03A1" w:rsidRDefault="00BA093F" w:rsidP="006C4A3A">
      <w:pPr>
        <w:pStyle w:val="ListParagraph"/>
        <w:keepNext/>
        <w:numPr>
          <w:ilvl w:val="0"/>
          <w:numId w:val="24"/>
        </w:numPr>
      </w:pPr>
      <w:r>
        <w:t>To disable (or enable) c</w:t>
      </w:r>
      <w:r w:rsidR="00DC03A1">
        <w:t>hannels</w:t>
      </w:r>
      <w:r>
        <w:t>, use the “E” command. There is no need to press Enter after typing the “E”.</w:t>
      </w:r>
    </w:p>
    <w:p w14:paraId="7AC6567E" w14:textId="0E1DDF74" w:rsidR="00BA093F" w:rsidRDefault="00BA093F" w:rsidP="006C4A3A">
      <w:pPr>
        <w:pStyle w:val="ListParagraph"/>
        <w:keepNext/>
        <w:numPr>
          <w:ilvl w:val="0"/>
          <w:numId w:val="24"/>
        </w:numPr>
      </w:pPr>
      <w:r>
        <w:t>Enter the number of each channel to be disabled, pressing Enter after each one. In the example below, channels 6, 7, 8, and 10 to 16 are disabled.</w:t>
      </w:r>
    </w:p>
    <w:p w14:paraId="2B1226DB" w14:textId="308A0531" w:rsidR="00BA093F" w:rsidRDefault="00BA093F" w:rsidP="006C4A3A">
      <w:pPr>
        <w:pStyle w:val="ListParagraph"/>
        <w:keepNext/>
        <w:numPr>
          <w:ilvl w:val="0"/>
          <w:numId w:val="24"/>
        </w:numPr>
      </w:pPr>
      <w:r>
        <w:t>When you have finished, enter a zero (or just press Enter).</w:t>
      </w:r>
    </w:p>
    <w:p w14:paraId="39F5E92A" w14:textId="5FF9BC9A" w:rsidR="006173D7" w:rsidRDefault="006173D7" w:rsidP="006C4A3A">
      <w:pPr>
        <w:pStyle w:val="ListParagraph"/>
        <w:keepNext/>
        <w:numPr>
          <w:ilvl w:val="0"/>
          <w:numId w:val="24"/>
        </w:numPr>
      </w:pPr>
      <w:r>
        <w:t>The interface software will not allow you to disable all the sensors.</w:t>
      </w:r>
    </w:p>
    <w:p w14:paraId="036328D2" w14:textId="565EFBDE" w:rsidR="00BA093F" w:rsidRDefault="006173D7" w:rsidP="006C4A3A">
      <w:pPr>
        <w:pStyle w:val="ListParagraph"/>
        <w:keepNext/>
        <w:numPr>
          <w:ilvl w:val="0"/>
          <w:numId w:val="24"/>
        </w:numPr>
      </w:pPr>
      <w:r>
        <w:t>These</w:t>
      </w:r>
      <w:r w:rsidR="00BA093F">
        <w:t xml:space="preserve"> settings are not saved yet and will revert to the defaults if the interface power is turned off. The setting</w:t>
      </w:r>
      <w:r>
        <w:t>s</w:t>
      </w:r>
      <w:r w:rsidR="00BA093F">
        <w:t xml:space="preserve"> will be saved later.</w:t>
      </w:r>
    </w:p>
    <w:p w14:paraId="7CFAF036" w14:textId="562C18B0" w:rsidR="00DC03A1" w:rsidRDefault="00DC03A1" w:rsidP="00DC03A1">
      <w:pPr>
        <w:jc w:val="center"/>
      </w:pPr>
      <w:r>
        <w:rPr>
          <w:noProof/>
        </w:rPr>
        <w:drawing>
          <wp:inline distT="0" distB="0" distL="0" distR="0" wp14:anchorId="74BC0448" wp14:editId="1D6B1618">
            <wp:extent cx="4320000" cy="47628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 2.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41DE524F" w14:textId="589EF48A" w:rsidR="00DC03A1" w:rsidRDefault="00DC03A1" w:rsidP="00DC03A1">
      <w:pPr>
        <w:pStyle w:val="Caption"/>
        <w:jc w:val="center"/>
      </w:pPr>
      <w:bookmarkStart w:id="395" w:name="_Toc170378980"/>
      <w:r>
        <w:t xml:space="preserve">Figure </w:t>
      </w:r>
      <w:r>
        <w:rPr>
          <w:noProof/>
        </w:rPr>
        <w:fldChar w:fldCharType="begin"/>
      </w:r>
      <w:r>
        <w:rPr>
          <w:noProof/>
        </w:rPr>
        <w:instrText xml:space="preserve"> SEQ Figure \* ARABIC </w:instrText>
      </w:r>
      <w:r>
        <w:rPr>
          <w:noProof/>
        </w:rPr>
        <w:fldChar w:fldCharType="separate"/>
      </w:r>
      <w:r w:rsidR="00A354A3">
        <w:rPr>
          <w:noProof/>
        </w:rPr>
        <w:t>77</w:t>
      </w:r>
      <w:r>
        <w:rPr>
          <w:noProof/>
        </w:rPr>
        <w:fldChar w:fldCharType="end"/>
      </w:r>
      <w:r>
        <w:t xml:space="preserve"> – </w:t>
      </w:r>
      <w:r w:rsidR="00BA093F">
        <w:t xml:space="preserve">Disabling </w:t>
      </w:r>
      <w:r>
        <w:t>Channels</w:t>
      </w:r>
      <w:r w:rsidR="00D30D7C">
        <w:t xml:space="preserve"> Example</w:t>
      </w:r>
      <w:bookmarkEnd w:id="395"/>
    </w:p>
    <w:p w14:paraId="303B4C4B" w14:textId="36ADB9EF" w:rsidR="00DC03A1" w:rsidRDefault="00BA093F" w:rsidP="006173D7">
      <w:pPr>
        <w:pStyle w:val="Heading3"/>
        <w:pageBreakBefore/>
      </w:pPr>
      <w:bookmarkStart w:id="396" w:name="_Toc170378801"/>
      <w:r>
        <w:lastRenderedPageBreak/>
        <w:t>Re-</w:t>
      </w:r>
      <w:r w:rsidR="00DC03A1">
        <w:t xml:space="preserve">Map </w:t>
      </w:r>
      <w:r>
        <w:t xml:space="preserve">Channels </w:t>
      </w:r>
      <w:r w:rsidR="00DC03A1">
        <w:t>to Bells</w:t>
      </w:r>
      <w:bookmarkEnd w:id="396"/>
    </w:p>
    <w:p w14:paraId="63C9F74E" w14:textId="08CBFF5C" w:rsidR="00DC03A1" w:rsidRDefault="00BA093F" w:rsidP="00DC03A1">
      <w:pPr>
        <w:keepNext/>
      </w:pPr>
      <w:r>
        <w:t xml:space="preserve">Although the mapping between the </w:t>
      </w:r>
      <w:r w:rsidR="006173D7">
        <w:t>channel/</w:t>
      </w:r>
      <w:r>
        <w:t>sensor</w:t>
      </w:r>
      <w:r w:rsidR="006173D7">
        <w:t xml:space="preserve"> </w:t>
      </w:r>
      <w:r>
        <w:t xml:space="preserve">numbers </w:t>
      </w:r>
      <w:r w:rsidR="006173D7">
        <w:t>and the real bell numbers can be reconfigured in most Simulator Software Packages, it is less confusing if this is set in the simulator interface.</w:t>
      </w:r>
    </w:p>
    <w:p w14:paraId="36B934B3" w14:textId="7F309617" w:rsidR="006173D7" w:rsidRDefault="006173D7" w:rsidP="006173D7">
      <w:pPr>
        <w:keepNext/>
      </w:pPr>
      <w:r>
        <w:t xml:space="preserve">In the example </w:t>
      </w:r>
      <w:r w:rsidR="00740E9D">
        <w:t xml:space="preserve">installation </w:t>
      </w:r>
      <w:r>
        <w:t>above, the interface channels are mapped to the real bells as follows:</w:t>
      </w:r>
    </w:p>
    <w:p w14:paraId="04D1F359" w14:textId="53A06BCF" w:rsidR="00D30D7C" w:rsidRDefault="00D30D7C" w:rsidP="00D30D7C">
      <w:pPr>
        <w:pStyle w:val="Caption"/>
        <w:keepNext/>
      </w:pPr>
      <w:bookmarkStart w:id="397" w:name="_Toc170378902"/>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A354A3">
        <w:rPr>
          <w:noProof/>
        </w:rPr>
        <w:t>7</w:t>
      </w:r>
      <w:r w:rsidR="00FE5199">
        <w:rPr>
          <w:noProof/>
        </w:rPr>
        <w:fldChar w:fldCharType="end"/>
      </w:r>
      <w:r>
        <w:t xml:space="preserve"> – Example Channel Mapping</w:t>
      </w:r>
      <w:bookmarkEnd w:id="397"/>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20D9BA13" w14:textId="77777777" w:rsidTr="00D30D7C">
        <w:tc>
          <w:tcPr>
            <w:tcW w:w="2500" w:type="pct"/>
            <w:shd w:val="clear" w:color="auto" w:fill="D9D9D9" w:themeFill="background1" w:themeFillShade="D9"/>
          </w:tcPr>
          <w:p w14:paraId="44C4A4F9" w14:textId="7D98DD38" w:rsidR="00D30D7C" w:rsidRPr="00212D29" w:rsidRDefault="00D30D7C" w:rsidP="00FE5199">
            <w:pPr>
              <w:contextualSpacing/>
              <w:rPr>
                <w:b/>
              </w:rPr>
            </w:pPr>
            <w:r>
              <w:rPr>
                <w:b/>
              </w:rPr>
              <w:t>Channel</w:t>
            </w:r>
          </w:p>
        </w:tc>
        <w:tc>
          <w:tcPr>
            <w:tcW w:w="2500" w:type="pct"/>
            <w:shd w:val="clear" w:color="auto" w:fill="D9D9D9" w:themeFill="background1" w:themeFillShade="D9"/>
          </w:tcPr>
          <w:p w14:paraId="46F9AF16" w14:textId="570E7D8A" w:rsidR="00D30D7C" w:rsidRPr="00212D29" w:rsidRDefault="00D30D7C" w:rsidP="00FE5199">
            <w:pPr>
              <w:contextualSpacing/>
              <w:rPr>
                <w:b/>
              </w:rPr>
            </w:pPr>
            <w:r>
              <w:rPr>
                <w:b/>
              </w:rPr>
              <w:t>Bell</w:t>
            </w:r>
          </w:p>
        </w:tc>
      </w:tr>
      <w:tr w:rsidR="00D30D7C" w:rsidRPr="00D57358" w14:paraId="6BDAB671" w14:textId="77777777" w:rsidTr="00D30D7C">
        <w:tc>
          <w:tcPr>
            <w:tcW w:w="2500" w:type="pct"/>
          </w:tcPr>
          <w:p w14:paraId="5BC436A7" w14:textId="4B62D24A" w:rsidR="00D30D7C" w:rsidRPr="00212D29" w:rsidRDefault="00D30D7C" w:rsidP="00D30D7C">
            <w:pPr>
              <w:contextualSpacing/>
            </w:pPr>
            <w:r>
              <w:t>1</w:t>
            </w:r>
          </w:p>
        </w:tc>
        <w:tc>
          <w:tcPr>
            <w:tcW w:w="2500" w:type="pct"/>
          </w:tcPr>
          <w:p w14:paraId="11719703" w14:textId="22DAE25F" w:rsidR="00D30D7C" w:rsidRPr="00212D29" w:rsidRDefault="00D30D7C" w:rsidP="00D30D7C">
            <w:pPr>
              <w:contextualSpacing/>
            </w:pPr>
            <w:r>
              <w:t>6</w:t>
            </w:r>
          </w:p>
        </w:tc>
      </w:tr>
      <w:tr w:rsidR="00D30D7C" w:rsidRPr="00D57358" w14:paraId="079D2C7B" w14:textId="77777777" w:rsidTr="00D30D7C">
        <w:tc>
          <w:tcPr>
            <w:tcW w:w="2500" w:type="pct"/>
          </w:tcPr>
          <w:p w14:paraId="4095FE7E" w14:textId="292A3D6C" w:rsidR="00D30D7C" w:rsidRPr="00212D29" w:rsidRDefault="00D30D7C" w:rsidP="00D30D7C">
            <w:pPr>
              <w:contextualSpacing/>
            </w:pPr>
            <w:r>
              <w:t>2</w:t>
            </w:r>
          </w:p>
        </w:tc>
        <w:tc>
          <w:tcPr>
            <w:tcW w:w="2500" w:type="pct"/>
          </w:tcPr>
          <w:p w14:paraId="555101E9" w14:textId="422B2CC1" w:rsidR="00D30D7C" w:rsidRPr="00212D29" w:rsidRDefault="00D30D7C" w:rsidP="00D30D7C">
            <w:pPr>
              <w:contextualSpacing/>
            </w:pPr>
            <w:r>
              <w:t>1</w:t>
            </w:r>
          </w:p>
        </w:tc>
      </w:tr>
      <w:tr w:rsidR="00D30D7C" w:rsidRPr="00D57358" w14:paraId="6364B739" w14:textId="77777777" w:rsidTr="00D30D7C">
        <w:tc>
          <w:tcPr>
            <w:tcW w:w="2500" w:type="pct"/>
          </w:tcPr>
          <w:p w14:paraId="33C0285A" w14:textId="54831839" w:rsidR="00D30D7C" w:rsidRPr="00212D29" w:rsidRDefault="00D30D7C" w:rsidP="00D30D7C">
            <w:pPr>
              <w:contextualSpacing/>
            </w:pPr>
            <w:r>
              <w:t>3</w:t>
            </w:r>
          </w:p>
        </w:tc>
        <w:tc>
          <w:tcPr>
            <w:tcW w:w="2500" w:type="pct"/>
          </w:tcPr>
          <w:p w14:paraId="6DD8CAFA" w14:textId="0D60C494" w:rsidR="00D30D7C" w:rsidRPr="00212D29" w:rsidRDefault="00D30D7C" w:rsidP="00D30D7C">
            <w:pPr>
              <w:contextualSpacing/>
            </w:pPr>
            <w:r>
              <w:t>2</w:t>
            </w:r>
          </w:p>
        </w:tc>
      </w:tr>
      <w:tr w:rsidR="00D30D7C" w:rsidRPr="00D57358" w14:paraId="3A1DE053" w14:textId="77777777" w:rsidTr="00D30D7C">
        <w:tc>
          <w:tcPr>
            <w:tcW w:w="2500" w:type="pct"/>
          </w:tcPr>
          <w:p w14:paraId="386F98EB" w14:textId="44452131" w:rsidR="00D30D7C" w:rsidRPr="00212D29" w:rsidRDefault="00D30D7C" w:rsidP="00D30D7C">
            <w:pPr>
              <w:contextualSpacing/>
            </w:pPr>
            <w:r>
              <w:t>4</w:t>
            </w:r>
          </w:p>
        </w:tc>
        <w:tc>
          <w:tcPr>
            <w:tcW w:w="2500" w:type="pct"/>
          </w:tcPr>
          <w:p w14:paraId="2C4A514E" w14:textId="54621AC9" w:rsidR="00D30D7C" w:rsidRPr="00212D29" w:rsidRDefault="00D30D7C" w:rsidP="00D30D7C">
            <w:pPr>
              <w:contextualSpacing/>
            </w:pPr>
            <w:r>
              <w:t>3</w:t>
            </w:r>
          </w:p>
        </w:tc>
      </w:tr>
      <w:tr w:rsidR="00D30D7C" w:rsidRPr="00D57358" w14:paraId="4A09A9A3" w14:textId="77777777" w:rsidTr="00D30D7C">
        <w:tc>
          <w:tcPr>
            <w:tcW w:w="2500" w:type="pct"/>
          </w:tcPr>
          <w:p w14:paraId="27339277" w14:textId="2B173084" w:rsidR="00D30D7C" w:rsidRPr="00212D29" w:rsidRDefault="00D30D7C" w:rsidP="00D30D7C">
            <w:pPr>
              <w:contextualSpacing/>
            </w:pPr>
            <w:r>
              <w:t>5</w:t>
            </w:r>
          </w:p>
        </w:tc>
        <w:tc>
          <w:tcPr>
            <w:tcW w:w="2500" w:type="pct"/>
          </w:tcPr>
          <w:p w14:paraId="0086AF8F" w14:textId="52AA73A0" w:rsidR="00D30D7C" w:rsidRPr="00212D29" w:rsidRDefault="00D30D7C" w:rsidP="00D30D7C">
            <w:pPr>
              <w:contextualSpacing/>
            </w:pPr>
            <w:r>
              <w:t>5</w:t>
            </w:r>
          </w:p>
        </w:tc>
      </w:tr>
      <w:tr w:rsidR="00D30D7C" w:rsidRPr="00D57358" w14:paraId="55F498E5" w14:textId="77777777" w:rsidTr="00D30D7C">
        <w:tc>
          <w:tcPr>
            <w:tcW w:w="2500" w:type="pct"/>
          </w:tcPr>
          <w:p w14:paraId="6FBD9DE4" w14:textId="33ACF805" w:rsidR="00D30D7C" w:rsidRPr="00212D29" w:rsidRDefault="00D30D7C" w:rsidP="00D30D7C">
            <w:pPr>
              <w:contextualSpacing/>
            </w:pPr>
            <w:r>
              <w:t>9</w:t>
            </w:r>
          </w:p>
        </w:tc>
        <w:tc>
          <w:tcPr>
            <w:tcW w:w="2500" w:type="pct"/>
          </w:tcPr>
          <w:p w14:paraId="585F2AAA" w14:textId="70229C76" w:rsidR="00D30D7C" w:rsidRPr="00212D29" w:rsidRDefault="00D30D7C" w:rsidP="00D30D7C">
            <w:pPr>
              <w:contextualSpacing/>
            </w:pPr>
            <w:r>
              <w:t>4</w:t>
            </w:r>
          </w:p>
        </w:tc>
      </w:tr>
    </w:tbl>
    <w:p w14:paraId="3DB7EB6F" w14:textId="77777777" w:rsidR="006173D7" w:rsidRDefault="006173D7" w:rsidP="006173D7">
      <w:pPr>
        <w:pStyle w:val="ListParagraph"/>
        <w:keepNext/>
      </w:pPr>
    </w:p>
    <w:p w14:paraId="15102F56" w14:textId="5AB60BE5" w:rsidR="006173D7" w:rsidRDefault="006173D7" w:rsidP="006C4A3A">
      <w:pPr>
        <w:pStyle w:val="ListParagraph"/>
        <w:numPr>
          <w:ilvl w:val="0"/>
          <w:numId w:val="24"/>
        </w:numPr>
      </w:pPr>
      <w:r>
        <w:t>To re-map a channel to a real bell number, use the “R” command. There is no need to press Enter after typing the “R”.</w:t>
      </w:r>
    </w:p>
    <w:p w14:paraId="58340A86" w14:textId="40F2EF4A" w:rsidR="006173D7" w:rsidRDefault="006173D7" w:rsidP="006C4A3A">
      <w:pPr>
        <w:pStyle w:val="ListParagraph"/>
        <w:numPr>
          <w:ilvl w:val="0"/>
          <w:numId w:val="24"/>
        </w:numPr>
      </w:pPr>
      <w:r>
        <w:t>Enter the number of each channel to be remapped, and press Enter.</w:t>
      </w:r>
    </w:p>
    <w:p w14:paraId="5C7DD519" w14:textId="42974315" w:rsidR="006173D7" w:rsidRDefault="006173D7" w:rsidP="006C4A3A">
      <w:pPr>
        <w:pStyle w:val="ListParagraph"/>
        <w:numPr>
          <w:ilvl w:val="0"/>
          <w:numId w:val="24"/>
        </w:numPr>
      </w:pPr>
      <w:r>
        <w:t>Then enter the number (or letter) of bell to which that sensor is attached, and press Enter.</w:t>
      </w:r>
      <w:r w:rsidR="00740E9D">
        <w:t xml:space="preserve"> The numbers and letters follow the usual ringing conventions, as shown in the table below:</w:t>
      </w:r>
    </w:p>
    <w:p w14:paraId="40793CFC" w14:textId="3F7A6038" w:rsidR="00D30D7C" w:rsidRDefault="00D30D7C" w:rsidP="00D30D7C">
      <w:pPr>
        <w:pStyle w:val="Caption"/>
        <w:keepNext/>
      </w:pPr>
      <w:bookmarkStart w:id="398" w:name="_Toc170378903"/>
      <w:r>
        <w:t xml:space="preserve">Table </w:t>
      </w:r>
      <w:r w:rsidR="00FE5199">
        <w:rPr>
          <w:noProof/>
        </w:rPr>
        <w:fldChar w:fldCharType="begin"/>
      </w:r>
      <w:r w:rsidR="00FE5199">
        <w:rPr>
          <w:noProof/>
        </w:rPr>
        <w:instrText xml:space="preserve"> SEQ Table \* ARABIC </w:instrText>
      </w:r>
      <w:r w:rsidR="00FE5199">
        <w:rPr>
          <w:noProof/>
        </w:rPr>
        <w:fldChar w:fldCharType="separate"/>
      </w:r>
      <w:r w:rsidR="00A354A3">
        <w:rPr>
          <w:noProof/>
        </w:rPr>
        <w:t>8</w:t>
      </w:r>
      <w:r w:rsidR="00FE5199">
        <w:rPr>
          <w:noProof/>
        </w:rPr>
        <w:fldChar w:fldCharType="end"/>
      </w:r>
      <w:r>
        <w:t xml:space="preserve"> – Bell Numbers &amp; Letters</w:t>
      </w:r>
      <w:bookmarkEnd w:id="398"/>
      <w:r>
        <w:t xml:space="preserve"> </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568"/>
      </w:tblGrid>
      <w:tr w:rsidR="00D30D7C" w:rsidRPr="00D57358" w14:paraId="4C56ED1D" w14:textId="77777777" w:rsidTr="00FE5199">
        <w:tc>
          <w:tcPr>
            <w:tcW w:w="2500" w:type="pct"/>
            <w:shd w:val="clear" w:color="auto" w:fill="D9D9D9" w:themeFill="background1" w:themeFillShade="D9"/>
          </w:tcPr>
          <w:p w14:paraId="06255E13" w14:textId="518337EB" w:rsidR="00D30D7C" w:rsidRPr="00212D29" w:rsidRDefault="00D30D7C" w:rsidP="00D30D7C">
            <w:pPr>
              <w:contextualSpacing/>
              <w:rPr>
                <w:b/>
              </w:rPr>
            </w:pPr>
            <w:r>
              <w:rPr>
                <w:b/>
              </w:rPr>
              <w:t>Bell</w:t>
            </w:r>
            <w:r w:rsidR="00AA6BF6">
              <w:rPr>
                <w:b/>
              </w:rPr>
              <w:t>s</w:t>
            </w:r>
          </w:p>
        </w:tc>
        <w:tc>
          <w:tcPr>
            <w:tcW w:w="2500" w:type="pct"/>
            <w:shd w:val="clear" w:color="auto" w:fill="D9D9D9" w:themeFill="background1" w:themeFillShade="D9"/>
          </w:tcPr>
          <w:p w14:paraId="6296C02A" w14:textId="0E21FDC5" w:rsidR="00D30D7C" w:rsidRPr="00212D29" w:rsidRDefault="00D30D7C" w:rsidP="00D30D7C">
            <w:pPr>
              <w:contextualSpacing/>
              <w:rPr>
                <w:b/>
              </w:rPr>
            </w:pPr>
            <w:r>
              <w:rPr>
                <w:b/>
              </w:rPr>
              <w:t>Bell Numbers/Letters</w:t>
            </w:r>
          </w:p>
        </w:tc>
      </w:tr>
      <w:tr w:rsidR="00D30D7C" w:rsidRPr="00D57358" w14:paraId="175BC2CA" w14:textId="77777777" w:rsidTr="00FE5199">
        <w:tc>
          <w:tcPr>
            <w:tcW w:w="2500" w:type="pct"/>
          </w:tcPr>
          <w:p w14:paraId="3DD353EB" w14:textId="5E075FC2" w:rsidR="00D30D7C" w:rsidRPr="00212D29" w:rsidRDefault="00D30D7C" w:rsidP="00D30D7C">
            <w:pPr>
              <w:contextualSpacing/>
            </w:pPr>
            <w:r>
              <w:t>1 to 9</w:t>
            </w:r>
          </w:p>
        </w:tc>
        <w:tc>
          <w:tcPr>
            <w:tcW w:w="2500" w:type="pct"/>
          </w:tcPr>
          <w:p w14:paraId="6F4724CD" w14:textId="2B54525D" w:rsidR="00D30D7C" w:rsidRPr="00212D29" w:rsidRDefault="00D30D7C" w:rsidP="00D30D7C">
            <w:pPr>
              <w:contextualSpacing/>
            </w:pPr>
            <w:r>
              <w:t>1 – 9</w:t>
            </w:r>
          </w:p>
        </w:tc>
      </w:tr>
      <w:tr w:rsidR="00D30D7C" w:rsidRPr="00D57358" w14:paraId="0C63721C" w14:textId="77777777" w:rsidTr="00FE5199">
        <w:tc>
          <w:tcPr>
            <w:tcW w:w="2500" w:type="pct"/>
          </w:tcPr>
          <w:p w14:paraId="364C6BAB" w14:textId="5C085CE7" w:rsidR="00D30D7C" w:rsidRPr="00212D29" w:rsidRDefault="00D30D7C" w:rsidP="00D30D7C">
            <w:pPr>
              <w:contextualSpacing/>
            </w:pPr>
            <w:r>
              <w:t>10</w:t>
            </w:r>
          </w:p>
        </w:tc>
        <w:tc>
          <w:tcPr>
            <w:tcW w:w="2500" w:type="pct"/>
          </w:tcPr>
          <w:p w14:paraId="2CCB4003" w14:textId="5D834030" w:rsidR="00D30D7C" w:rsidRPr="00212D29" w:rsidRDefault="00D30D7C" w:rsidP="00D30D7C">
            <w:pPr>
              <w:contextualSpacing/>
            </w:pPr>
            <w:r>
              <w:t>0</w:t>
            </w:r>
          </w:p>
        </w:tc>
      </w:tr>
      <w:tr w:rsidR="00D30D7C" w:rsidRPr="00D57358" w14:paraId="0DAAC3A9" w14:textId="77777777" w:rsidTr="00FE5199">
        <w:tc>
          <w:tcPr>
            <w:tcW w:w="2500" w:type="pct"/>
          </w:tcPr>
          <w:p w14:paraId="5E1D466E" w14:textId="1A2F53E9" w:rsidR="00D30D7C" w:rsidRPr="00212D29" w:rsidRDefault="00D30D7C" w:rsidP="00D30D7C">
            <w:pPr>
              <w:contextualSpacing/>
            </w:pPr>
            <w:r>
              <w:t>11</w:t>
            </w:r>
          </w:p>
        </w:tc>
        <w:tc>
          <w:tcPr>
            <w:tcW w:w="2500" w:type="pct"/>
          </w:tcPr>
          <w:p w14:paraId="2423D4E3" w14:textId="014B268F" w:rsidR="00D30D7C" w:rsidRPr="00212D29" w:rsidRDefault="00D30D7C" w:rsidP="00D30D7C">
            <w:pPr>
              <w:contextualSpacing/>
            </w:pPr>
            <w:r>
              <w:t>E</w:t>
            </w:r>
          </w:p>
        </w:tc>
      </w:tr>
      <w:tr w:rsidR="00D30D7C" w:rsidRPr="00D57358" w14:paraId="04AE7432" w14:textId="77777777" w:rsidTr="00FE5199">
        <w:tc>
          <w:tcPr>
            <w:tcW w:w="2500" w:type="pct"/>
          </w:tcPr>
          <w:p w14:paraId="6B20F0E6" w14:textId="7918C9BE" w:rsidR="00D30D7C" w:rsidRPr="00212D29" w:rsidRDefault="00D30D7C" w:rsidP="00D30D7C">
            <w:pPr>
              <w:contextualSpacing/>
            </w:pPr>
            <w:r>
              <w:t>12</w:t>
            </w:r>
          </w:p>
        </w:tc>
        <w:tc>
          <w:tcPr>
            <w:tcW w:w="2500" w:type="pct"/>
          </w:tcPr>
          <w:p w14:paraId="69C6A4D5" w14:textId="5FA063F8" w:rsidR="00D30D7C" w:rsidRPr="00212D29" w:rsidRDefault="00D30D7C" w:rsidP="00D30D7C">
            <w:pPr>
              <w:contextualSpacing/>
            </w:pPr>
            <w:r>
              <w:t>T</w:t>
            </w:r>
          </w:p>
        </w:tc>
      </w:tr>
      <w:tr w:rsidR="00D30D7C" w:rsidRPr="00D57358" w14:paraId="6FC182B0" w14:textId="77777777" w:rsidTr="00FE5199">
        <w:tc>
          <w:tcPr>
            <w:tcW w:w="2500" w:type="pct"/>
          </w:tcPr>
          <w:p w14:paraId="33AC5C76" w14:textId="760BEA70" w:rsidR="00D30D7C" w:rsidRPr="00212D29" w:rsidRDefault="00D30D7C" w:rsidP="00D30D7C">
            <w:pPr>
              <w:contextualSpacing/>
            </w:pPr>
            <w:r>
              <w:t>13 to 16</w:t>
            </w:r>
          </w:p>
        </w:tc>
        <w:tc>
          <w:tcPr>
            <w:tcW w:w="2500" w:type="pct"/>
          </w:tcPr>
          <w:p w14:paraId="7663DA7A" w14:textId="45CC5DBC" w:rsidR="00D30D7C" w:rsidRPr="00212D29" w:rsidRDefault="00D30D7C" w:rsidP="00D30D7C">
            <w:pPr>
              <w:contextualSpacing/>
            </w:pPr>
            <w:r>
              <w:t>A – D</w:t>
            </w:r>
          </w:p>
        </w:tc>
      </w:tr>
      <w:tr w:rsidR="00D30D7C" w:rsidRPr="00D57358" w14:paraId="58A05643" w14:textId="77777777" w:rsidTr="00FE5199">
        <w:tc>
          <w:tcPr>
            <w:tcW w:w="2500" w:type="pct"/>
          </w:tcPr>
          <w:p w14:paraId="6DBF8A41" w14:textId="725FF80D" w:rsidR="00D30D7C" w:rsidRPr="00212D29" w:rsidRDefault="00D30D7C" w:rsidP="00D30D7C">
            <w:pPr>
              <w:contextualSpacing/>
            </w:pPr>
            <w:r>
              <w:t>Switches</w:t>
            </w:r>
          </w:p>
        </w:tc>
        <w:tc>
          <w:tcPr>
            <w:tcW w:w="2500" w:type="pct"/>
          </w:tcPr>
          <w:p w14:paraId="6827C43D" w14:textId="2173FDF5" w:rsidR="00D30D7C" w:rsidRPr="00212D29" w:rsidRDefault="00D30D7C" w:rsidP="00D30D7C">
            <w:pPr>
              <w:contextualSpacing/>
            </w:pPr>
            <w:r>
              <w:t>W – Z</w:t>
            </w:r>
          </w:p>
        </w:tc>
      </w:tr>
    </w:tbl>
    <w:p w14:paraId="0590AA2C" w14:textId="77777777" w:rsidR="00740E9D" w:rsidRDefault="00740E9D" w:rsidP="00740E9D">
      <w:pPr>
        <w:pStyle w:val="ListParagraph"/>
      </w:pPr>
    </w:p>
    <w:p w14:paraId="57327828" w14:textId="755560EE" w:rsidR="00740E9D" w:rsidRDefault="00740E9D" w:rsidP="006C4A3A">
      <w:pPr>
        <w:pStyle w:val="ListParagraph"/>
        <w:numPr>
          <w:ilvl w:val="0"/>
          <w:numId w:val="24"/>
        </w:numPr>
      </w:pPr>
      <w:r>
        <w:t>Letters W, X, Y and Z are used in Abel switch configurations</w:t>
      </w:r>
      <w:r w:rsidR="008E7853">
        <w:t>, and are not normally used.</w:t>
      </w:r>
      <w:r>
        <w:t xml:space="preserve"> More information on switches can be found in the </w:t>
      </w:r>
      <w:r w:rsidRPr="00133866">
        <w:rPr>
          <w:b/>
          <w:i/>
        </w:rPr>
        <w:t>Technical Reference Guide</w:t>
      </w:r>
      <w:r>
        <w:t>.</w:t>
      </w:r>
    </w:p>
    <w:p w14:paraId="28F4B196" w14:textId="53356606" w:rsidR="006173D7" w:rsidRDefault="006173D7" w:rsidP="006C4A3A">
      <w:pPr>
        <w:pStyle w:val="ListParagraph"/>
        <w:numPr>
          <w:ilvl w:val="0"/>
          <w:numId w:val="24"/>
        </w:numPr>
      </w:pPr>
      <w:r>
        <w:t>Repeat for all the other channels to be re-mapped. In the example below, channels 5 is already allocated to the 5</w:t>
      </w:r>
      <w:r w:rsidRPr="006173D7">
        <w:rPr>
          <w:vertAlign w:val="superscript"/>
        </w:rPr>
        <w:t>th</w:t>
      </w:r>
      <w:r>
        <w:t>, so no re-mapping is needed.</w:t>
      </w:r>
    </w:p>
    <w:p w14:paraId="4E4D9BF0" w14:textId="77777777" w:rsidR="006173D7" w:rsidRDefault="006173D7" w:rsidP="006C4A3A">
      <w:pPr>
        <w:pStyle w:val="ListParagraph"/>
        <w:numPr>
          <w:ilvl w:val="0"/>
          <w:numId w:val="24"/>
        </w:numPr>
      </w:pPr>
      <w:r>
        <w:t>When you have finished, enter a zero (or just press Enter).</w:t>
      </w:r>
    </w:p>
    <w:p w14:paraId="126414DE" w14:textId="5212A08D" w:rsidR="006173D7" w:rsidRDefault="006173D7" w:rsidP="006C4A3A">
      <w:pPr>
        <w:pStyle w:val="ListParagraph"/>
        <w:numPr>
          <w:ilvl w:val="0"/>
          <w:numId w:val="24"/>
        </w:numPr>
      </w:pPr>
      <w:r>
        <w:t xml:space="preserve">The interface software will </w:t>
      </w:r>
      <w:r w:rsidR="00740E9D">
        <w:t>warn you if duplicate mapping</w:t>
      </w:r>
      <w:r w:rsidR="00604881">
        <w:t>s</w:t>
      </w:r>
      <w:r w:rsidR="00740E9D">
        <w:t xml:space="preserve"> are defined, but will not prevent you from saving such a configuration</w:t>
      </w:r>
      <w:r w:rsidR="008E7853">
        <w:rPr>
          <w:rStyle w:val="FootnoteReference"/>
        </w:rPr>
        <w:footnoteReference w:id="41"/>
      </w:r>
      <w:r w:rsidR="00740E9D">
        <w:t>.</w:t>
      </w:r>
    </w:p>
    <w:p w14:paraId="2481317D" w14:textId="3A0D5089" w:rsidR="006173D7" w:rsidRDefault="006173D7" w:rsidP="006C4A3A">
      <w:pPr>
        <w:pStyle w:val="ListParagraph"/>
        <w:numPr>
          <w:ilvl w:val="0"/>
          <w:numId w:val="24"/>
        </w:numPr>
      </w:pPr>
      <w:r>
        <w:t>These settings are not saved yet and will revert to the defaults if the interface power is turned off. The settings will be saved later.</w:t>
      </w:r>
    </w:p>
    <w:p w14:paraId="6723ED9B" w14:textId="685F41AD" w:rsidR="006173D7" w:rsidRDefault="006173D7" w:rsidP="006173D7"/>
    <w:p w14:paraId="6DEAAE36" w14:textId="720A72B8" w:rsidR="00DC03A1" w:rsidRDefault="00DC03A1" w:rsidP="00DC03A1">
      <w:pPr>
        <w:jc w:val="center"/>
      </w:pPr>
      <w:r>
        <w:rPr>
          <w:noProof/>
        </w:rPr>
        <w:lastRenderedPageBreak/>
        <w:drawing>
          <wp:inline distT="0" distB="0" distL="0" distR="0" wp14:anchorId="15E00331" wp14:editId="5D184ECF">
            <wp:extent cx="4320000" cy="47628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gs 3.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4762800"/>
                    </a:xfrm>
                    <a:prstGeom prst="rect">
                      <a:avLst/>
                    </a:prstGeom>
                  </pic:spPr>
                </pic:pic>
              </a:graphicData>
            </a:graphic>
          </wp:inline>
        </w:drawing>
      </w:r>
    </w:p>
    <w:p w14:paraId="5F2A4D12" w14:textId="71669261" w:rsidR="00DC03A1" w:rsidRDefault="00DC03A1" w:rsidP="00DC03A1">
      <w:pPr>
        <w:pStyle w:val="Caption"/>
        <w:jc w:val="center"/>
      </w:pPr>
      <w:bookmarkStart w:id="399" w:name="_Toc170378981"/>
      <w:r>
        <w:t xml:space="preserve">Figure </w:t>
      </w:r>
      <w:r>
        <w:rPr>
          <w:noProof/>
        </w:rPr>
        <w:fldChar w:fldCharType="begin"/>
      </w:r>
      <w:r>
        <w:rPr>
          <w:noProof/>
        </w:rPr>
        <w:instrText xml:space="preserve"> SEQ Figure \* ARABIC </w:instrText>
      </w:r>
      <w:r>
        <w:rPr>
          <w:noProof/>
        </w:rPr>
        <w:fldChar w:fldCharType="separate"/>
      </w:r>
      <w:r w:rsidR="00A354A3">
        <w:rPr>
          <w:noProof/>
        </w:rPr>
        <w:t>78</w:t>
      </w:r>
      <w:r>
        <w:rPr>
          <w:noProof/>
        </w:rPr>
        <w:fldChar w:fldCharType="end"/>
      </w:r>
      <w:r>
        <w:t xml:space="preserve"> –</w:t>
      </w:r>
      <w:r w:rsidR="0099187C">
        <w:t xml:space="preserve"> </w:t>
      </w:r>
      <w:r>
        <w:t xml:space="preserve">Channel </w:t>
      </w:r>
      <w:r w:rsidR="006173D7">
        <w:t>Re-Mapping</w:t>
      </w:r>
      <w:r w:rsidR="00D30D7C">
        <w:t xml:space="preserve"> Example</w:t>
      </w:r>
      <w:bookmarkEnd w:id="399"/>
    </w:p>
    <w:p w14:paraId="6D09090F" w14:textId="77777777" w:rsidR="00DC03A1" w:rsidRDefault="00DC03A1" w:rsidP="00DC03A1">
      <w:pPr>
        <w:pStyle w:val="Heading3"/>
      </w:pPr>
      <w:bookmarkStart w:id="400" w:name="_Toc170378802"/>
      <w:r>
        <w:t>Save Settings</w:t>
      </w:r>
      <w:bookmarkEnd w:id="400"/>
    </w:p>
    <w:p w14:paraId="08944DFE" w14:textId="3212C8D1" w:rsidR="00DC03A1" w:rsidRDefault="00740E9D" w:rsidP="006C4A3A">
      <w:pPr>
        <w:pStyle w:val="ListParagraph"/>
        <w:keepNext/>
        <w:numPr>
          <w:ilvl w:val="0"/>
          <w:numId w:val="26"/>
        </w:numPr>
      </w:pPr>
      <w:r>
        <w:t>Review your settings with the “?”command.</w:t>
      </w:r>
    </w:p>
    <w:p w14:paraId="62331674" w14:textId="77777777" w:rsidR="00740E9D" w:rsidRDefault="00740E9D" w:rsidP="00740E9D">
      <w:pPr>
        <w:jc w:val="center"/>
      </w:pPr>
      <w:r>
        <w:rPr>
          <w:noProof/>
        </w:rPr>
        <w:drawing>
          <wp:inline distT="0" distB="0" distL="0" distR="0" wp14:anchorId="31FE8DAB" wp14:editId="0D8DB224">
            <wp:extent cx="4320000" cy="27144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s 5.png"/>
                    <pic:cNvPicPr/>
                  </pic:nvPicPr>
                  <pic:blipFill>
                    <a:blip r:embed="rId100">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5CF15960" w14:textId="3F8DD4DB" w:rsidR="00740E9D" w:rsidRDefault="00740E9D" w:rsidP="00740E9D">
      <w:pPr>
        <w:pStyle w:val="Caption"/>
        <w:jc w:val="center"/>
      </w:pPr>
      <w:bookmarkStart w:id="401" w:name="_Toc170378982"/>
      <w:r>
        <w:t xml:space="preserve">Figure </w:t>
      </w:r>
      <w:r>
        <w:rPr>
          <w:noProof/>
        </w:rPr>
        <w:fldChar w:fldCharType="begin"/>
      </w:r>
      <w:r>
        <w:rPr>
          <w:noProof/>
        </w:rPr>
        <w:instrText xml:space="preserve"> SEQ Figure \* ARABIC </w:instrText>
      </w:r>
      <w:r>
        <w:rPr>
          <w:noProof/>
        </w:rPr>
        <w:fldChar w:fldCharType="separate"/>
      </w:r>
      <w:r w:rsidR="00A354A3">
        <w:rPr>
          <w:noProof/>
        </w:rPr>
        <w:t>79</w:t>
      </w:r>
      <w:r>
        <w:rPr>
          <w:noProof/>
        </w:rPr>
        <w:fldChar w:fldCharType="end"/>
      </w:r>
      <w:r>
        <w:t xml:space="preserve"> – Example Channel Connections</w:t>
      </w:r>
      <w:bookmarkEnd w:id="401"/>
    </w:p>
    <w:p w14:paraId="33C2A610" w14:textId="5545C3EA" w:rsidR="00740E9D" w:rsidRDefault="00740E9D" w:rsidP="006C4A3A">
      <w:pPr>
        <w:pStyle w:val="ListParagraph"/>
        <w:keepNext/>
        <w:numPr>
          <w:ilvl w:val="0"/>
          <w:numId w:val="26"/>
        </w:numPr>
      </w:pPr>
      <w:r>
        <w:lastRenderedPageBreak/>
        <w:t>Finally, save the settings using the “S” command, and then close the terminal window.</w:t>
      </w:r>
    </w:p>
    <w:p w14:paraId="3C80C73D" w14:textId="0CDD6C7E" w:rsidR="00DC03A1" w:rsidRDefault="00DC03A1" w:rsidP="00DC03A1">
      <w:pPr>
        <w:jc w:val="center"/>
      </w:pPr>
      <w:r>
        <w:rPr>
          <w:noProof/>
        </w:rPr>
        <w:drawing>
          <wp:inline distT="0" distB="0" distL="0" distR="0" wp14:anchorId="2597E448" wp14:editId="778A0F90">
            <wp:extent cx="4320000" cy="2714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s 4.png"/>
                    <pic:cNvPicPr/>
                  </pic:nvPicPr>
                  <pic:blipFill>
                    <a:blip r:embed="rId101">
                      <a:extLst>
                        <a:ext uri="{28A0092B-C50C-407E-A947-70E740481C1C}">
                          <a14:useLocalDpi xmlns:a14="http://schemas.microsoft.com/office/drawing/2010/main" val="0"/>
                        </a:ext>
                      </a:extLst>
                    </a:blip>
                    <a:stretch>
                      <a:fillRect/>
                    </a:stretch>
                  </pic:blipFill>
                  <pic:spPr>
                    <a:xfrm>
                      <a:off x="0" y="0"/>
                      <a:ext cx="4320000" cy="2714400"/>
                    </a:xfrm>
                    <a:prstGeom prst="rect">
                      <a:avLst/>
                    </a:prstGeom>
                  </pic:spPr>
                </pic:pic>
              </a:graphicData>
            </a:graphic>
          </wp:inline>
        </w:drawing>
      </w:r>
    </w:p>
    <w:p w14:paraId="33685151" w14:textId="16A5DF9F" w:rsidR="00DC03A1" w:rsidRDefault="00DC03A1" w:rsidP="00DC03A1">
      <w:pPr>
        <w:pStyle w:val="Caption"/>
        <w:jc w:val="center"/>
      </w:pPr>
      <w:bookmarkStart w:id="402" w:name="_Toc170378983"/>
      <w:r>
        <w:t xml:space="preserve">Figure </w:t>
      </w:r>
      <w:r>
        <w:rPr>
          <w:noProof/>
        </w:rPr>
        <w:fldChar w:fldCharType="begin"/>
      </w:r>
      <w:r>
        <w:rPr>
          <w:noProof/>
        </w:rPr>
        <w:instrText xml:space="preserve"> SEQ Figure \* ARABIC </w:instrText>
      </w:r>
      <w:r>
        <w:rPr>
          <w:noProof/>
        </w:rPr>
        <w:fldChar w:fldCharType="separate"/>
      </w:r>
      <w:r w:rsidR="00A354A3">
        <w:rPr>
          <w:noProof/>
        </w:rPr>
        <w:t>80</w:t>
      </w:r>
      <w:r>
        <w:rPr>
          <w:noProof/>
        </w:rPr>
        <w:fldChar w:fldCharType="end"/>
      </w:r>
      <w:r>
        <w:t xml:space="preserve"> – </w:t>
      </w:r>
      <w:r w:rsidR="00740E9D">
        <w:t>Saving Interface Settings</w:t>
      </w:r>
      <w:bookmarkEnd w:id="402"/>
    </w:p>
    <w:p w14:paraId="3E56403B" w14:textId="77777777" w:rsidR="00F80CCE" w:rsidRDefault="00F80CCE" w:rsidP="00F80CCE">
      <w:pPr>
        <w:pStyle w:val="Heading1"/>
      </w:pPr>
      <w:bookmarkStart w:id="403" w:name="_Toc170378803"/>
      <w:r>
        <w:t>Next Steps</w:t>
      </w:r>
      <w:bookmarkEnd w:id="403"/>
    </w:p>
    <w:p w14:paraId="0DEAE5D0" w14:textId="77777777" w:rsidR="000E3FE4" w:rsidRPr="001F4FB7" w:rsidRDefault="000E3FE4" w:rsidP="00364667">
      <w:r w:rsidRPr="001F4FB7">
        <w:t>You are now ready to move on to configure your chosen Simulator Software Package to work with the simulator. Instructions for configuring the main Simulator Software Packages can be found in the following guides:</w:t>
      </w:r>
    </w:p>
    <w:p w14:paraId="077F1B5B" w14:textId="77777777" w:rsidR="000E3FE4" w:rsidRPr="00133866" w:rsidRDefault="000E3FE4" w:rsidP="006C4A3A">
      <w:pPr>
        <w:pStyle w:val="ListParagraph"/>
        <w:numPr>
          <w:ilvl w:val="0"/>
          <w:numId w:val="19"/>
        </w:numPr>
        <w:rPr>
          <w:b/>
          <w:i/>
        </w:rPr>
      </w:pPr>
      <w:r w:rsidRPr="00133866">
        <w:rPr>
          <w:b/>
          <w:i/>
        </w:rPr>
        <w:t>Configuring Abel Guide</w:t>
      </w:r>
    </w:p>
    <w:p w14:paraId="32492DC7" w14:textId="77777777" w:rsidR="000E3FE4" w:rsidRPr="00133866" w:rsidRDefault="000E3FE4" w:rsidP="006C4A3A">
      <w:pPr>
        <w:pStyle w:val="ListParagraph"/>
        <w:numPr>
          <w:ilvl w:val="0"/>
          <w:numId w:val="19"/>
        </w:numPr>
        <w:rPr>
          <w:b/>
          <w:i/>
        </w:rPr>
      </w:pPr>
      <w:r w:rsidRPr="00133866">
        <w:rPr>
          <w:b/>
          <w:i/>
        </w:rPr>
        <w:t>Configuring Beltower Guide</w:t>
      </w:r>
    </w:p>
    <w:p w14:paraId="3C6DFC37" w14:textId="77777777" w:rsidR="000E3FE4" w:rsidRPr="00133866" w:rsidRDefault="000E3FE4" w:rsidP="006C4A3A">
      <w:pPr>
        <w:pStyle w:val="ListParagraph"/>
        <w:numPr>
          <w:ilvl w:val="0"/>
          <w:numId w:val="19"/>
        </w:numPr>
        <w:rPr>
          <w:b/>
          <w:i/>
        </w:rPr>
      </w:pPr>
      <w:r w:rsidRPr="00133866">
        <w:rPr>
          <w:b/>
          <w:i/>
        </w:rPr>
        <w:t>Configuring Virtual Belfry Guide</w:t>
      </w:r>
    </w:p>
    <w:p w14:paraId="6271AA69" w14:textId="6ED7C0EB" w:rsidR="00F002DD" w:rsidRDefault="000E3FE4" w:rsidP="00364667">
      <w:r w:rsidRPr="001F4FB7">
        <w:t>If your Simulator Software Package is not listed above, please refer to the vendor’s instructions on configuring their software to work with external sensors.</w:t>
      </w:r>
    </w:p>
    <w:p w14:paraId="6610E97C" w14:textId="76A1A751" w:rsidR="00E0692F" w:rsidRPr="001F4FB7" w:rsidRDefault="00E0692F" w:rsidP="00364667">
      <w:r>
        <w:t xml:space="preserve">If you want to use multiple PCs concurrently, see the </w:t>
      </w:r>
      <w:r w:rsidRPr="00166FBD">
        <w:rPr>
          <w:b/>
          <w:bCs/>
          <w:i/>
          <w:iCs/>
        </w:rPr>
        <w:t>Multi-PC Guide</w:t>
      </w:r>
      <w:r>
        <w:t xml:space="preserve"> for more information.</w:t>
      </w:r>
    </w:p>
    <w:p w14:paraId="3DA37595" w14:textId="77777777" w:rsidR="004E080F" w:rsidRPr="00A35396" w:rsidRDefault="004E080F" w:rsidP="00740E9D">
      <w:pPr>
        <w:pStyle w:val="Heading1"/>
        <w:pageBreakBefore/>
      </w:pPr>
      <w:bookmarkStart w:id="404" w:name="_Toc170378804"/>
      <w:r w:rsidRPr="00A35396">
        <w:lastRenderedPageBreak/>
        <w:t>Licensing &amp; Disclaimers</w:t>
      </w:r>
      <w:bookmarkEnd w:id="404"/>
    </w:p>
    <w:p w14:paraId="42E29D23" w14:textId="77777777" w:rsidR="004E080F" w:rsidRDefault="004E080F" w:rsidP="004E080F">
      <w:pPr>
        <w:pStyle w:val="Heading2"/>
      </w:pPr>
      <w:bookmarkStart w:id="405" w:name="_Toc170378805"/>
      <w:r>
        <w:t>Documentation</w:t>
      </w:r>
      <w:bookmarkEnd w:id="405"/>
    </w:p>
    <w:p w14:paraId="0AB3108C" w14:textId="77777777" w:rsidR="004E080F" w:rsidRPr="001F4FB7" w:rsidRDefault="004E080F" w:rsidP="004E080F">
      <w:r w:rsidRPr="001F4FB7">
        <w:t>All original manuals and other documentation (including PCB layout CAD files and schematics) released as part of the Liverpool Ringing Simulator project</w:t>
      </w:r>
      <w:r w:rsidRPr="001F4FB7">
        <w:rPr>
          <w:rStyle w:val="FootnoteReference"/>
        </w:rPr>
        <w:footnoteReference w:id="42"/>
      </w:r>
      <w:r w:rsidRPr="001F4FB7">
        <w:t xml:space="preserve"> are released under the Creative Commons Attribution-ShareAlike 4.0 International License (CC BY-SA),</w:t>
      </w:r>
      <w:r w:rsidRPr="001F4FB7">
        <w:rPr>
          <w:rStyle w:val="FootnoteReference"/>
        </w:rPr>
        <w:footnoteReference w:id="43"/>
      </w:r>
      <w:r w:rsidRPr="001F4FB7">
        <w:t xml:space="preserve"> which includes the following disclaimers:</w:t>
      </w:r>
    </w:p>
    <w:p w14:paraId="128E939E" w14:textId="77777777" w:rsidR="004E080F" w:rsidRPr="001F4FB7" w:rsidRDefault="004E080F" w:rsidP="004E080F">
      <w:pPr>
        <w:ind w:left="720"/>
        <w:rPr>
          <w:i/>
          <w:lang w:eastAsia="en-GB"/>
        </w:rPr>
      </w:pPr>
      <w:r w:rsidRPr="001F4FB7">
        <w:rPr>
          <w:i/>
          <w:lang w:eastAsia="en-GB"/>
        </w:rPr>
        <w:t>Unless otherwise separately undertaken by the Licensor, to the extent possible, the Licensor offers the Licensed Material as-is and as-available, and makes no representations or warranties of any kind concerning the Licensed Material, whether express, implied, statutory, or other. This includes, without limitation, warranties of title, merchantability, fitness for a particular purpose, non-infringement, absence of latent or other defects, accuracy, or the presence or absence of errors, whether or not known or discoverable. Where disclaimers of warranties are not allowed in full or in part, this disclaimer may not apply to You.</w:t>
      </w:r>
    </w:p>
    <w:p w14:paraId="02C1D631" w14:textId="77777777" w:rsidR="004E080F" w:rsidRPr="001F4FB7" w:rsidRDefault="004E080F" w:rsidP="004E080F">
      <w:pPr>
        <w:ind w:left="720"/>
        <w:rPr>
          <w:i/>
          <w:lang w:eastAsia="en-GB"/>
        </w:rPr>
      </w:pPr>
      <w:r w:rsidRPr="001F4FB7">
        <w:rPr>
          <w:i/>
          <w:lang w:eastAsia="en-GB"/>
        </w:rPr>
        <w:t>To the extent possible, in no event will the Licensor be liable to You on any legal theory (including, without limitation, negligence) or otherwise for any direct, special, indirect, incidental, consequential, punitive, exemplary, or other losses, costs, expenses, or damages arising out of this Public License or use of the Licensed Material, even if the Licensor has been advised of the possibility of such losses, costs, expenses, or damages. Where a limitation of liability is not allowed in full or in part, this limitation may not apply to You.</w:t>
      </w:r>
    </w:p>
    <w:p w14:paraId="6142B558" w14:textId="77777777" w:rsidR="004E080F" w:rsidRDefault="004E080F" w:rsidP="00740E9D">
      <w:pPr>
        <w:pStyle w:val="Heading2"/>
      </w:pPr>
      <w:bookmarkStart w:id="406" w:name="_Toc170378806"/>
      <w:r>
        <w:t>Software</w:t>
      </w:r>
      <w:bookmarkEnd w:id="406"/>
    </w:p>
    <w:p w14:paraId="5733DCDE" w14:textId="77777777" w:rsidR="004E080F" w:rsidRPr="00DA4419" w:rsidRDefault="004E080F" w:rsidP="004E080F">
      <w:pPr>
        <w:keepNext/>
      </w:pPr>
      <w:r w:rsidRPr="00DA4419">
        <w:t>All original software released as part of the Liverpool Ringing Simulator project is released under the GNU General Public Licence (GPL), Version 3</w:t>
      </w:r>
      <w:r w:rsidRPr="00DA4419">
        <w:rPr>
          <w:rStyle w:val="FootnoteReference"/>
        </w:rPr>
        <w:footnoteReference w:id="44"/>
      </w:r>
      <w:r w:rsidRPr="00DA4419">
        <w:t>, and carries the following disclaimers:</w:t>
      </w:r>
    </w:p>
    <w:p w14:paraId="7BAD10B4" w14:textId="77777777" w:rsidR="004E080F" w:rsidRPr="00DA4419" w:rsidRDefault="004E080F" w:rsidP="004E080F">
      <w:pPr>
        <w:ind w:left="720"/>
        <w:rPr>
          <w:i/>
        </w:rPr>
      </w:pPr>
      <w:r w:rsidRPr="00DA4419">
        <w:rPr>
          <w:i/>
        </w:rPr>
        <w:t>This program is free software: you can redistribute it and/or modify it under the terms of the GNU General Public License as published by the Free Software Foundation, either version 3 of the License, or (at your option) any later version.</w:t>
      </w:r>
    </w:p>
    <w:p w14:paraId="3966C459" w14:textId="77777777" w:rsidR="004E080F" w:rsidRPr="00DA4419" w:rsidRDefault="004E080F" w:rsidP="004E080F">
      <w:pPr>
        <w:ind w:left="720"/>
        <w:rPr>
          <w:i/>
        </w:rPr>
      </w:pPr>
      <w:r w:rsidRPr="00DA4419">
        <w:rPr>
          <w:i/>
        </w:rPr>
        <w:t>This program is distributed in the hope that it will be useful, but WITHOUT ANY WARRANTY; without even the implied warranty of MERCHANTABILITY or FITNESS FOR A PARTICULAR PURPOSE.  See the GNU General Public License for more details.</w:t>
      </w:r>
    </w:p>
    <w:p w14:paraId="36876705" w14:textId="77777777" w:rsidR="004E080F" w:rsidRPr="004A19E5" w:rsidRDefault="004E080F" w:rsidP="004E080F">
      <w:pPr>
        <w:pStyle w:val="Heading1"/>
        <w:pageBreakBefore/>
      </w:pPr>
      <w:bookmarkStart w:id="407" w:name="_Toc170378807"/>
      <w:r>
        <w:lastRenderedPageBreak/>
        <w:t>Acknowledgements</w:t>
      </w:r>
      <w:bookmarkEnd w:id="407"/>
    </w:p>
    <w:p w14:paraId="0387F8BF" w14:textId="77777777" w:rsidR="004E080F" w:rsidRPr="00DA4419" w:rsidRDefault="004E080F" w:rsidP="004E080F">
      <w:r w:rsidRPr="00DA4419">
        <w:t>The Liverpool Ringing Simulator project relies extensively on work already undertaken by others, notably David Bagley (developer of the Bagley MBI), Chris Hughes and Simon Feather (developers of the Abel simulator software package), Derek Ballard (developer of the Beltower simulator software package), Doug Nichols (developer of the Virtual Belfry simulator software package), and others. Their invaluable contributions are hereby acknowledged. Sources used are referenced in the footnotes throughout.</w:t>
      </w:r>
    </w:p>
    <w:p w14:paraId="125E6745" w14:textId="77777777" w:rsidR="004E080F" w:rsidRPr="00DA4419" w:rsidRDefault="004E080F" w:rsidP="004E080F">
      <w:r w:rsidRPr="00DA4419">
        <w:t>Thanks are also owed to the Ringing Masters and ringers of the following towers for their willingness to be the crash test dummies of simulator design and testing.</w:t>
      </w:r>
    </w:p>
    <w:p w14:paraId="4AAC782A" w14:textId="77777777" w:rsidR="004E080F" w:rsidRPr="00DA4419" w:rsidRDefault="004E080F" w:rsidP="006C4A3A">
      <w:pPr>
        <w:pStyle w:val="ListParagraph"/>
        <w:numPr>
          <w:ilvl w:val="0"/>
          <w:numId w:val="13"/>
        </w:numPr>
      </w:pPr>
      <w:r w:rsidRPr="00DA4419">
        <w:t>Liverpool Cathedral</w:t>
      </w:r>
    </w:p>
    <w:p w14:paraId="558AC2A4" w14:textId="77777777" w:rsidR="004E080F" w:rsidRPr="00DA4419" w:rsidRDefault="004E080F" w:rsidP="006C4A3A">
      <w:pPr>
        <w:pStyle w:val="ListParagraph"/>
        <w:numPr>
          <w:ilvl w:val="0"/>
          <w:numId w:val="13"/>
        </w:numPr>
      </w:pPr>
      <w:r w:rsidRPr="00DA4419">
        <w:t>St George’s, Isle of Man</w:t>
      </w:r>
    </w:p>
    <w:p w14:paraId="4759F02F" w14:textId="77777777" w:rsidR="004E080F" w:rsidRPr="00DA4419" w:rsidRDefault="004E080F" w:rsidP="006C4A3A">
      <w:pPr>
        <w:pStyle w:val="ListParagraph"/>
        <w:numPr>
          <w:ilvl w:val="0"/>
          <w:numId w:val="13"/>
        </w:numPr>
      </w:pPr>
      <w:r w:rsidRPr="00DA4419">
        <w:t>St Mary, Chirk, Wrexham</w:t>
      </w:r>
    </w:p>
    <w:p w14:paraId="60601669" w14:textId="77777777" w:rsidR="004E080F" w:rsidRPr="00DA4419" w:rsidRDefault="004E080F" w:rsidP="006C4A3A">
      <w:pPr>
        <w:pStyle w:val="ListParagraph"/>
        <w:numPr>
          <w:ilvl w:val="0"/>
          <w:numId w:val="13"/>
        </w:numPr>
      </w:pPr>
      <w:r w:rsidRPr="00DA4419">
        <w:t>St John, Higham, Kent</w:t>
      </w:r>
    </w:p>
    <w:p w14:paraId="6148A417" w14:textId="77777777" w:rsidR="004E080F" w:rsidRPr="00DA4419" w:rsidRDefault="004E080F" w:rsidP="006C4A3A">
      <w:pPr>
        <w:pStyle w:val="ListParagraph"/>
        <w:numPr>
          <w:ilvl w:val="0"/>
          <w:numId w:val="13"/>
        </w:numPr>
      </w:pPr>
      <w:r w:rsidRPr="00DA4419">
        <w:t>St Margaret, Crick, Northamptonshire</w:t>
      </w:r>
    </w:p>
    <w:p w14:paraId="3ACC006A" w14:textId="77777777" w:rsidR="004E080F" w:rsidRPr="00DA4419" w:rsidRDefault="004E080F" w:rsidP="006C4A3A">
      <w:pPr>
        <w:pStyle w:val="ListParagraph"/>
        <w:numPr>
          <w:ilvl w:val="0"/>
          <w:numId w:val="13"/>
        </w:numPr>
      </w:pPr>
      <w:r w:rsidRPr="00DA4419">
        <w:t>St Mary &amp; St Peter, Lois Weedon, Northamptonshire</w:t>
      </w:r>
    </w:p>
    <w:p w14:paraId="3F38B83A" w14:textId="77777777" w:rsidR="00C71FF5" w:rsidRPr="00DA4419" w:rsidRDefault="00C71FF5" w:rsidP="00C71FF5">
      <w:r w:rsidRPr="00DA4419">
        <w:rPr>
          <w:rFonts w:cs="Arial"/>
        </w:rPr>
        <w:t xml:space="preserve">Really Useful Box ® </w:t>
      </w:r>
      <w:r w:rsidRPr="00DA4419">
        <w:t>is a registered trademark of Really Useful Products Ltd.</w:t>
      </w:r>
    </w:p>
    <w:p w14:paraId="7E005B1D" w14:textId="77777777" w:rsidR="00C71FF5" w:rsidRPr="00C71FF5" w:rsidRDefault="00C71FF5" w:rsidP="00C71FF5">
      <w:pPr>
        <w:rPr>
          <w:color w:val="00B050"/>
        </w:rPr>
      </w:pPr>
    </w:p>
    <w:sectPr w:rsidR="00C71FF5" w:rsidRPr="00C71FF5" w:rsidSect="0081434A">
      <w:footerReference w:type="even" r:id="rId102"/>
      <w:footerReference w:type="default" r:id="rId103"/>
      <w:headerReference w:type="first" r:id="rId104"/>
      <w:footerReference w:type="first" r:id="rId105"/>
      <w:endnotePr>
        <w:numFmt w:val="decimal"/>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ECDC19" w14:textId="77777777" w:rsidR="00090D46" w:rsidRDefault="00090D46" w:rsidP="00787764">
      <w:pPr>
        <w:spacing w:after="0" w:line="240" w:lineRule="auto"/>
      </w:pPr>
      <w:r>
        <w:separator/>
      </w:r>
    </w:p>
  </w:endnote>
  <w:endnote w:type="continuationSeparator" w:id="0">
    <w:p w14:paraId="5FDBD289" w14:textId="77777777" w:rsidR="00090D46" w:rsidRDefault="00090D46" w:rsidP="0078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893740"/>
      <w:docPartObj>
        <w:docPartGallery w:val="Page Numbers (Bottom of Page)"/>
        <w:docPartUnique/>
      </w:docPartObj>
    </w:sdtPr>
    <w:sdtEndPr>
      <w:rPr>
        <w:noProof/>
      </w:rPr>
    </w:sdtEndPr>
    <w:sdtContent>
      <w:p w14:paraId="5F517585" w14:textId="77777777" w:rsidR="006B7D4A" w:rsidRDefault="006B7D4A">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3164BED" w14:textId="77777777" w:rsidR="006B7D4A" w:rsidRDefault="006B7D4A" w:rsidP="00F10E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3163394"/>
      <w:docPartObj>
        <w:docPartGallery w:val="Page Numbers (Bottom of Page)"/>
        <w:docPartUnique/>
      </w:docPartObj>
    </w:sdtPr>
    <w:sdtEndPr>
      <w:rPr>
        <w:noProof/>
      </w:rPr>
    </w:sdtEndPr>
    <w:sdtContent>
      <w:p w14:paraId="535BD33C" w14:textId="77777777" w:rsidR="006B7D4A" w:rsidRDefault="006B7D4A">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4C380E3" w14:textId="77777777" w:rsidR="006B7D4A" w:rsidRDefault="006B7D4A" w:rsidP="00F10EC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B83FD" w14:textId="77777777" w:rsidR="006B7D4A" w:rsidRDefault="006B7D4A">
    <w:pPr>
      <w:pStyle w:val="Footer"/>
      <w:jc w:val="center"/>
    </w:pPr>
  </w:p>
  <w:p w14:paraId="49237CD7" w14:textId="77777777" w:rsidR="006B7D4A" w:rsidRDefault="006B7D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2944899"/>
      <w:docPartObj>
        <w:docPartGallery w:val="Page Numbers (Bottom of Page)"/>
        <w:docPartUnique/>
      </w:docPartObj>
    </w:sdtPr>
    <w:sdtEndPr>
      <w:rPr>
        <w:noProof/>
      </w:rPr>
    </w:sdtEndPr>
    <w:sdtContent>
      <w:p w14:paraId="50FCC1E0"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0BA68D9D" w14:textId="77777777" w:rsidR="006B7D4A" w:rsidRDefault="006B7D4A" w:rsidP="00F10EC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228315"/>
      <w:docPartObj>
        <w:docPartGallery w:val="Page Numbers (Bottom of Page)"/>
        <w:docPartUnique/>
      </w:docPartObj>
    </w:sdtPr>
    <w:sdtEndPr>
      <w:rPr>
        <w:noProof/>
      </w:rPr>
    </w:sdtEndPr>
    <w:sdtContent>
      <w:p w14:paraId="25FCE330"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71A46B45" w14:textId="77777777" w:rsidR="006B7D4A" w:rsidRDefault="006B7D4A" w:rsidP="00F10EC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858199"/>
      <w:docPartObj>
        <w:docPartGallery w:val="Page Numbers (Bottom of Page)"/>
        <w:docPartUnique/>
      </w:docPartObj>
    </w:sdtPr>
    <w:sdtEndPr>
      <w:rPr>
        <w:noProof/>
      </w:rPr>
    </w:sdtEndPr>
    <w:sdtContent>
      <w:p w14:paraId="5BB54543"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42EF09B" w14:textId="77777777" w:rsidR="006B7D4A" w:rsidRDefault="006B7D4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7850763"/>
      <w:docPartObj>
        <w:docPartGallery w:val="Page Numbers (Bottom of Page)"/>
        <w:docPartUnique/>
      </w:docPartObj>
    </w:sdtPr>
    <w:sdtEndPr>
      <w:rPr>
        <w:noProof/>
      </w:rPr>
    </w:sdtEndPr>
    <w:sdtContent>
      <w:p w14:paraId="6EB856A4" w14:textId="77777777" w:rsidR="006B7D4A" w:rsidRDefault="006B7D4A">
        <w:pPr>
          <w:pStyle w:val="Footer"/>
          <w:jc w:val="center"/>
        </w:pPr>
        <w:r>
          <w:fldChar w:fldCharType="begin"/>
        </w:r>
        <w:r>
          <w:instrText xml:space="preserve"> PAGE   \* MERGEFORMAT </w:instrText>
        </w:r>
        <w:r>
          <w:fldChar w:fldCharType="separate"/>
        </w:r>
        <w:r>
          <w:rPr>
            <w:noProof/>
          </w:rPr>
          <w:t>58</w:t>
        </w:r>
        <w:r>
          <w:rPr>
            <w:noProof/>
          </w:rPr>
          <w:fldChar w:fldCharType="end"/>
        </w:r>
      </w:p>
    </w:sdtContent>
  </w:sdt>
  <w:p w14:paraId="30E0CEC9" w14:textId="77777777" w:rsidR="006B7D4A" w:rsidRDefault="006B7D4A" w:rsidP="00F10EC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8789185"/>
      <w:docPartObj>
        <w:docPartGallery w:val="Page Numbers (Bottom of Page)"/>
        <w:docPartUnique/>
      </w:docPartObj>
    </w:sdtPr>
    <w:sdtEndPr>
      <w:rPr>
        <w:noProof/>
      </w:rPr>
    </w:sdtEndPr>
    <w:sdtContent>
      <w:p w14:paraId="62743F26" w14:textId="77777777" w:rsidR="006B7D4A" w:rsidRDefault="006B7D4A">
        <w:pPr>
          <w:pStyle w:val="Footer"/>
          <w:jc w:val="center"/>
        </w:pPr>
        <w:r>
          <w:fldChar w:fldCharType="begin"/>
        </w:r>
        <w:r>
          <w:instrText xml:space="preserve"> PAGE   \* MERGEFORMAT </w:instrText>
        </w:r>
        <w:r>
          <w:fldChar w:fldCharType="separate"/>
        </w:r>
        <w:r>
          <w:rPr>
            <w:noProof/>
          </w:rPr>
          <w:t>57</w:t>
        </w:r>
        <w:r>
          <w:rPr>
            <w:noProof/>
          </w:rPr>
          <w:fldChar w:fldCharType="end"/>
        </w:r>
      </w:p>
    </w:sdtContent>
  </w:sdt>
  <w:p w14:paraId="20A7764A" w14:textId="77777777" w:rsidR="006B7D4A" w:rsidRDefault="006B7D4A" w:rsidP="00F10EC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314267"/>
      <w:docPartObj>
        <w:docPartGallery w:val="Page Numbers (Bottom of Page)"/>
        <w:docPartUnique/>
      </w:docPartObj>
    </w:sdtPr>
    <w:sdtEndPr>
      <w:rPr>
        <w:noProof/>
      </w:rPr>
    </w:sdtEndPr>
    <w:sdtContent>
      <w:p w14:paraId="69BFD60A" w14:textId="77777777" w:rsidR="006B7D4A" w:rsidRDefault="006B7D4A">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7F833836" w14:textId="77777777" w:rsidR="006B7D4A" w:rsidRDefault="006B7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318F5" w14:textId="77777777" w:rsidR="00090D46" w:rsidRDefault="00090D46" w:rsidP="00787764">
      <w:pPr>
        <w:spacing w:after="0" w:line="240" w:lineRule="auto"/>
      </w:pPr>
      <w:r>
        <w:separator/>
      </w:r>
    </w:p>
  </w:footnote>
  <w:footnote w:type="continuationSeparator" w:id="0">
    <w:p w14:paraId="7BED0C8E" w14:textId="77777777" w:rsidR="00090D46" w:rsidRDefault="00090D46" w:rsidP="00787764">
      <w:pPr>
        <w:spacing w:after="0" w:line="240" w:lineRule="auto"/>
      </w:pPr>
      <w:r>
        <w:continuationSeparator/>
      </w:r>
    </w:p>
  </w:footnote>
  <w:footnote w:id="1">
    <w:p w14:paraId="37BCA9BF" w14:textId="15FDF39C" w:rsidR="006B7D4A" w:rsidRDefault="006B7D4A">
      <w:pPr>
        <w:pStyle w:val="FootnoteText"/>
      </w:pPr>
      <w:r>
        <w:rPr>
          <w:rStyle w:val="FootnoteReference"/>
        </w:rPr>
        <w:footnoteRef/>
      </w:r>
      <w:r>
        <w:t xml:space="preserve"> </w:t>
      </w:r>
      <w:hyperlink r:id="rId1" w:history="1">
        <w:r w:rsidR="00830835">
          <w:rPr>
            <w:rStyle w:val="Hyperlink"/>
          </w:rPr>
          <w:t>https://creativecommons.org/licenses/by-sa/4.0/</w:t>
        </w:r>
      </w:hyperlink>
      <w:r>
        <w:rPr>
          <w:i/>
        </w:rPr>
        <w:t xml:space="preserve"> </w:t>
      </w:r>
    </w:p>
  </w:footnote>
  <w:footnote w:id="2">
    <w:p w14:paraId="5BC8C74C" w14:textId="2C28B9B0" w:rsidR="006B7D4A" w:rsidRDefault="006B7D4A">
      <w:pPr>
        <w:pStyle w:val="FootnoteText"/>
      </w:pPr>
      <w:r>
        <w:rPr>
          <w:rStyle w:val="FootnoteReference"/>
        </w:rPr>
        <w:footnoteRef/>
      </w:r>
      <w:r>
        <w:t xml:space="preserve"> </w:t>
      </w:r>
      <w:hyperlink r:id="rId2" w:history="1">
        <w:r w:rsidR="00830835">
          <w:rPr>
            <w:rStyle w:val="Hyperlink"/>
          </w:rPr>
          <w:t>https://www.abelsim.co.uk</w:t>
        </w:r>
      </w:hyperlink>
      <w:r>
        <w:t xml:space="preserve"> </w:t>
      </w:r>
    </w:p>
  </w:footnote>
  <w:footnote w:id="3">
    <w:p w14:paraId="40929051" w14:textId="1E172297" w:rsidR="006B7D4A" w:rsidRDefault="006B7D4A">
      <w:pPr>
        <w:pStyle w:val="FootnoteText"/>
      </w:pPr>
      <w:r>
        <w:rPr>
          <w:rStyle w:val="FootnoteReference"/>
        </w:rPr>
        <w:footnoteRef/>
      </w:r>
      <w:r>
        <w:t xml:space="preserve"> </w:t>
      </w:r>
      <w:hyperlink r:id="rId3" w:history="1">
        <w:r w:rsidR="00830835">
          <w:rPr>
            <w:rStyle w:val="Hyperlink"/>
          </w:rPr>
          <w:t>https://www.beltower.co.uk</w:t>
        </w:r>
      </w:hyperlink>
      <w:r>
        <w:t xml:space="preserve"> </w:t>
      </w:r>
    </w:p>
  </w:footnote>
  <w:footnote w:id="4">
    <w:p w14:paraId="51B747DF" w14:textId="76ACC685" w:rsidR="006B7D4A" w:rsidRDefault="006B7D4A">
      <w:pPr>
        <w:pStyle w:val="FootnoteText"/>
      </w:pPr>
      <w:r>
        <w:rPr>
          <w:rStyle w:val="FootnoteReference"/>
        </w:rPr>
        <w:footnoteRef/>
      </w:r>
      <w:r>
        <w:t xml:space="preserve"> </w:t>
      </w:r>
      <w:hyperlink r:id="rId4" w:history="1">
        <w:r w:rsidR="00830835">
          <w:rPr>
            <w:rStyle w:val="Hyperlink"/>
          </w:rPr>
          <w:t>https://www.belfryware.com</w:t>
        </w:r>
      </w:hyperlink>
      <w:r>
        <w:t xml:space="preserve"> </w:t>
      </w:r>
    </w:p>
  </w:footnote>
  <w:footnote w:id="5">
    <w:p w14:paraId="7F4D04AF" w14:textId="77777777" w:rsidR="006B7D4A" w:rsidRDefault="006B7D4A">
      <w:pPr>
        <w:pStyle w:val="FootnoteText"/>
      </w:pPr>
      <w:r>
        <w:rPr>
          <w:rStyle w:val="FootnoteReference"/>
        </w:rPr>
        <w:footnoteRef/>
      </w:r>
      <w:r>
        <w:t xml:space="preserve"> Printed Circuit Board</w:t>
      </w:r>
    </w:p>
  </w:footnote>
  <w:footnote w:id="6">
    <w:p w14:paraId="1DAC7354" w14:textId="4AAE307E" w:rsidR="006B7D4A" w:rsidRDefault="006B7D4A">
      <w:pPr>
        <w:pStyle w:val="FootnoteText"/>
      </w:pPr>
      <w:r>
        <w:rPr>
          <w:rStyle w:val="FootnoteReference"/>
        </w:rPr>
        <w:footnoteRef/>
      </w:r>
      <w:r>
        <w:t xml:space="preserve"> This price is for HASL finish leaded solder PCBs, other finishes have higher costs.</w:t>
      </w:r>
    </w:p>
  </w:footnote>
  <w:footnote w:id="7">
    <w:p w14:paraId="0DF75AC5" w14:textId="437DDA07" w:rsidR="00C73139" w:rsidRDefault="00C73139">
      <w:pPr>
        <w:pStyle w:val="FootnoteText"/>
      </w:pPr>
      <w:r>
        <w:rPr>
          <w:rStyle w:val="FootnoteReference"/>
        </w:rPr>
        <w:footnoteRef/>
      </w:r>
      <w:r>
        <w:t xml:space="preserve"> Panelized boards pricing is slightly more complex, but handled automatically by the fabrication service.</w:t>
      </w:r>
    </w:p>
  </w:footnote>
  <w:footnote w:id="8">
    <w:p w14:paraId="27D4264C" w14:textId="7E8D0817" w:rsidR="006B7D4A" w:rsidRDefault="006B7D4A">
      <w:pPr>
        <w:pStyle w:val="FootnoteText"/>
      </w:pPr>
      <w:r>
        <w:rPr>
          <w:rStyle w:val="FootnoteReference"/>
        </w:rPr>
        <w:footnoteRef/>
      </w:r>
      <w:r>
        <w:t xml:space="preserve"> The same Gerber files, including the panelised boards, can be used for both SeeedStudio and JLCPCB.</w:t>
      </w:r>
    </w:p>
  </w:footnote>
  <w:footnote w:id="9">
    <w:p w14:paraId="3DE79339" w14:textId="421528DD" w:rsidR="00CB307A" w:rsidRDefault="00CB307A">
      <w:pPr>
        <w:pStyle w:val="FootnoteText"/>
      </w:pPr>
      <w:r>
        <w:rPr>
          <w:rStyle w:val="FootnoteReference"/>
        </w:rPr>
        <w:footnoteRef/>
      </w:r>
      <w:r>
        <w:t xml:space="preserve"> If you require lead-free boards for commercial reasons, specify Lead-Free HASL or ENIG. There is an additional cost for these finishes. </w:t>
      </w:r>
    </w:p>
  </w:footnote>
  <w:footnote w:id="10">
    <w:p w14:paraId="7C579631" w14:textId="77777777" w:rsidR="006B7D4A" w:rsidRDefault="006B7D4A" w:rsidP="00A72C76">
      <w:pPr>
        <w:pStyle w:val="FootnoteText"/>
      </w:pPr>
      <w:r>
        <w:rPr>
          <w:rStyle w:val="FootnoteReference"/>
        </w:rPr>
        <w:footnoteRef/>
      </w:r>
      <w:r>
        <w:t xml:space="preserve"> Permalinks to OSH Park are no longer provided in this document. Always upload the latest Gerber files from GitHub when ordering.</w:t>
      </w:r>
    </w:p>
  </w:footnote>
  <w:footnote w:id="11">
    <w:p w14:paraId="14B44F68" w14:textId="77777777" w:rsidR="006B7D4A" w:rsidRDefault="006B7D4A">
      <w:pPr>
        <w:pStyle w:val="FootnoteText"/>
      </w:pPr>
      <w:r>
        <w:rPr>
          <w:rStyle w:val="FootnoteReference"/>
        </w:rPr>
        <w:footnoteRef/>
      </w:r>
      <w:r>
        <w:t xml:space="preserve"> In-Circuit Serial Programming</w:t>
      </w:r>
    </w:p>
  </w:footnote>
  <w:footnote w:id="12">
    <w:p w14:paraId="64570C84" w14:textId="77777777" w:rsidR="006B7D4A" w:rsidRDefault="006B7D4A">
      <w:pPr>
        <w:pStyle w:val="FootnoteText"/>
      </w:pPr>
      <w:r>
        <w:rPr>
          <w:rStyle w:val="FootnoteReference"/>
        </w:rPr>
        <w:footnoteRef/>
      </w:r>
      <w:r>
        <w:t xml:space="preserve"> Multi-Layer Ceramic Capacitor</w:t>
      </w:r>
    </w:p>
  </w:footnote>
  <w:footnote w:id="13">
    <w:p w14:paraId="6EFE0ACC" w14:textId="039A8F1F" w:rsidR="006B7D4A" w:rsidRDefault="006B7D4A">
      <w:pPr>
        <w:pStyle w:val="FootnoteText"/>
      </w:pPr>
      <w:r>
        <w:rPr>
          <w:rStyle w:val="FootnoteReference"/>
        </w:rPr>
        <w:footnoteRef/>
      </w:r>
      <w:r>
        <w:t xml:space="preserve"> PCB Revision E onwards</w:t>
      </w:r>
    </w:p>
  </w:footnote>
  <w:footnote w:id="14">
    <w:p w14:paraId="353E7D20" w14:textId="2E32C7D1" w:rsidR="006B7D4A" w:rsidRDefault="006B7D4A">
      <w:pPr>
        <w:pStyle w:val="FootnoteText"/>
      </w:pPr>
      <w:r>
        <w:rPr>
          <w:rStyle w:val="FootnoteReference"/>
        </w:rPr>
        <w:footnoteRef/>
      </w:r>
      <w:r>
        <w:t xml:space="preserve"> Not required if you </w:t>
      </w:r>
      <w:r w:rsidRPr="000E6CD5">
        <w:t>have obtained a microcontroller from the project with the firmware already loaded</w:t>
      </w:r>
      <w:r>
        <w:t>.</w:t>
      </w:r>
    </w:p>
  </w:footnote>
  <w:footnote w:id="15">
    <w:p w14:paraId="230C878A" w14:textId="68CC8FDC" w:rsidR="006B7D4A" w:rsidRDefault="006B7D4A">
      <w:pPr>
        <w:pStyle w:val="FootnoteText"/>
      </w:pPr>
      <w:r>
        <w:rPr>
          <w:rStyle w:val="FootnoteReference"/>
        </w:rPr>
        <w:footnoteRef/>
      </w:r>
      <w:r>
        <w:t xml:space="preserve"> From PCB Revision C onwards only. Do not use this method with older boards, the voltage regulator alignment was adjusted in Revision C for this purpose.</w:t>
      </w:r>
    </w:p>
  </w:footnote>
  <w:footnote w:id="16">
    <w:p w14:paraId="7A880595" w14:textId="07CA5BA6" w:rsidR="006B7D4A" w:rsidRDefault="006B7D4A" w:rsidP="00DC3C21">
      <w:pPr>
        <w:pStyle w:val="FootnoteText"/>
      </w:pPr>
      <w:r>
        <w:rPr>
          <w:rStyle w:val="FootnoteReference"/>
        </w:rPr>
        <w:footnoteRef/>
      </w:r>
      <w:r>
        <w:t xml:space="preserve"> </w:t>
      </w:r>
      <w:hyperlink r:id="rId5" w:history="1">
        <w:r w:rsidRPr="00AC513D">
          <w:rPr>
            <w:rStyle w:val="Hyperlink"/>
          </w:rPr>
          <w:t>http://www.gremlyn.plus.com/ahme/mag_sen.html</w:t>
        </w:r>
      </w:hyperlink>
      <w:r>
        <w:t xml:space="preserve"> </w:t>
      </w:r>
    </w:p>
  </w:footnote>
  <w:footnote w:id="17">
    <w:p w14:paraId="4F4B18F8" w14:textId="6C2C4873" w:rsidR="006B7D4A" w:rsidRDefault="006B7D4A" w:rsidP="00DC3C21">
      <w:pPr>
        <w:pStyle w:val="FootnoteText"/>
      </w:pPr>
      <w:r>
        <w:rPr>
          <w:rStyle w:val="FootnoteReference"/>
        </w:rPr>
        <w:footnoteRef/>
      </w:r>
      <w:r>
        <w:t xml:space="preserve"> </w:t>
      </w:r>
      <w:hyperlink r:id="rId6" w:history="1">
        <w:r w:rsidR="00693D16">
          <w:rPr>
            <w:rStyle w:val="Hyperlink"/>
          </w:rPr>
          <w:t>https://sps.honeywell.com/us/en/products/advanced-sensing-technologies/industrial-sensing/industrial-sensors/magnetic-sensors/omnipolar-position-sensor-ics/2ss52m-series</w:t>
        </w:r>
      </w:hyperlink>
      <w:r>
        <w:t xml:space="preserve"> </w:t>
      </w:r>
    </w:p>
  </w:footnote>
  <w:footnote w:id="18">
    <w:p w14:paraId="501958B0" w14:textId="568B0670"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19">
    <w:p w14:paraId="0F09B50B" w14:textId="77777777" w:rsidR="006B7D4A" w:rsidRDefault="006B7D4A">
      <w:pPr>
        <w:pStyle w:val="FootnoteText"/>
      </w:pPr>
      <w:r>
        <w:rPr>
          <w:rStyle w:val="FootnoteReference"/>
        </w:rPr>
        <w:footnoteRef/>
      </w:r>
      <w:r>
        <w:t xml:space="preserve"> See </w:t>
      </w:r>
      <w:r w:rsidRPr="007E37F0">
        <w:rPr>
          <w:b/>
          <w:i/>
        </w:rPr>
        <w:t>Technical Reference Guide</w:t>
      </w:r>
      <w:r>
        <w:t xml:space="preserve"> for more information.</w:t>
      </w:r>
    </w:p>
  </w:footnote>
  <w:footnote w:id="20">
    <w:p w14:paraId="1F310A45" w14:textId="77777777" w:rsidR="006B7D4A" w:rsidRDefault="006B7D4A">
      <w:pPr>
        <w:pStyle w:val="FootnoteText"/>
      </w:pPr>
      <w:r>
        <w:rPr>
          <w:rStyle w:val="FootnoteReference"/>
        </w:rPr>
        <w:footnoteRef/>
      </w:r>
      <w:r>
        <w:t xml:space="preserve"> The Amphenol RJHSE-5080-02 connector originally specified is no longer stocked by Farnell. The alternative AMP TE Connectivity part 5406526-1 is a direct replacement.</w:t>
      </w:r>
    </w:p>
  </w:footnote>
  <w:footnote w:id="21">
    <w:p w14:paraId="02731D66" w14:textId="4D1F2755" w:rsidR="006B7D4A" w:rsidRDefault="006B7D4A">
      <w:pPr>
        <w:pStyle w:val="FootnoteText"/>
      </w:pPr>
      <w:r>
        <w:rPr>
          <w:rStyle w:val="FootnoteReference"/>
        </w:rPr>
        <w:footnoteRef/>
      </w:r>
      <w:r>
        <w:t xml:space="preserve"> </w:t>
      </w:r>
      <w:hyperlink r:id="rId7" w:history="1">
        <w:r w:rsidR="00693D16">
          <w:rPr>
            <w:rStyle w:val="Hyperlink"/>
          </w:rPr>
          <w:t>https://hobbycomponents.com/sensors/213-ir-infrared-obstacle-avoidance-sensor-e18-d80nk</w:t>
        </w:r>
      </w:hyperlink>
      <w:r>
        <w:t xml:space="preserve"> </w:t>
      </w:r>
    </w:p>
  </w:footnote>
  <w:footnote w:id="22">
    <w:p w14:paraId="153B8097" w14:textId="77777777" w:rsidR="006B7D4A" w:rsidRDefault="006B7D4A">
      <w:pPr>
        <w:pStyle w:val="FootnoteText"/>
      </w:pPr>
      <w:r>
        <w:rPr>
          <w:rStyle w:val="FootnoteReference"/>
        </w:rPr>
        <w:footnoteRef/>
      </w:r>
      <w:r>
        <w:t xml:space="preserve"> </w:t>
      </w:r>
      <w:hyperlink r:id="rId8" w:history="1">
        <w:r w:rsidRPr="006A5CA0">
          <w:rPr>
            <w:rStyle w:val="Hyperlink"/>
          </w:rPr>
          <w:t>https://shop.4tronix.co.uk/collections/sensors/products/ir-infrared-obstacle-sensor</w:t>
        </w:r>
      </w:hyperlink>
      <w:r>
        <w:t xml:space="preserve"> </w:t>
      </w:r>
    </w:p>
  </w:footnote>
  <w:footnote w:id="23">
    <w:p w14:paraId="26C0CC9E" w14:textId="4B2AAF83" w:rsidR="006B7D4A" w:rsidRDefault="006B7D4A">
      <w:pPr>
        <w:pStyle w:val="FootnoteText"/>
      </w:pPr>
      <w:r>
        <w:rPr>
          <w:rStyle w:val="FootnoteReference"/>
        </w:rPr>
        <w:footnoteRef/>
      </w:r>
      <w:r>
        <w:t xml:space="preserve"> </w:t>
      </w:r>
      <w:hyperlink r:id="rId9" w:history="1">
        <w:r w:rsidR="00CA299B">
          <w:rPr>
            <w:rStyle w:val="Hyperlink"/>
          </w:rPr>
          <w:t>https://www.reallyusefulproducts.co.uk/</w:t>
        </w:r>
      </w:hyperlink>
      <w:r>
        <w:t xml:space="preserve"> </w:t>
      </w:r>
    </w:p>
  </w:footnote>
  <w:footnote w:id="24">
    <w:p w14:paraId="3B0D9707" w14:textId="69BFA0F6" w:rsidR="006B7D4A" w:rsidRDefault="006B7D4A">
      <w:pPr>
        <w:pStyle w:val="FootnoteText"/>
      </w:pPr>
      <w:r>
        <w:rPr>
          <w:rStyle w:val="FootnoteReference"/>
        </w:rPr>
        <w:footnoteRef/>
      </w:r>
      <w:r>
        <w:t xml:space="preserve"> Frequently used by electricians.</w:t>
      </w:r>
    </w:p>
  </w:footnote>
  <w:footnote w:id="25">
    <w:p w14:paraId="4D7696E0" w14:textId="1122CF57" w:rsidR="006B7D4A" w:rsidRDefault="006B7D4A">
      <w:pPr>
        <w:pStyle w:val="FootnoteText"/>
      </w:pPr>
      <w:r>
        <w:rPr>
          <w:rStyle w:val="FootnoteReference"/>
        </w:rPr>
        <w:footnoteRef/>
      </w:r>
      <w:r>
        <w:t xml:space="preserve"> </w:t>
      </w:r>
      <w:hyperlink r:id="rId10" w:history="1">
        <w:r>
          <w:rPr>
            <w:rStyle w:val="Hyperlink"/>
          </w:rPr>
          <w:t>https://www.microchip.com/developmenttools/ProductDetails/atatmel-ice</w:t>
        </w:r>
      </w:hyperlink>
      <w:r>
        <w:t xml:space="preserve"> </w:t>
      </w:r>
    </w:p>
  </w:footnote>
  <w:footnote w:id="26">
    <w:p w14:paraId="5986E22B" w14:textId="48AF4CC8" w:rsidR="006B7D4A" w:rsidRDefault="006B7D4A">
      <w:pPr>
        <w:pStyle w:val="FootnoteText"/>
      </w:pPr>
      <w:r>
        <w:rPr>
          <w:rStyle w:val="FootnoteReference"/>
        </w:rPr>
        <w:footnoteRef/>
      </w:r>
      <w:r>
        <w:t xml:space="preserve"> </w:t>
      </w:r>
      <w:hyperlink r:id="rId11" w:history="1">
        <w:r w:rsidR="00CA299B">
          <w:rPr>
            <w:rStyle w:val="Hyperlink"/>
          </w:rPr>
          <w:t>https://www.arduino.cc/en/Main/ArduinoISP</w:t>
        </w:r>
      </w:hyperlink>
      <w:r>
        <w:t xml:space="preserve"> </w:t>
      </w:r>
    </w:p>
  </w:footnote>
  <w:footnote w:id="27">
    <w:p w14:paraId="501D6256" w14:textId="24248970" w:rsidR="006B7D4A" w:rsidRDefault="006B7D4A">
      <w:pPr>
        <w:pStyle w:val="FootnoteText"/>
      </w:pPr>
      <w:r>
        <w:rPr>
          <w:rStyle w:val="FootnoteReference"/>
        </w:rPr>
        <w:footnoteRef/>
      </w:r>
      <w:r>
        <w:t xml:space="preserve"> </w:t>
      </w:r>
      <w:hyperlink r:id="rId12" w:history="1">
        <w:r w:rsidR="00CA299B">
          <w:rPr>
            <w:rStyle w:val="Hyperlink"/>
          </w:rPr>
          <w:t>https://www.arduino.cc/en/Tutorial/ArduinoISP</w:t>
        </w:r>
      </w:hyperlink>
      <w:r>
        <w:t xml:space="preserve"> </w:t>
      </w:r>
    </w:p>
  </w:footnote>
  <w:footnote w:id="28">
    <w:p w14:paraId="12524E9E" w14:textId="345291DA" w:rsidR="006B7D4A" w:rsidRDefault="006B7D4A">
      <w:pPr>
        <w:pStyle w:val="FootnoteText"/>
      </w:pPr>
      <w:r>
        <w:rPr>
          <w:rStyle w:val="FootnoteReference"/>
        </w:rPr>
        <w:footnoteRef/>
      </w:r>
      <w:r>
        <w:t xml:space="preserve"> </w:t>
      </w:r>
      <w:hyperlink r:id="rId13" w:history="1">
        <w:r w:rsidR="00CA299B">
          <w:rPr>
            <w:rStyle w:val="Hyperlink"/>
          </w:rPr>
          <w:t>https://www.arduino.cc/en/Main/Software</w:t>
        </w:r>
      </w:hyperlink>
      <w:r>
        <w:t xml:space="preserve"> </w:t>
      </w:r>
    </w:p>
  </w:footnote>
  <w:footnote w:id="29">
    <w:p w14:paraId="375BAFB8" w14:textId="77777777" w:rsidR="006B7D4A" w:rsidRDefault="006B7D4A">
      <w:pPr>
        <w:pStyle w:val="FootnoteText"/>
      </w:pPr>
      <w:r>
        <w:rPr>
          <w:rStyle w:val="FootnoteReference"/>
        </w:rPr>
        <w:footnoteRef/>
      </w:r>
      <w:r>
        <w:t xml:space="preserve"> If the Liverpool Ringing Simulator Project boards are not listed, go back and check that the boards have been installed in the Boards Manager.</w:t>
      </w:r>
    </w:p>
  </w:footnote>
  <w:footnote w:id="30">
    <w:p w14:paraId="1A6121A5" w14:textId="09A576FB" w:rsidR="006B7D4A" w:rsidRDefault="006B7D4A">
      <w:pPr>
        <w:pStyle w:val="FootnoteText"/>
      </w:pPr>
      <w:r>
        <w:rPr>
          <w:rStyle w:val="FootnoteReference"/>
        </w:rPr>
        <w:footnoteRef/>
      </w:r>
      <w:r>
        <w:t xml:space="preserve"> Select “</w:t>
      </w:r>
      <w:r w:rsidRPr="001F4FB7">
        <w:rPr>
          <w:i/>
        </w:rPr>
        <w:t>Simulator Board Interface (Type 2</w:t>
      </w:r>
      <w:r>
        <w:rPr>
          <w:i/>
        </w:rPr>
        <w:t xml:space="preserve"> Rev E+</w:t>
      </w:r>
      <w:r w:rsidRPr="001F4FB7">
        <w:rPr>
          <w:i/>
        </w:rPr>
        <w:t>) (ICSP</w:t>
      </w:r>
      <w:r>
        <w:rPr>
          <w:i/>
          <w:iCs/>
        </w:rPr>
        <w:t>)</w:t>
      </w:r>
      <w:r>
        <w:t>” for Interface PCB Rev E and later. For Rev D and earlier, select “</w:t>
      </w:r>
      <w:r w:rsidRPr="001F4FB7">
        <w:rPr>
          <w:i/>
        </w:rPr>
        <w:t>Simulator Board Interface (Type 2) (ICSP</w:t>
      </w:r>
      <w:r>
        <w:rPr>
          <w:i/>
          <w:iCs/>
        </w:rPr>
        <w:t>)</w:t>
      </w:r>
      <w:r>
        <w:t>”</w:t>
      </w:r>
    </w:p>
  </w:footnote>
  <w:footnote w:id="31">
    <w:p w14:paraId="5370F019" w14:textId="77777777" w:rsidR="006B7D4A" w:rsidRDefault="006B7D4A">
      <w:pPr>
        <w:pStyle w:val="FootnoteText"/>
      </w:pPr>
      <w:r>
        <w:rPr>
          <w:rStyle w:val="FootnoteReference"/>
        </w:rPr>
        <w:footnoteRef/>
      </w:r>
      <w:r>
        <w:t xml:space="preserve"> </w:t>
      </w:r>
      <w:hyperlink r:id="rId14" w:history="1">
        <w:r w:rsidRPr="00577478">
          <w:rPr>
            <w:rStyle w:val="Hyperlink"/>
          </w:rPr>
          <w:t>https://github.com/maniacbug/MemoryFree</w:t>
        </w:r>
      </w:hyperlink>
      <w:r>
        <w:t xml:space="preserve"> </w:t>
      </w:r>
    </w:p>
  </w:footnote>
  <w:footnote w:id="32">
    <w:p w14:paraId="2EB7C926" w14:textId="7F2DB95D" w:rsidR="006B7D4A" w:rsidRDefault="006B7D4A">
      <w:pPr>
        <w:pStyle w:val="FootnoteText"/>
      </w:pPr>
      <w:r>
        <w:rPr>
          <w:rStyle w:val="FootnoteReference"/>
        </w:rPr>
        <w:footnoteRef/>
      </w:r>
      <w:r>
        <w:t xml:space="preserve"> </w:t>
      </w:r>
      <w:r w:rsidR="00CA299B">
        <w:t>The original source of the VTSerial library is no longer available. Use the copy included in the GitHub repository.</w:t>
      </w:r>
      <w:r>
        <w:t xml:space="preserve"> </w:t>
      </w:r>
    </w:p>
  </w:footnote>
  <w:footnote w:id="33">
    <w:p w14:paraId="1268954A" w14:textId="55D6AA83" w:rsidR="006B7D4A" w:rsidRDefault="006B7D4A" w:rsidP="002368EA">
      <w:pPr>
        <w:pStyle w:val="FootnoteText"/>
      </w:pPr>
      <w:r>
        <w:rPr>
          <w:rStyle w:val="FootnoteReference"/>
        </w:rPr>
        <w:footnoteRef/>
      </w:r>
      <w:r>
        <w:t xml:space="preserve"> </w:t>
      </w:r>
      <w:r w:rsidRPr="006B7D4A">
        <w:rPr>
          <w:i/>
          <w:iCs/>
        </w:rPr>
        <w:t>“[List B] prescribes matters which may, subject to any specified conditions, be undertaken without  a  faculty  if  the  archdeacon  has  been  consulted  on  the  proposal  to  undertake  the matter  and  has  given  notice  in  writing  that  the  matter  may  be  undertaken  without  a  faculty. The archdeacon may impose additional conditions in the written notice.”</w:t>
      </w:r>
    </w:p>
  </w:footnote>
  <w:footnote w:id="34">
    <w:p w14:paraId="60694AC7" w14:textId="77777777" w:rsidR="006B7D4A" w:rsidRDefault="006B7D4A" w:rsidP="00612921">
      <w:pPr>
        <w:pStyle w:val="FootnoteText"/>
      </w:pPr>
      <w:r>
        <w:rPr>
          <w:rStyle w:val="FootnoteReference"/>
        </w:rPr>
        <w:footnoteRef/>
      </w:r>
      <w:r>
        <w:t xml:space="preserve"> List A covers minor works for which no prior approval is required. Works on List B require the Archdeacon’s approval, and everything else requires the granting of a full faculty.</w:t>
      </w:r>
    </w:p>
  </w:footnote>
  <w:footnote w:id="35">
    <w:p w14:paraId="66D12ADA" w14:textId="1130A335" w:rsidR="006B7D4A" w:rsidRDefault="006B7D4A" w:rsidP="006B7D4A">
      <w:pPr>
        <w:spacing w:after="0"/>
      </w:pPr>
      <w:r>
        <w:rPr>
          <w:rStyle w:val="FootnoteReference"/>
        </w:rPr>
        <w:footnoteRef/>
      </w:r>
      <w:r>
        <w:t xml:space="preserve"> </w:t>
      </w:r>
      <w:hyperlink r:id="rId15" w:history="1">
        <w:r w:rsidR="00203CD1">
          <w:rPr>
            <w:rStyle w:val="Hyperlink"/>
            <w:sz w:val="20"/>
            <w:szCs w:val="20"/>
          </w:rPr>
          <w:t>https://www.churchofengland.org/sites/default/files/2022-06/FJR_2022_ListA_ListB.pdf</w:t>
        </w:r>
      </w:hyperlink>
    </w:p>
  </w:footnote>
  <w:footnote w:id="36">
    <w:p w14:paraId="58F87430" w14:textId="6F61B2C9" w:rsidR="006B7D4A" w:rsidRDefault="006B7D4A" w:rsidP="006B7D4A">
      <w:r>
        <w:rPr>
          <w:rStyle w:val="FootnoteReference"/>
        </w:rPr>
        <w:footnoteRef/>
      </w:r>
      <w:r>
        <w:t xml:space="preserve"> </w:t>
      </w:r>
      <w:hyperlink r:id="rId16" w:history="1">
        <w:r w:rsidR="00203CD1">
          <w:rPr>
            <w:rStyle w:val="Hyperlink"/>
            <w:sz w:val="20"/>
            <w:szCs w:val="20"/>
          </w:rPr>
          <w:t>https://facultyonline.churchofengland.org/Data/Sites/1/media/user-manuals/2022/parish_user_manual_2022.pdf</w:t>
        </w:r>
      </w:hyperlink>
    </w:p>
  </w:footnote>
  <w:footnote w:id="37">
    <w:p w14:paraId="31B24150" w14:textId="258C9AF3" w:rsidR="006B7D4A" w:rsidRDefault="006B7D4A">
      <w:pPr>
        <w:pStyle w:val="FootnoteText"/>
      </w:pPr>
      <w:r>
        <w:rPr>
          <w:rStyle w:val="FootnoteReference"/>
        </w:rPr>
        <w:footnoteRef/>
      </w:r>
      <w:r>
        <w:t xml:space="preserve"> A “straight-through” cable has pin 1 wired to pin 1, pin 2 to pin 2, and so on. Do not use a “null modem” cable, which has more complex internal wiring and is not suitable.</w:t>
      </w:r>
    </w:p>
  </w:footnote>
  <w:footnote w:id="38">
    <w:p w14:paraId="3391B4C0" w14:textId="2B6B5801" w:rsidR="006B7D4A" w:rsidRDefault="006B7D4A">
      <w:pPr>
        <w:pStyle w:val="FootnoteText"/>
      </w:pPr>
      <w:r>
        <w:rPr>
          <w:rStyle w:val="FootnoteReference"/>
        </w:rPr>
        <w:footnoteRef/>
      </w:r>
      <w:r>
        <w:t xml:space="preserve"> If your computer has only “USB-C” or “USB 3” ports then you may require a different adapter. </w:t>
      </w:r>
    </w:p>
  </w:footnote>
  <w:footnote w:id="39">
    <w:p w14:paraId="199349D9" w14:textId="64FBF51A" w:rsidR="006B7D4A" w:rsidRDefault="006B7D4A" w:rsidP="008458D2">
      <w:pPr>
        <w:pStyle w:val="FootnoteText"/>
      </w:pPr>
      <w:r>
        <w:rPr>
          <w:rStyle w:val="FootnoteReference"/>
        </w:rPr>
        <w:footnoteRef/>
      </w:r>
      <w:r>
        <w:t xml:space="preserve"> </w:t>
      </w:r>
      <w:hyperlink r:id="rId17" w:history="1">
        <w:r w:rsidR="00E8519D">
          <w:rPr>
            <w:rStyle w:val="Hyperlink"/>
          </w:rPr>
          <w:t>https://www.chiark.greenend.org.uk/~sgtatham/putty/</w:t>
        </w:r>
      </w:hyperlink>
      <w:r>
        <w:rPr>
          <w:rStyle w:val="Hyperlink"/>
        </w:rPr>
        <w:t xml:space="preserve"> </w:t>
      </w:r>
    </w:p>
  </w:footnote>
  <w:footnote w:id="40">
    <w:p w14:paraId="4284C780" w14:textId="77777777" w:rsidR="006B7D4A" w:rsidRDefault="006B7D4A" w:rsidP="008458D2">
      <w:pPr>
        <w:pStyle w:val="FootnoteText"/>
      </w:pPr>
      <w:r>
        <w:rPr>
          <w:rStyle w:val="FootnoteReference"/>
        </w:rPr>
        <w:footnoteRef/>
      </w:r>
      <w:r>
        <w:t xml:space="preserve"> The default PuTTY colour scheme is white (or coloured) text on a black background. In these examples this has been reversed and reduced to black on white for better printing.</w:t>
      </w:r>
    </w:p>
  </w:footnote>
  <w:footnote w:id="41">
    <w:p w14:paraId="0AB5A6A3" w14:textId="2165AD26" w:rsidR="006B7D4A" w:rsidRDefault="006B7D4A">
      <w:pPr>
        <w:pStyle w:val="FootnoteText"/>
      </w:pPr>
      <w:r>
        <w:rPr>
          <w:rStyle w:val="FootnoteReference"/>
        </w:rPr>
        <w:footnoteRef/>
      </w:r>
      <w:r>
        <w:t xml:space="preserve"> You may have a single interface serving both a ring of real bells and a set of training dumb bells, for example.</w:t>
      </w:r>
    </w:p>
  </w:footnote>
  <w:footnote w:id="42">
    <w:p w14:paraId="5BAC7704" w14:textId="0A8DA28E" w:rsidR="006B7D4A" w:rsidRDefault="006B7D4A" w:rsidP="004E080F">
      <w:pPr>
        <w:pStyle w:val="FootnoteText"/>
      </w:pPr>
      <w:r>
        <w:rPr>
          <w:rStyle w:val="FootnoteReference"/>
        </w:rPr>
        <w:footnoteRef/>
      </w:r>
      <w:r>
        <w:t xml:space="preserve"> </w:t>
      </w:r>
      <w:hyperlink r:id="rId18" w:history="1">
        <w:r w:rsidR="00E8519D">
          <w:rPr>
            <w:rStyle w:val="Hyperlink"/>
          </w:rPr>
          <w:t>https://www.simulators.org.uk/</w:t>
        </w:r>
      </w:hyperlink>
      <w:r>
        <w:t xml:space="preserve"> </w:t>
      </w:r>
    </w:p>
  </w:footnote>
  <w:footnote w:id="43">
    <w:p w14:paraId="025EC7D9" w14:textId="224A57EC" w:rsidR="006B7D4A" w:rsidRDefault="006B7D4A" w:rsidP="004E080F">
      <w:pPr>
        <w:pStyle w:val="FootnoteText"/>
      </w:pPr>
      <w:r>
        <w:rPr>
          <w:rStyle w:val="FootnoteReference"/>
        </w:rPr>
        <w:footnoteRef/>
      </w:r>
      <w:r>
        <w:t xml:space="preserve"> </w:t>
      </w:r>
      <w:hyperlink r:id="rId19" w:history="1">
        <w:r w:rsidR="00E8519D">
          <w:rPr>
            <w:rStyle w:val="Hyperlink"/>
          </w:rPr>
          <w:t>https://creativecommons.org/licenses/by-sa/4.0/</w:t>
        </w:r>
      </w:hyperlink>
      <w:r>
        <w:rPr>
          <w:i/>
        </w:rPr>
        <w:t xml:space="preserve"> </w:t>
      </w:r>
    </w:p>
  </w:footnote>
  <w:footnote w:id="44">
    <w:p w14:paraId="092578D2" w14:textId="18A030D8" w:rsidR="006B7D4A" w:rsidRDefault="006B7D4A" w:rsidP="004E080F">
      <w:pPr>
        <w:pStyle w:val="FootnoteText"/>
      </w:pPr>
      <w:r>
        <w:rPr>
          <w:rStyle w:val="FootnoteReference"/>
        </w:rPr>
        <w:footnoteRef/>
      </w:r>
      <w:r>
        <w:t xml:space="preserve"> </w:t>
      </w:r>
      <w:hyperlink r:id="rId20" w:history="1">
        <w:r w:rsidR="00E8519D">
          <w:rPr>
            <w:rStyle w:val="Hyperlink"/>
          </w:rPr>
          <w:t>https://www.gnu.org/licenses/gpl-3.0.en.html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C7F7A" w14:textId="299F8C55" w:rsidR="006B7D4A" w:rsidRDefault="006B7D4A" w:rsidP="00111092">
    <w:pPr>
      <w:pStyle w:val="Header"/>
    </w:pPr>
    <w:r>
      <w:t>Type 2 Simulator – Build &amp; Installation Guide 1.</w:t>
    </w:r>
    <w:ins w:id="246" w:author="Andrew Instone-Cowie" w:date="2024-08-28T09:34:00Z" w16du:dateUtc="2024-08-28T08:34:00Z">
      <w:r w:rsidR="00490148">
        <w:t>7</w:t>
      </w:r>
    </w:ins>
    <w:del w:id="247" w:author="Andrew Instone-Cowie" w:date="2024-08-28T09:34:00Z" w16du:dateUtc="2024-08-28T08:34:00Z">
      <w:r w:rsidR="00DC0594" w:rsidDel="00490148">
        <w:delText>6</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0342A" w14:textId="2F2A791C" w:rsidR="006B7D4A" w:rsidRDefault="006B7D4A" w:rsidP="004E080F">
    <w:pPr>
      <w:pStyle w:val="Header"/>
      <w:jc w:val="right"/>
    </w:pPr>
    <w:r>
      <w:t>Type 2 Simulator – Build &amp; Installation Guide 1.</w:t>
    </w:r>
    <w:ins w:id="248" w:author="Andrew Instone-Cowie" w:date="2024-08-28T09:35:00Z" w16du:dateUtc="2024-08-28T08:35:00Z">
      <w:r w:rsidR="00490148">
        <w:t>7</w:t>
      </w:r>
    </w:ins>
    <w:del w:id="249" w:author="Andrew Instone-Cowie" w:date="2024-08-28T09:35:00Z" w16du:dateUtc="2024-08-28T08:35:00Z">
      <w:r w:rsidR="00DC0594" w:rsidDel="00490148">
        <w:delText>6</w:delText>
      </w:r>
    </w:del>
  </w:p>
  <w:p w14:paraId="50EE2AAA" w14:textId="77777777" w:rsidR="006B7D4A" w:rsidRPr="004E080F" w:rsidRDefault="006B7D4A" w:rsidP="004E08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9E348" w14:textId="5ADAC179" w:rsidR="006B7D4A" w:rsidRDefault="006B7D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36E46" w14:textId="77777777" w:rsidR="006B7D4A" w:rsidRDefault="00000000">
    <w:pPr>
      <w:pStyle w:val="Header"/>
    </w:pPr>
    <w:r>
      <w:rPr>
        <w:noProof/>
      </w:rPr>
      <w:pict w14:anchorId="4F9D93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E54C0"/>
    <w:multiLevelType w:val="hybridMultilevel"/>
    <w:tmpl w:val="9D4C0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EB7557"/>
    <w:multiLevelType w:val="hybridMultilevel"/>
    <w:tmpl w:val="F4760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2F6A2A"/>
    <w:multiLevelType w:val="hybridMultilevel"/>
    <w:tmpl w:val="543E2B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F50E2"/>
    <w:multiLevelType w:val="hybridMultilevel"/>
    <w:tmpl w:val="81C6E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3F543F"/>
    <w:multiLevelType w:val="hybridMultilevel"/>
    <w:tmpl w:val="855E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2734AA"/>
    <w:multiLevelType w:val="hybridMultilevel"/>
    <w:tmpl w:val="2808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390BCE"/>
    <w:multiLevelType w:val="hybridMultilevel"/>
    <w:tmpl w:val="0C5C6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D2F3A"/>
    <w:multiLevelType w:val="hybridMultilevel"/>
    <w:tmpl w:val="3CD8A8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AC1C1A"/>
    <w:multiLevelType w:val="hybridMultilevel"/>
    <w:tmpl w:val="6368F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F53AF"/>
    <w:multiLevelType w:val="hybridMultilevel"/>
    <w:tmpl w:val="2C286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267C37"/>
    <w:multiLevelType w:val="hybridMultilevel"/>
    <w:tmpl w:val="1E167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8A421C"/>
    <w:multiLevelType w:val="hybridMultilevel"/>
    <w:tmpl w:val="CA686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00615"/>
    <w:multiLevelType w:val="hybridMultilevel"/>
    <w:tmpl w:val="0A1C55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57C5674"/>
    <w:multiLevelType w:val="hybridMultilevel"/>
    <w:tmpl w:val="C4A6A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67B120D"/>
    <w:multiLevelType w:val="hybridMultilevel"/>
    <w:tmpl w:val="859E9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3D16DB"/>
    <w:multiLevelType w:val="hybridMultilevel"/>
    <w:tmpl w:val="29865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6A3A9A"/>
    <w:multiLevelType w:val="hybridMultilevel"/>
    <w:tmpl w:val="5D4A5F9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E812A2"/>
    <w:multiLevelType w:val="hybridMultilevel"/>
    <w:tmpl w:val="2B0CF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A39F6"/>
    <w:multiLevelType w:val="hybridMultilevel"/>
    <w:tmpl w:val="891C6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1185DAF"/>
    <w:multiLevelType w:val="hybridMultilevel"/>
    <w:tmpl w:val="90381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8157B7"/>
    <w:multiLevelType w:val="hybridMultilevel"/>
    <w:tmpl w:val="977CFD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5CB13BB"/>
    <w:multiLevelType w:val="hybridMultilevel"/>
    <w:tmpl w:val="62084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260511"/>
    <w:multiLevelType w:val="hybridMultilevel"/>
    <w:tmpl w:val="0462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14960"/>
    <w:multiLevelType w:val="hybridMultilevel"/>
    <w:tmpl w:val="4EDA9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700147"/>
    <w:multiLevelType w:val="hybridMultilevel"/>
    <w:tmpl w:val="58DA16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AB7832"/>
    <w:multiLevelType w:val="hybridMultilevel"/>
    <w:tmpl w:val="0520F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13881"/>
    <w:multiLevelType w:val="hybridMultilevel"/>
    <w:tmpl w:val="3D289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2F433B"/>
    <w:multiLevelType w:val="hybridMultilevel"/>
    <w:tmpl w:val="EB0C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B924B0"/>
    <w:multiLevelType w:val="hybridMultilevel"/>
    <w:tmpl w:val="94480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85101"/>
    <w:multiLevelType w:val="hybridMultilevel"/>
    <w:tmpl w:val="D02A6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A2996"/>
    <w:multiLevelType w:val="hybridMultilevel"/>
    <w:tmpl w:val="5744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88693B"/>
    <w:multiLevelType w:val="hybridMultilevel"/>
    <w:tmpl w:val="9DF2FF0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3C0F82"/>
    <w:multiLevelType w:val="hybridMultilevel"/>
    <w:tmpl w:val="1F8A7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6126F2"/>
    <w:multiLevelType w:val="hybridMultilevel"/>
    <w:tmpl w:val="932E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9D53CB"/>
    <w:multiLevelType w:val="hybridMultilevel"/>
    <w:tmpl w:val="EEF84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5476884">
    <w:abstractNumId w:val="22"/>
  </w:num>
  <w:num w:numId="2" w16cid:durableId="789787450">
    <w:abstractNumId w:val="30"/>
  </w:num>
  <w:num w:numId="3" w16cid:durableId="2053459721">
    <w:abstractNumId w:val="34"/>
  </w:num>
  <w:num w:numId="4" w16cid:durableId="138612783">
    <w:abstractNumId w:val="29"/>
  </w:num>
  <w:num w:numId="5" w16cid:durableId="1261447320">
    <w:abstractNumId w:val="10"/>
  </w:num>
  <w:num w:numId="6" w16cid:durableId="1626235495">
    <w:abstractNumId w:val="26"/>
  </w:num>
  <w:num w:numId="7" w16cid:durableId="1130439809">
    <w:abstractNumId w:val="1"/>
  </w:num>
  <w:num w:numId="8" w16cid:durableId="1188374498">
    <w:abstractNumId w:val="8"/>
  </w:num>
  <w:num w:numId="9" w16cid:durableId="1054039712">
    <w:abstractNumId w:val="19"/>
  </w:num>
  <w:num w:numId="10" w16cid:durableId="1950115831">
    <w:abstractNumId w:val="15"/>
  </w:num>
  <w:num w:numId="11" w16cid:durableId="119300397">
    <w:abstractNumId w:val="11"/>
  </w:num>
  <w:num w:numId="12" w16cid:durableId="434788462">
    <w:abstractNumId w:val="7"/>
  </w:num>
  <w:num w:numId="13" w16cid:durableId="1416167690">
    <w:abstractNumId w:val="9"/>
  </w:num>
  <w:num w:numId="14" w16cid:durableId="1634679967">
    <w:abstractNumId w:val="4"/>
  </w:num>
  <w:num w:numId="15" w16cid:durableId="175047699">
    <w:abstractNumId w:val="0"/>
  </w:num>
  <w:num w:numId="16" w16cid:durableId="788010057">
    <w:abstractNumId w:val="24"/>
  </w:num>
  <w:num w:numId="17" w16cid:durableId="1295864706">
    <w:abstractNumId w:val="21"/>
  </w:num>
  <w:num w:numId="18" w16cid:durableId="214202344">
    <w:abstractNumId w:val="27"/>
  </w:num>
  <w:num w:numId="19" w16cid:durableId="1963606816">
    <w:abstractNumId w:val="6"/>
  </w:num>
  <w:num w:numId="20" w16cid:durableId="912592257">
    <w:abstractNumId w:val="14"/>
  </w:num>
  <w:num w:numId="21" w16cid:durableId="872304717">
    <w:abstractNumId w:val="32"/>
  </w:num>
  <w:num w:numId="22" w16cid:durableId="1957249428">
    <w:abstractNumId w:val="3"/>
  </w:num>
  <w:num w:numId="23" w16cid:durableId="1097409828">
    <w:abstractNumId w:val="25"/>
  </w:num>
  <w:num w:numId="24" w16cid:durableId="48506357">
    <w:abstractNumId w:val="33"/>
  </w:num>
  <w:num w:numId="25" w16cid:durableId="1621112432">
    <w:abstractNumId w:val="5"/>
  </w:num>
  <w:num w:numId="26" w16cid:durableId="2033611017">
    <w:abstractNumId w:val="28"/>
  </w:num>
  <w:num w:numId="27" w16cid:durableId="880824966">
    <w:abstractNumId w:val="16"/>
  </w:num>
  <w:num w:numId="28" w16cid:durableId="1163621338">
    <w:abstractNumId w:val="31"/>
  </w:num>
  <w:num w:numId="29" w16cid:durableId="921111058">
    <w:abstractNumId w:val="2"/>
  </w:num>
  <w:num w:numId="30" w16cid:durableId="932127241">
    <w:abstractNumId w:val="17"/>
  </w:num>
  <w:num w:numId="31" w16cid:durableId="1379206589">
    <w:abstractNumId w:val="23"/>
  </w:num>
  <w:num w:numId="32" w16cid:durableId="1630042023">
    <w:abstractNumId w:val="20"/>
  </w:num>
  <w:num w:numId="33" w16cid:durableId="293562774">
    <w:abstractNumId w:val="13"/>
  </w:num>
  <w:num w:numId="34" w16cid:durableId="1413163494">
    <w:abstractNumId w:val="12"/>
  </w:num>
  <w:num w:numId="35" w16cid:durableId="430199104">
    <w:abstractNumId w:val="18"/>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w Instone-Cowie">
    <w15:presenceInfo w15:providerId="Windows Live" w15:userId="f3c07c70b02f79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trackRevision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6D21"/>
    <w:rsid w:val="00000703"/>
    <w:rsid w:val="00000A96"/>
    <w:rsid w:val="000014BC"/>
    <w:rsid w:val="00006D96"/>
    <w:rsid w:val="0001008E"/>
    <w:rsid w:val="000103DC"/>
    <w:rsid w:val="00011217"/>
    <w:rsid w:val="000134F5"/>
    <w:rsid w:val="0001379F"/>
    <w:rsid w:val="00016A73"/>
    <w:rsid w:val="00017503"/>
    <w:rsid w:val="000175E1"/>
    <w:rsid w:val="00026457"/>
    <w:rsid w:val="000276BB"/>
    <w:rsid w:val="000279CA"/>
    <w:rsid w:val="000306A5"/>
    <w:rsid w:val="00030E5F"/>
    <w:rsid w:val="00035D65"/>
    <w:rsid w:val="00037720"/>
    <w:rsid w:val="0005005F"/>
    <w:rsid w:val="000520CD"/>
    <w:rsid w:val="000542B3"/>
    <w:rsid w:val="00057FAF"/>
    <w:rsid w:val="00060914"/>
    <w:rsid w:val="00060CAF"/>
    <w:rsid w:val="0006471A"/>
    <w:rsid w:val="00065D66"/>
    <w:rsid w:val="00071B80"/>
    <w:rsid w:val="00080785"/>
    <w:rsid w:val="00083948"/>
    <w:rsid w:val="000843D0"/>
    <w:rsid w:val="00087329"/>
    <w:rsid w:val="000903D8"/>
    <w:rsid w:val="00090D46"/>
    <w:rsid w:val="0009125B"/>
    <w:rsid w:val="00091FBF"/>
    <w:rsid w:val="0009270C"/>
    <w:rsid w:val="00092A62"/>
    <w:rsid w:val="00094D60"/>
    <w:rsid w:val="00097412"/>
    <w:rsid w:val="000A3B23"/>
    <w:rsid w:val="000B2B8C"/>
    <w:rsid w:val="000B6C76"/>
    <w:rsid w:val="000C0ADF"/>
    <w:rsid w:val="000C1F75"/>
    <w:rsid w:val="000C2AFE"/>
    <w:rsid w:val="000C396F"/>
    <w:rsid w:val="000C5B81"/>
    <w:rsid w:val="000D219F"/>
    <w:rsid w:val="000D3235"/>
    <w:rsid w:val="000D3C5F"/>
    <w:rsid w:val="000D4B02"/>
    <w:rsid w:val="000D773F"/>
    <w:rsid w:val="000E117B"/>
    <w:rsid w:val="000E2149"/>
    <w:rsid w:val="000E3FE4"/>
    <w:rsid w:val="000E4BC6"/>
    <w:rsid w:val="000E6CD5"/>
    <w:rsid w:val="000E7515"/>
    <w:rsid w:val="000E7AE8"/>
    <w:rsid w:val="000F197E"/>
    <w:rsid w:val="000F6726"/>
    <w:rsid w:val="000F684D"/>
    <w:rsid w:val="001060D5"/>
    <w:rsid w:val="001077FA"/>
    <w:rsid w:val="00107E45"/>
    <w:rsid w:val="00110B37"/>
    <w:rsid w:val="00111092"/>
    <w:rsid w:val="00111EED"/>
    <w:rsid w:val="00112429"/>
    <w:rsid w:val="00114560"/>
    <w:rsid w:val="001242B5"/>
    <w:rsid w:val="00124D88"/>
    <w:rsid w:val="00125A57"/>
    <w:rsid w:val="001329CE"/>
    <w:rsid w:val="00133500"/>
    <w:rsid w:val="00133866"/>
    <w:rsid w:val="001346DB"/>
    <w:rsid w:val="001363EA"/>
    <w:rsid w:val="00136DDA"/>
    <w:rsid w:val="00142C50"/>
    <w:rsid w:val="00142D48"/>
    <w:rsid w:val="00143D50"/>
    <w:rsid w:val="0014461C"/>
    <w:rsid w:val="00145656"/>
    <w:rsid w:val="001468DF"/>
    <w:rsid w:val="001519A1"/>
    <w:rsid w:val="00152A9A"/>
    <w:rsid w:val="00152C2B"/>
    <w:rsid w:val="00155206"/>
    <w:rsid w:val="001562F8"/>
    <w:rsid w:val="00156DB0"/>
    <w:rsid w:val="001631DF"/>
    <w:rsid w:val="001661AB"/>
    <w:rsid w:val="00166FBD"/>
    <w:rsid w:val="00167E55"/>
    <w:rsid w:val="00170129"/>
    <w:rsid w:val="00172EEB"/>
    <w:rsid w:val="0017543C"/>
    <w:rsid w:val="00176610"/>
    <w:rsid w:val="001818BB"/>
    <w:rsid w:val="00183E7C"/>
    <w:rsid w:val="00187C41"/>
    <w:rsid w:val="001933DC"/>
    <w:rsid w:val="00196224"/>
    <w:rsid w:val="001A0864"/>
    <w:rsid w:val="001A3114"/>
    <w:rsid w:val="001B2C16"/>
    <w:rsid w:val="001B2E22"/>
    <w:rsid w:val="001B3732"/>
    <w:rsid w:val="001B4191"/>
    <w:rsid w:val="001C5D70"/>
    <w:rsid w:val="001D08DB"/>
    <w:rsid w:val="001D0907"/>
    <w:rsid w:val="001D15CF"/>
    <w:rsid w:val="001D2322"/>
    <w:rsid w:val="001D57F7"/>
    <w:rsid w:val="001E1E40"/>
    <w:rsid w:val="001E1F78"/>
    <w:rsid w:val="001E396D"/>
    <w:rsid w:val="001E7349"/>
    <w:rsid w:val="001F4FB7"/>
    <w:rsid w:val="001F5333"/>
    <w:rsid w:val="001F5966"/>
    <w:rsid w:val="002038EB"/>
    <w:rsid w:val="00203BF4"/>
    <w:rsid w:val="00203CD1"/>
    <w:rsid w:val="00203FD7"/>
    <w:rsid w:val="00211292"/>
    <w:rsid w:val="0021223B"/>
    <w:rsid w:val="00212D29"/>
    <w:rsid w:val="00215D7E"/>
    <w:rsid w:val="00215F07"/>
    <w:rsid w:val="002229FA"/>
    <w:rsid w:val="00224F10"/>
    <w:rsid w:val="00226107"/>
    <w:rsid w:val="002301A9"/>
    <w:rsid w:val="00231358"/>
    <w:rsid w:val="00231FFE"/>
    <w:rsid w:val="002368EA"/>
    <w:rsid w:val="002437BA"/>
    <w:rsid w:val="00251800"/>
    <w:rsid w:val="00256E3C"/>
    <w:rsid w:val="00257834"/>
    <w:rsid w:val="00263CEE"/>
    <w:rsid w:val="002645C5"/>
    <w:rsid w:val="002663FF"/>
    <w:rsid w:val="002665B2"/>
    <w:rsid w:val="0027272C"/>
    <w:rsid w:val="002742F0"/>
    <w:rsid w:val="00274F21"/>
    <w:rsid w:val="00276DDE"/>
    <w:rsid w:val="00280E0D"/>
    <w:rsid w:val="00282CFC"/>
    <w:rsid w:val="00283898"/>
    <w:rsid w:val="00283A0F"/>
    <w:rsid w:val="00285ABD"/>
    <w:rsid w:val="002871BD"/>
    <w:rsid w:val="00287E84"/>
    <w:rsid w:val="0029215C"/>
    <w:rsid w:val="002930DA"/>
    <w:rsid w:val="002937EE"/>
    <w:rsid w:val="00297EA5"/>
    <w:rsid w:val="002A13A3"/>
    <w:rsid w:val="002A44F4"/>
    <w:rsid w:val="002A4E47"/>
    <w:rsid w:val="002B0B68"/>
    <w:rsid w:val="002B3BDA"/>
    <w:rsid w:val="002B3F80"/>
    <w:rsid w:val="002B672E"/>
    <w:rsid w:val="002B774F"/>
    <w:rsid w:val="002B7A19"/>
    <w:rsid w:val="002B7C93"/>
    <w:rsid w:val="002B7EE5"/>
    <w:rsid w:val="002C2E75"/>
    <w:rsid w:val="002E1C6E"/>
    <w:rsid w:val="002E5A4F"/>
    <w:rsid w:val="002E6732"/>
    <w:rsid w:val="002F37C2"/>
    <w:rsid w:val="002F5000"/>
    <w:rsid w:val="002F5C4D"/>
    <w:rsid w:val="002F67A6"/>
    <w:rsid w:val="002F6FC7"/>
    <w:rsid w:val="002F7989"/>
    <w:rsid w:val="002F7CAE"/>
    <w:rsid w:val="003105FB"/>
    <w:rsid w:val="00312C51"/>
    <w:rsid w:val="00314976"/>
    <w:rsid w:val="0032060D"/>
    <w:rsid w:val="00322AAC"/>
    <w:rsid w:val="00324AD8"/>
    <w:rsid w:val="00325B20"/>
    <w:rsid w:val="00326979"/>
    <w:rsid w:val="003300EC"/>
    <w:rsid w:val="003313E0"/>
    <w:rsid w:val="0033210B"/>
    <w:rsid w:val="003330E9"/>
    <w:rsid w:val="0034409E"/>
    <w:rsid w:val="00344B53"/>
    <w:rsid w:val="003455F9"/>
    <w:rsid w:val="00351C18"/>
    <w:rsid w:val="00352673"/>
    <w:rsid w:val="003545D0"/>
    <w:rsid w:val="00355F79"/>
    <w:rsid w:val="00357DAC"/>
    <w:rsid w:val="00357EE3"/>
    <w:rsid w:val="00364667"/>
    <w:rsid w:val="0037402A"/>
    <w:rsid w:val="0037469B"/>
    <w:rsid w:val="00374BB5"/>
    <w:rsid w:val="00375324"/>
    <w:rsid w:val="00376237"/>
    <w:rsid w:val="00376386"/>
    <w:rsid w:val="00376625"/>
    <w:rsid w:val="00376881"/>
    <w:rsid w:val="00380F33"/>
    <w:rsid w:val="0038103D"/>
    <w:rsid w:val="00382709"/>
    <w:rsid w:val="00393B25"/>
    <w:rsid w:val="00395444"/>
    <w:rsid w:val="003A018A"/>
    <w:rsid w:val="003A0C36"/>
    <w:rsid w:val="003A0F27"/>
    <w:rsid w:val="003A1049"/>
    <w:rsid w:val="003A2065"/>
    <w:rsid w:val="003A26C7"/>
    <w:rsid w:val="003A2793"/>
    <w:rsid w:val="003A28B0"/>
    <w:rsid w:val="003A3D10"/>
    <w:rsid w:val="003B40EC"/>
    <w:rsid w:val="003B6A4C"/>
    <w:rsid w:val="003B6F74"/>
    <w:rsid w:val="003B7101"/>
    <w:rsid w:val="003C09E0"/>
    <w:rsid w:val="003C1C2C"/>
    <w:rsid w:val="003C320E"/>
    <w:rsid w:val="003C52F3"/>
    <w:rsid w:val="003D5EC0"/>
    <w:rsid w:val="003D7BE9"/>
    <w:rsid w:val="003E16DC"/>
    <w:rsid w:val="003E1857"/>
    <w:rsid w:val="003E2C39"/>
    <w:rsid w:val="003E2F7D"/>
    <w:rsid w:val="003E6321"/>
    <w:rsid w:val="003E6D21"/>
    <w:rsid w:val="003E7B9B"/>
    <w:rsid w:val="003E7E0F"/>
    <w:rsid w:val="003F1EC6"/>
    <w:rsid w:val="00405050"/>
    <w:rsid w:val="004055D3"/>
    <w:rsid w:val="004079B5"/>
    <w:rsid w:val="00407C92"/>
    <w:rsid w:val="00411143"/>
    <w:rsid w:val="00412002"/>
    <w:rsid w:val="00413118"/>
    <w:rsid w:val="00413F10"/>
    <w:rsid w:val="00424328"/>
    <w:rsid w:val="004304DB"/>
    <w:rsid w:val="004311E8"/>
    <w:rsid w:val="00431655"/>
    <w:rsid w:val="00432304"/>
    <w:rsid w:val="004344A1"/>
    <w:rsid w:val="0043570E"/>
    <w:rsid w:val="00436A53"/>
    <w:rsid w:val="00437796"/>
    <w:rsid w:val="004402CA"/>
    <w:rsid w:val="004408BF"/>
    <w:rsid w:val="0044502E"/>
    <w:rsid w:val="0044536A"/>
    <w:rsid w:val="00445C76"/>
    <w:rsid w:val="00455F46"/>
    <w:rsid w:val="004614DE"/>
    <w:rsid w:val="0046319A"/>
    <w:rsid w:val="00466CAD"/>
    <w:rsid w:val="00470523"/>
    <w:rsid w:val="00475513"/>
    <w:rsid w:val="004756F5"/>
    <w:rsid w:val="00476E07"/>
    <w:rsid w:val="004776A2"/>
    <w:rsid w:val="00483BB7"/>
    <w:rsid w:val="004856C5"/>
    <w:rsid w:val="00485DDC"/>
    <w:rsid w:val="00490148"/>
    <w:rsid w:val="00492AE5"/>
    <w:rsid w:val="00493697"/>
    <w:rsid w:val="0049533D"/>
    <w:rsid w:val="004A04C9"/>
    <w:rsid w:val="004A1829"/>
    <w:rsid w:val="004A19E5"/>
    <w:rsid w:val="004A3B22"/>
    <w:rsid w:val="004A5B04"/>
    <w:rsid w:val="004A7011"/>
    <w:rsid w:val="004B0FDE"/>
    <w:rsid w:val="004B14BC"/>
    <w:rsid w:val="004B1553"/>
    <w:rsid w:val="004B3E3A"/>
    <w:rsid w:val="004B4F9B"/>
    <w:rsid w:val="004B5029"/>
    <w:rsid w:val="004B72AD"/>
    <w:rsid w:val="004C27F1"/>
    <w:rsid w:val="004C342C"/>
    <w:rsid w:val="004C42A5"/>
    <w:rsid w:val="004C7E86"/>
    <w:rsid w:val="004D2501"/>
    <w:rsid w:val="004D4CD3"/>
    <w:rsid w:val="004D639C"/>
    <w:rsid w:val="004D7582"/>
    <w:rsid w:val="004E0108"/>
    <w:rsid w:val="004E080F"/>
    <w:rsid w:val="004E19AE"/>
    <w:rsid w:val="004E23E2"/>
    <w:rsid w:val="004E2986"/>
    <w:rsid w:val="004E3C76"/>
    <w:rsid w:val="004E57EF"/>
    <w:rsid w:val="004F084A"/>
    <w:rsid w:val="004F0F66"/>
    <w:rsid w:val="004F1145"/>
    <w:rsid w:val="004F3A7E"/>
    <w:rsid w:val="004F644B"/>
    <w:rsid w:val="00500527"/>
    <w:rsid w:val="00503B9B"/>
    <w:rsid w:val="005042AB"/>
    <w:rsid w:val="00506102"/>
    <w:rsid w:val="005115DD"/>
    <w:rsid w:val="0051426B"/>
    <w:rsid w:val="00514A81"/>
    <w:rsid w:val="00514E8C"/>
    <w:rsid w:val="00520540"/>
    <w:rsid w:val="00524404"/>
    <w:rsid w:val="00527599"/>
    <w:rsid w:val="00530DD5"/>
    <w:rsid w:val="005370E8"/>
    <w:rsid w:val="00537138"/>
    <w:rsid w:val="005379B9"/>
    <w:rsid w:val="00537B70"/>
    <w:rsid w:val="0054223B"/>
    <w:rsid w:val="00542E76"/>
    <w:rsid w:val="00544CBF"/>
    <w:rsid w:val="0055296A"/>
    <w:rsid w:val="00557FB7"/>
    <w:rsid w:val="0056516D"/>
    <w:rsid w:val="00565E97"/>
    <w:rsid w:val="0056613E"/>
    <w:rsid w:val="00570EE7"/>
    <w:rsid w:val="005713E3"/>
    <w:rsid w:val="00571596"/>
    <w:rsid w:val="00572583"/>
    <w:rsid w:val="00584A9D"/>
    <w:rsid w:val="00592C85"/>
    <w:rsid w:val="00593725"/>
    <w:rsid w:val="005972DB"/>
    <w:rsid w:val="005A241E"/>
    <w:rsid w:val="005A56D1"/>
    <w:rsid w:val="005B1C6D"/>
    <w:rsid w:val="005B6B50"/>
    <w:rsid w:val="005B6D89"/>
    <w:rsid w:val="005C2081"/>
    <w:rsid w:val="005D0F57"/>
    <w:rsid w:val="005D1819"/>
    <w:rsid w:val="005D2D99"/>
    <w:rsid w:val="005D3B0A"/>
    <w:rsid w:val="005E0537"/>
    <w:rsid w:val="005E09F9"/>
    <w:rsid w:val="005E14A6"/>
    <w:rsid w:val="005E1F4A"/>
    <w:rsid w:val="005E47F9"/>
    <w:rsid w:val="005F2FD4"/>
    <w:rsid w:val="005F49F3"/>
    <w:rsid w:val="005F5863"/>
    <w:rsid w:val="005F77C3"/>
    <w:rsid w:val="0060312C"/>
    <w:rsid w:val="00604085"/>
    <w:rsid w:val="00604881"/>
    <w:rsid w:val="0061073A"/>
    <w:rsid w:val="006128A1"/>
    <w:rsid w:val="00612921"/>
    <w:rsid w:val="00612F36"/>
    <w:rsid w:val="00612FA9"/>
    <w:rsid w:val="00614224"/>
    <w:rsid w:val="006173D7"/>
    <w:rsid w:val="00620856"/>
    <w:rsid w:val="00621BC0"/>
    <w:rsid w:val="0062540C"/>
    <w:rsid w:val="00631198"/>
    <w:rsid w:val="006316C5"/>
    <w:rsid w:val="006350AF"/>
    <w:rsid w:val="0064239D"/>
    <w:rsid w:val="00644B80"/>
    <w:rsid w:val="00646DF5"/>
    <w:rsid w:val="00647DBA"/>
    <w:rsid w:val="00650ABB"/>
    <w:rsid w:val="006561AB"/>
    <w:rsid w:val="00656B1E"/>
    <w:rsid w:val="00666B73"/>
    <w:rsid w:val="00667773"/>
    <w:rsid w:val="006708BA"/>
    <w:rsid w:val="00671D64"/>
    <w:rsid w:val="00672C50"/>
    <w:rsid w:val="006734D2"/>
    <w:rsid w:val="00677FFD"/>
    <w:rsid w:val="00681D68"/>
    <w:rsid w:val="00686BAE"/>
    <w:rsid w:val="00687725"/>
    <w:rsid w:val="00693D16"/>
    <w:rsid w:val="006958B3"/>
    <w:rsid w:val="0069605D"/>
    <w:rsid w:val="006975F8"/>
    <w:rsid w:val="006A02C6"/>
    <w:rsid w:val="006A710F"/>
    <w:rsid w:val="006A7E4C"/>
    <w:rsid w:val="006B06AB"/>
    <w:rsid w:val="006B15EE"/>
    <w:rsid w:val="006B31BA"/>
    <w:rsid w:val="006B3B40"/>
    <w:rsid w:val="006B65C2"/>
    <w:rsid w:val="006B7D4A"/>
    <w:rsid w:val="006B7EE2"/>
    <w:rsid w:val="006C0468"/>
    <w:rsid w:val="006C1816"/>
    <w:rsid w:val="006C2C39"/>
    <w:rsid w:val="006C4748"/>
    <w:rsid w:val="006C4A3A"/>
    <w:rsid w:val="006C637F"/>
    <w:rsid w:val="006D1561"/>
    <w:rsid w:val="006D1C30"/>
    <w:rsid w:val="006E0931"/>
    <w:rsid w:val="006E422A"/>
    <w:rsid w:val="006E5727"/>
    <w:rsid w:val="006F08A8"/>
    <w:rsid w:val="006F47FB"/>
    <w:rsid w:val="006F4AE0"/>
    <w:rsid w:val="006F74F0"/>
    <w:rsid w:val="006F7DB7"/>
    <w:rsid w:val="007023D1"/>
    <w:rsid w:val="0070333A"/>
    <w:rsid w:val="007054A4"/>
    <w:rsid w:val="00705901"/>
    <w:rsid w:val="007077FF"/>
    <w:rsid w:val="00712D31"/>
    <w:rsid w:val="00714478"/>
    <w:rsid w:val="0071502F"/>
    <w:rsid w:val="00715718"/>
    <w:rsid w:val="007214A0"/>
    <w:rsid w:val="00721E34"/>
    <w:rsid w:val="00724660"/>
    <w:rsid w:val="007314EE"/>
    <w:rsid w:val="0073358F"/>
    <w:rsid w:val="00733A4D"/>
    <w:rsid w:val="00736C53"/>
    <w:rsid w:val="0073712C"/>
    <w:rsid w:val="00740E9D"/>
    <w:rsid w:val="007426D0"/>
    <w:rsid w:val="0074395E"/>
    <w:rsid w:val="00745D9B"/>
    <w:rsid w:val="00746FAD"/>
    <w:rsid w:val="00750C72"/>
    <w:rsid w:val="00752607"/>
    <w:rsid w:val="00753436"/>
    <w:rsid w:val="00756131"/>
    <w:rsid w:val="007564FC"/>
    <w:rsid w:val="00760735"/>
    <w:rsid w:val="0076349F"/>
    <w:rsid w:val="007639F0"/>
    <w:rsid w:val="007779DD"/>
    <w:rsid w:val="00777A4E"/>
    <w:rsid w:val="00781F35"/>
    <w:rsid w:val="00783608"/>
    <w:rsid w:val="007837A3"/>
    <w:rsid w:val="0078474A"/>
    <w:rsid w:val="00787705"/>
    <w:rsid w:val="00787764"/>
    <w:rsid w:val="00790655"/>
    <w:rsid w:val="0079138A"/>
    <w:rsid w:val="00794151"/>
    <w:rsid w:val="007964CF"/>
    <w:rsid w:val="00797994"/>
    <w:rsid w:val="00797B39"/>
    <w:rsid w:val="00797DB8"/>
    <w:rsid w:val="00797E30"/>
    <w:rsid w:val="007A0C7C"/>
    <w:rsid w:val="007A1D88"/>
    <w:rsid w:val="007A4ECF"/>
    <w:rsid w:val="007A5B4D"/>
    <w:rsid w:val="007A69A4"/>
    <w:rsid w:val="007A7BD6"/>
    <w:rsid w:val="007B0911"/>
    <w:rsid w:val="007B6FBF"/>
    <w:rsid w:val="007B7AEC"/>
    <w:rsid w:val="007C3A2A"/>
    <w:rsid w:val="007D5EFC"/>
    <w:rsid w:val="007D69D5"/>
    <w:rsid w:val="007D6DD5"/>
    <w:rsid w:val="007D71D0"/>
    <w:rsid w:val="007E1723"/>
    <w:rsid w:val="007E2E9A"/>
    <w:rsid w:val="007E37F0"/>
    <w:rsid w:val="007E3D03"/>
    <w:rsid w:val="007E3F59"/>
    <w:rsid w:val="007E43DD"/>
    <w:rsid w:val="007E4CA5"/>
    <w:rsid w:val="007F0F07"/>
    <w:rsid w:val="007F17FA"/>
    <w:rsid w:val="007F2193"/>
    <w:rsid w:val="007F3572"/>
    <w:rsid w:val="007F788B"/>
    <w:rsid w:val="007F7E8A"/>
    <w:rsid w:val="008000C0"/>
    <w:rsid w:val="00803592"/>
    <w:rsid w:val="00804988"/>
    <w:rsid w:val="00806B26"/>
    <w:rsid w:val="00811CBE"/>
    <w:rsid w:val="0081281D"/>
    <w:rsid w:val="008131E3"/>
    <w:rsid w:val="0081434A"/>
    <w:rsid w:val="00814FDE"/>
    <w:rsid w:val="00817250"/>
    <w:rsid w:val="008224DB"/>
    <w:rsid w:val="00827219"/>
    <w:rsid w:val="008303AA"/>
    <w:rsid w:val="00830835"/>
    <w:rsid w:val="008326A6"/>
    <w:rsid w:val="008329F9"/>
    <w:rsid w:val="008337DF"/>
    <w:rsid w:val="00835317"/>
    <w:rsid w:val="00840B8C"/>
    <w:rsid w:val="00841C2B"/>
    <w:rsid w:val="00843EE4"/>
    <w:rsid w:val="00844DBE"/>
    <w:rsid w:val="008450F9"/>
    <w:rsid w:val="008458D2"/>
    <w:rsid w:val="00852E7A"/>
    <w:rsid w:val="00853170"/>
    <w:rsid w:val="008533D1"/>
    <w:rsid w:val="0085346D"/>
    <w:rsid w:val="00855F08"/>
    <w:rsid w:val="00857896"/>
    <w:rsid w:val="00857E9E"/>
    <w:rsid w:val="00861139"/>
    <w:rsid w:val="00871D89"/>
    <w:rsid w:val="0087584D"/>
    <w:rsid w:val="008759C7"/>
    <w:rsid w:val="008772AE"/>
    <w:rsid w:val="00877B5C"/>
    <w:rsid w:val="00882400"/>
    <w:rsid w:val="00884FDA"/>
    <w:rsid w:val="00887BF9"/>
    <w:rsid w:val="008911A3"/>
    <w:rsid w:val="0089136C"/>
    <w:rsid w:val="00894BA1"/>
    <w:rsid w:val="00897E2A"/>
    <w:rsid w:val="008A236E"/>
    <w:rsid w:val="008A35FF"/>
    <w:rsid w:val="008B0EA2"/>
    <w:rsid w:val="008B2177"/>
    <w:rsid w:val="008B2351"/>
    <w:rsid w:val="008B46DB"/>
    <w:rsid w:val="008B621C"/>
    <w:rsid w:val="008B71E7"/>
    <w:rsid w:val="008B7CE4"/>
    <w:rsid w:val="008B7DA0"/>
    <w:rsid w:val="008C6543"/>
    <w:rsid w:val="008C7A7F"/>
    <w:rsid w:val="008D144A"/>
    <w:rsid w:val="008E059E"/>
    <w:rsid w:val="008E3B38"/>
    <w:rsid w:val="008E418D"/>
    <w:rsid w:val="008E7853"/>
    <w:rsid w:val="008E7D1B"/>
    <w:rsid w:val="008F0E54"/>
    <w:rsid w:val="008F3A7A"/>
    <w:rsid w:val="008F3DF9"/>
    <w:rsid w:val="008F5297"/>
    <w:rsid w:val="008F67D7"/>
    <w:rsid w:val="008F7177"/>
    <w:rsid w:val="0090134D"/>
    <w:rsid w:val="009030AD"/>
    <w:rsid w:val="00917E91"/>
    <w:rsid w:val="00924AB5"/>
    <w:rsid w:val="00927EE7"/>
    <w:rsid w:val="009336E2"/>
    <w:rsid w:val="0093516A"/>
    <w:rsid w:val="00936DEF"/>
    <w:rsid w:val="009438BD"/>
    <w:rsid w:val="0095033B"/>
    <w:rsid w:val="00950AF5"/>
    <w:rsid w:val="00953C16"/>
    <w:rsid w:val="0095679A"/>
    <w:rsid w:val="00961938"/>
    <w:rsid w:val="00962E8D"/>
    <w:rsid w:val="009642B2"/>
    <w:rsid w:val="009656B9"/>
    <w:rsid w:val="00966018"/>
    <w:rsid w:val="00970EDC"/>
    <w:rsid w:val="00973DB9"/>
    <w:rsid w:val="009746F9"/>
    <w:rsid w:val="009750D1"/>
    <w:rsid w:val="00975A82"/>
    <w:rsid w:val="00980ED9"/>
    <w:rsid w:val="00987488"/>
    <w:rsid w:val="00990D1C"/>
    <w:rsid w:val="0099187C"/>
    <w:rsid w:val="0099187D"/>
    <w:rsid w:val="00991B52"/>
    <w:rsid w:val="009935F4"/>
    <w:rsid w:val="00994514"/>
    <w:rsid w:val="009A575D"/>
    <w:rsid w:val="009B27F9"/>
    <w:rsid w:val="009B2B07"/>
    <w:rsid w:val="009B47B0"/>
    <w:rsid w:val="009B5EC6"/>
    <w:rsid w:val="009B5FE2"/>
    <w:rsid w:val="009B7054"/>
    <w:rsid w:val="009C0ED9"/>
    <w:rsid w:val="009C36BF"/>
    <w:rsid w:val="009C6B62"/>
    <w:rsid w:val="009D4451"/>
    <w:rsid w:val="009D5CA6"/>
    <w:rsid w:val="009D705A"/>
    <w:rsid w:val="009E107B"/>
    <w:rsid w:val="009E4601"/>
    <w:rsid w:val="009E4668"/>
    <w:rsid w:val="009E4E3F"/>
    <w:rsid w:val="009F0812"/>
    <w:rsid w:val="009F32C4"/>
    <w:rsid w:val="009F3FAB"/>
    <w:rsid w:val="009F5001"/>
    <w:rsid w:val="00A001B0"/>
    <w:rsid w:val="00A02E53"/>
    <w:rsid w:val="00A061B4"/>
    <w:rsid w:val="00A10BC2"/>
    <w:rsid w:val="00A13BF5"/>
    <w:rsid w:val="00A14AB7"/>
    <w:rsid w:val="00A15557"/>
    <w:rsid w:val="00A2147D"/>
    <w:rsid w:val="00A21BA1"/>
    <w:rsid w:val="00A22206"/>
    <w:rsid w:val="00A228E9"/>
    <w:rsid w:val="00A22B29"/>
    <w:rsid w:val="00A242A8"/>
    <w:rsid w:val="00A33666"/>
    <w:rsid w:val="00A34494"/>
    <w:rsid w:val="00A35396"/>
    <w:rsid w:val="00A354A3"/>
    <w:rsid w:val="00A357C8"/>
    <w:rsid w:val="00A37861"/>
    <w:rsid w:val="00A450E9"/>
    <w:rsid w:val="00A46E0E"/>
    <w:rsid w:val="00A50D46"/>
    <w:rsid w:val="00A520C5"/>
    <w:rsid w:val="00A55A46"/>
    <w:rsid w:val="00A61E77"/>
    <w:rsid w:val="00A62A0F"/>
    <w:rsid w:val="00A70B19"/>
    <w:rsid w:val="00A72C76"/>
    <w:rsid w:val="00A764ED"/>
    <w:rsid w:val="00A7651F"/>
    <w:rsid w:val="00A77120"/>
    <w:rsid w:val="00A81427"/>
    <w:rsid w:val="00A871C0"/>
    <w:rsid w:val="00A93DF4"/>
    <w:rsid w:val="00A960F8"/>
    <w:rsid w:val="00A964DD"/>
    <w:rsid w:val="00A97D27"/>
    <w:rsid w:val="00AA0E6C"/>
    <w:rsid w:val="00AA49A8"/>
    <w:rsid w:val="00AA4A85"/>
    <w:rsid w:val="00AA4FD7"/>
    <w:rsid w:val="00AA6BF6"/>
    <w:rsid w:val="00AB3F75"/>
    <w:rsid w:val="00AB7F72"/>
    <w:rsid w:val="00AC1650"/>
    <w:rsid w:val="00AC40D2"/>
    <w:rsid w:val="00AC5B4C"/>
    <w:rsid w:val="00AC78CA"/>
    <w:rsid w:val="00AD0901"/>
    <w:rsid w:val="00AD09B7"/>
    <w:rsid w:val="00AD4B47"/>
    <w:rsid w:val="00AD4C07"/>
    <w:rsid w:val="00AD4EB0"/>
    <w:rsid w:val="00AD5582"/>
    <w:rsid w:val="00AE013E"/>
    <w:rsid w:val="00AE2D6A"/>
    <w:rsid w:val="00AE4E75"/>
    <w:rsid w:val="00AE6363"/>
    <w:rsid w:val="00AF40F7"/>
    <w:rsid w:val="00AF618E"/>
    <w:rsid w:val="00AF683D"/>
    <w:rsid w:val="00AF72D9"/>
    <w:rsid w:val="00B0640D"/>
    <w:rsid w:val="00B071A3"/>
    <w:rsid w:val="00B1151E"/>
    <w:rsid w:val="00B1545C"/>
    <w:rsid w:val="00B25124"/>
    <w:rsid w:val="00B30973"/>
    <w:rsid w:val="00B33E7E"/>
    <w:rsid w:val="00B36828"/>
    <w:rsid w:val="00B46AB5"/>
    <w:rsid w:val="00B4736C"/>
    <w:rsid w:val="00B513CB"/>
    <w:rsid w:val="00B52FFB"/>
    <w:rsid w:val="00B5557C"/>
    <w:rsid w:val="00B555B9"/>
    <w:rsid w:val="00B56143"/>
    <w:rsid w:val="00B62195"/>
    <w:rsid w:val="00B62BA1"/>
    <w:rsid w:val="00B64158"/>
    <w:rsid w:val="00B64BA0"/>
    <w:rsid w:val="00B65B84"/>
    <w:rsid w:val="00B7092D"/>
    <w:rsid w:val="00B7322D"/>
    <w:rsid w:val="00B74644"/>
    <w:rsid w:val="00B7533B"/>
    <w:rsid w:val="00B75510"/>
    <w:rsid w:val="00B76689"/>
    <w:rsid w:val="00B76F90"/>
    <w:rsid w:val="00B81758"/>
    <w:rsid w:val="00B836FB"/>
    <w:rsid w:val="00B8755F"/>
    <w:rsid w:val="00B90DE3"/>
    <w:rsid w:val="00B911AA"/>
    <w:rsid w:val="00B9287A"/>
    <w:rsid w:val="00B92A92"/>
    <w:rsid w:val="00B93231"/>
    <w:rsid w:val="00B9654E"/>
    <w:rsid w:val="00B96BEE"/>
    <w:rsid w:val="00BA08DE"/>
    <w:rsid w:val="00BA093F"/>
    <w:rsid w:val="00BA1450"/>
    <w:rsid w:val="00BA65E4"/>
    <w:rsid w:val="00BB578F"/>
    <w:rsid w:val="00BB5DB9"/>
    <w:rsid w:val="00BB6D5C"/>
    <w:rsid w:val="00BC0C02"/>
    <w:rsid w:val="00BC22EA"/>
    <w:rsid w:val="00BC75A4"/>
    <w:rsid w:val="00BD116B"/>
    <w:rsid w:val="00BD25FB"/>
    <w:rsid w:val="00BD5CAC"/>
    <w:rsid w:val="00BD7089"/>
    <w:rsid w:val="00BE0C5F"/>
    <w:rsid w:val="00BE358B"/>
    <w:rsid w:val="00BE3CD0"/>
    <w:rsid w:val="00BE5731"/>
    <w:rsid w:val="00BE687C"/>
    <w:rsid w:val="00BF0173"/>
    <w:rsid w:val="00BF30B8"/>
    <w:rsid w:val="00C01377"/>
    <w:rsid w:val="00C02560"/>
    <w:rsid w:val="00C02830"/>
    <w:rsid w:val="00C03C6E"/>
    <w:rsid w:val="00C077C5"/>
    <w:rsid w:val="00C146CF"/>
    <w:rsid w:val="00C14E3C"/>
    <w:rsid w:val="00C15FE4"/>
    <w:rsid w:val="00C16666"/>
    <w:rsid w:val="00C23EE2"/>
    <w:rsid w:val="00C26866"/>
    <w:rsid w:val="00C2783A"/>
    <w:rsid w:val="00C30F94"/>
    <w:rsid w:val="00C33018"/>
    <w:rsid w:val="00C3508E"/>
    <w:rsid w:val="00C367D9"/>
    <w:rsid w:val="00C375BF"/>
    <w:rsid w:val="00C37C0C"/>
    <w:rsid w:val="00C503E2"/>
    <w:rsid w:val="00C508EE"/>
    <w:rsid w:val="00C5143D"/>
    <w:rsid w:val="00C55B4E"/>
    <w:rsid w:val="00C64E35"/>
    <w:rsid w:val="00C71FF5"/>
    <w:rsid w:val="00C73139"/>
    <w:rsid w:val="00C733DC"/>
    <w:rsid w:val="00C76C15"/>
    <w:rsid w:val="00C7795F"/>
    <w:rsid w:val="00C84899"/>
    <w:rsid w:val="00C854F0"/>
    <w:rsid w:val="00C9246B"/>
    <w:rsid w:val="00C9401E"/>
    <w:rsid w:val="00C94427"/>
    <w:rsid w:val="00C9540A"/>
    <w:rsid w:val="00C976A0"/>
    <w:rsid w:val="00CA10C5"/>
    <w:rsid w:val="00CA2473"/>
    <w:rsid w:val="00CA2912"/>
    <w:rsid w:val="00CA299B"/>
    <w:rsid w:val="00CA2D50"/>
    <w:rsid w:val="00CA2E9E"/>
    <w:rsid w:val="00CB0A05"/>
    <w:rsid w:val="00CB203A"/>
    <w:rsid w:val="00CB2A64"/>
    <w:rsid w:val="00CB307A"/>
    <w:rsid w:val="00CB38C5"/>
    <w:rsid w:val="00CB469A"/>
    <w:rsid w:val="00CB5FC9"/>
    <w:rsid w:val="00CB7045"/>
    <w:rsid w:val="00CC1789"/>
    <w:rsid w:val="00CC3025"/>
    <w:rsid w:val="00CC4315"/>
    <w:rsid w:val="00CD4E00"/>
    <w:rsid w:val="00CD768A"/>
    <w:rsid w:val="00CE0F0B"/>
    <w:rsid w:val="00CF2395"/>
    <w:rsid w:val="00CF28E1"/>
    <w:rsid w:val="00CF647B"/>
    <w:rsid w:val="00CF6D73"/>
    <w:rsid w:val="00D02421"/>
    <w:rsid w:val="00D03205"/>
    <w:rsid w:val="00D07519"/>
    <w:rsid w:val="00D1085C"/>
    <w:rsid w:val="00D11C8E"/>
    <w:rsid w:val="00D15F53"/>
    <w:rsid w:val="00D16725"/>
    <w:rsid w:val="00D16863"/>
    <w:rsid w:val="00D16CF7"/>
    <w:rsid w:val="00D2043A"/>
    <w:rsid w:val="00D21C1D"/>
    <w:rsid w:val="00D230DD"/>
    <w:rsid w:val="00D23245"/>
    <w:rsid w:val="00D24C94"/>
    <w:rsid w:val="00D2518F"/>
    <w:rsid w:val="00D27B45"/>
    <w:rsid w:val="00D30D7C"/>
    <w:rsid w:val="00D317F8"/>
    <w:rsid w:val="00D3619F"/>
    <w:rsid w:val="00D36A92"/>
    <w:rsid w:val="00D378D7"/>
    <w:rsid w:val="00D40C92"/>
    <w:rsid w:val="00D42F4F"/>
    <w:rsid w:val="00D50639"/>
    <w:rsid w:val="00D51E99"/>
    <w:rsid w:val="00D525A7"/>
    <w:rsid w:val="00D52F9C"/>
    <w:rsid w:val="00D54498"/>
    <w:rsid w:val="00D55A61"/>
    <w:rsid w:val="00D57358"/>
    <w:rsid w:val="00D700EA"/>
    <w:rsid w:val="00D717AA"/>
    <w:rsid w:val="00D71E7F"/>
    <w:rsid w:val="00D736D6"/>
    <w:rsid w:val="00D81B86"/>
    <w:rsid w:val="00D81E25"/>
    <w:rsid w:val="00D8238D"/>
    <w:rsid w:val="00D85978"/>
    <w:rsid w:val="00D859C8"/>
    <w:rsid w:val="00D95B3F"/>
    <w:rsid w:val="00DA1732"/>
    <w:rsid w:val="00DA3C19"/>
    <w:rsid w:val="00DA4419"/>
    <w:rsid w:val="00DA557F"/>
    <w:rsid w:val="00DA5E27"/>
    <w:rsid w:val="00DA65F1"/>
    <w:rsid w:val="00DA711C"/>
    <w:rsid w:val="00DB1558"/>
    <w:rsid w:val="00DB2BC9"/>
    <w:rsid w:val="00DB3065"/>
    <w:rsid w:val="00DB6478"/>
    <w:rsid w:val="00DB657C"/>
    <w:rsid w:val="00DC03A1"/>
    <w:rsid w:val="00DC0594"/>
    <w:rsid w:val="00DC3B5F"/>
    <w:rsid w:val="00DC3C21"/>
    <w:rsid w:val="00DC5316"/>
    <w:rsid w:val="00DC6AE5"/>
    <w:rsid w:val="00DD2547"/>
    <w:rsid w:val="00DD60CE"/>
    <w:rsid w:val="00DD635C"/>
    <w:rsid w:val="00DE5FF8"/>
    <w:rsid w:val="00DF056B"/>
    <w:rsid w:val="00DF18A0"/>
    <w:rsid w:val="00DF1BEF"/>
    <w:rsid w:val="00DF3BEB"/>
    <w:rsid w:val="00DF3D47"/>
    <w:rsid w:val="00DF5A6B"/>
    <w:rsid w:val="00DF74BA"/>
    <w:rsid w:val="00DF75D5"/>
    <w:rsid w:val="00E0584C"/>
    <w:rsid w:val="00E0692F"/>
    <w:rsid w:val="00E06C8A"/>
    <w:rsid w:val="00E11DDF"/>
    <w:rsid w:val="00E152BA"/>
    <w:rsid w:val="00E15E30"/>
    <w:rsid w:val="00E202D6"/>
    <w:rsid w:val="00E21E80"/>
    <w:rsid w:val="00E22AAD"/>
    <w:rsid w:val="00E2398C"/>
    <w:rsid w:val="00E23D8C"/>
    <w:rsid w:val="00E25716"/>
    <w:rsid w:val="00E27643"/>
    <w:rsid w:val="00E35643"/>
    <w:rsid w:val="00E35852"/>
    <w:rsid w:val="00E377C0"/>
    <w:rsid w:val="00E410E3"/>
    <w:rsid w:val="00E442F2"/>
    <w:rsid w:val="00E5198C"/>
    <w:rsid w:val="00E52D99"/>
    <w:rsid w:val="00E63440"/>
    <w:rsid w:val="00E648FC"/>
    <w:rsid w:val="00E6503D"/>
    <w:rsid w:val="00E65397"/>
    <w:rsid w:val="00E667C9"/>
    <w:rsid w:val="00E71675"/>
    <w:rsid w:val="00E71E71"/>
    <w:rsid w:val="00E72B38"/>
    <w:rsid w:val="00E76876"/>
    <w:rsid w:val="00E76CA8"/>
    <w:rsid w:val="00E804E5"/>
    <w:rsid w:val="00E832C8"/>
    <w:rsid w:val="00E833F3"/>
    <w:rsid w:val="00E83890"/>
    <w:rsid w:val="00E839AD"/>
    <w:rsid w:val="00E848FD"/>
    <w:rsid w:val="00E8494B"/>
    <w:rsid w:val="00E8519D"/>
    <w:rsid w:val="00E856B8"/>
    <w:rsid w:val="00E906D4"/>
    <w:rsid w:val="00E91616"/>
    <w:rsid w:val="00E92209"/>
    <w:rsid w:val="00E922A5"/>
    <w:rsid w:val="00EA10C5"/>
    <w:rsid w:val="00EA2591"/>
    <w:rsid w:val="00EA287C"/>
    <w:rsid w:val="00EA451C"/>
    <w:rsid w:val="00EA79DD"/>
    <w:rsid w:val="00EA7EB9"/>
    <w:rsid w:val="00EB275E"/>
    <w:rsid w:val="00EB2E10"/>
    <w:rsid w:val="00EB7440"/>
    <w:rsid w:val="00EC1EB4"/>
    <w:rsid w:val="00EC7D52"/>
    <w:rsid w:val="00ED015A"/>
    <w:rsid w:val="00ED695F"/>
    <w:rsid w:val="00EE1743"/>
    <w:rsid w:val="00EE1BC3"/>
    <w:rsid w:val="00EE5574"/>
    <w:rsid w:val="00EE56CB"/>
    <w:rsid w:val="00EE7DD4"/>
    <w:rsid w:val="00EF060B"/>
    <w:rsid w:val="00EF15A5"/>
    <w:rsid w:val="00EF4540"/>
    <w:rsid w:val="00F002DD"/>
    <w:rsid w:val="00F10033"/>
    <w:rsid w:val="00F10EC4"/>
    <w:rsid w:val="00F13535"/>
    <w:rsid w:val="00F14ACA"/>
    <w:rsid w:val="00F159D2"/>
    <w:rsid w:val="00F17589"/>
    <w:rsid w:val="00F224B4"/>
    <w:rsid w:val="00F2560A"/>
    <w:rsid w:val="00F264BD"/>
    <w:rsid w:val="00F32849"/>
    <w:rsid w:val="00F34B4A"/>
    <w:rsid w:val="00F34E59"/>
    <w:rsid w:val="00F357DB"/>
    <w:rsid w:val="00F415EF"/>
    <w:rsid w:val="00F42674"/>
    <w:rsid w:val="00F44AA1"/>
    <w:rsid w:val="00F46493"/>
    <w:rsid w:val="00F474FE"/>
    <w:rsid w:val="00F518E7"/>
    <w:rsid w:val="00F56FA9"/>
    <w:rsid w:val="00F60DDD"/>
    <w:rsid w:val="00F60FC7"/>
    <w:rsid w:val="00F651B7"/>
    <w:rsid w:val="00F65B97"/>
    <w:rsid w:val="00F670F9"/>
    <w:rsid w:val="00F70EBB"/>
    <w:rsid w:val="00F73B53"/>
    <w:rsid w:val="00F75438"/>
    <w:rsid w:val="00F768A4"/>
    <w:rsid w:val="00F771CA"/>
    <w:rsid w:val="00F80CCE"/>
    <w:rsid w:val="00F80FC0"/>
    <w:rsid w:val="00F83A61"/>
    <w:rsid w:val="00F918C4"/>
    <w:rsid w:val="00FA21D8"/>
    <w:rsid w:val="00FA284E"/>
    <w:rsid w:val="00FA2B2C"/>
    <w:rsid w:val="00FA6344"/>
    <w:rsid w:val="00FB1524"/>
    <w:rsid w:val="00FB6DAB"/>
    <w:rsid w:val="00FC0F6F"/>
    <w:rsid w:val="00FC27D1"/>
    <w:rsid w:val="00FC43B0"/>
    <w:rsid w:val="00FC4532"/>
    <w:rsid w:val="00FC55BC"/>
    <w:rsid w:val="00FC562B"/>
    <w:rsid w:val="00FC6553"/>
    <w:rsid w:val="00FD28E1"/>
    <w:rsid w:val="00FD485A"/>
    <w:rsid w:val="00FD7B98"/>
    <w:rsid w:val="00FE5199"/>
    <w:rsid w:val="00FE65AA"/>
    <w:rsid w:val="00FE6BBA"/>
    <w:rsid w:val="00FE6E12"/>
    <w:rsid w:val="00FE7EA5"/>
    <w:rsid w:val="00FF19C3"/>
    <w:rsid w:val="00FF37FC"/>
    <w:rsid w:val="00FF4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156B7"/>
  <w15:docId w15:val="{1017D995-A8AF-4FAF-A681-970FC98D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B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BC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77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060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2BC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2BC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3779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2060D"/>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E6D21"/>
    <w:pPr>
      <w:ind w:left="720"/>
      <w:contextualSpacing/>
    </w:pPr>
  </w:style>
  <w:style w:type="character" w:styleId="SubtleEmphasis">
    <w:name w:val="Subtle Emphasis"/>
    <w:basedOn w:val="DefaultParagraphFont"/>
    <w:uiPriority w:val="19"/>
    <w:qFormat/>
    <w:rsid w:val="00787764"/>
    <w:rPr>
      <w:i/>
      <w:iCs/>
      <w:color w:val="808080" w:themeColor="text1" w:themeTint="7F"/>
    </w:rPr>
  </w:style>
  <w:style w:type="character" w:styleId="Emphasis">
    <w:name w:val="Emphasis"/>
    <w:basedOn w:val="DefaultParagraphFont"/>
    <w:uiPriority w:val="20"/>
    <w:qFormat/>
    <w:rsid w:val="00787764"/>
    <w:rPr>
      <w:i/>
      <w:iCs/>
    </w:rPr>
  </w:style>
  <w:style w:type="character" w:styleId="IntenseEmphasis">
    <w:name w:val="Intense Emphasis"/>
    <w:basedOn w:val="DefaultParagraphFont"/>
    <w:uiPriority w:val="21"/>
    <w:qFormat/>
    <w:rsid w:val="00787764"/>
    <w:rPr>
      <w:b/>
      <w:bCs/>
      <w:i/>
      <w:iCs/>
      <w:color w:val="4F81BD" w:themeColor="accent1"/>
    </w:rPr>
  </w:style>
  <w:style w:type="character" w:styleId="Strong">
    <w:name w:val="Strong"/>
    <w:basedOn w:val="DefaultParagraphFont"/>
    <w:uiPriority w:val="22"/>
    <w:qFormat/>
    <w:rsid w:val="00787764"/>
    <w:rPr>
      <w:b/>
      <w:bCs/>
    </w:rPr>
  </w:style>
  <w:style w:type="paragraph" w:styleId="EndnoteText">
    <w:name w:val="endnote text"/>
    <w:basedOn w:val="Normal"/>
    <w:link w:val="EndnoteTextChar"/>
    <w:uiPriority w:val="99"/>
    <w:semiHidden/>
    <w:unhideWhenUsed/>
    <w:rsid w:val="007877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7764"/>
    <w:rPr>
      <w:sz w:val="20"/>
      <w:szCs w:val="20"/>
    </w:rPr>
  </w:style>
  <w:style w:type="character" w:styleId="EndnoteReference">
    <w:name w:val="endnote reference"/>
    <w:basedOn w:val="DefaultParagraphFont"/>
    <w:uiPriority w:val="99"/>
    <w:semiHidden/>
    <w:unhideWhenUsed/>
    <w:rsid w:val="00787764"/>
    <w:rPr>
      <w:vertAlign w:val="superscript"/>
    </w:rPr>
  </w:style>
  <w:style w:type="paragraph" w:styleId="TOCHeading">
    <w:name w:val="TOC Heading"/>
    <w:basedOn w:val="Heading1"/>
    <w:next w:val="Normal"/>
    <w:uiPriority w:val="39"/>
    <w:semiHidden/>
    <w:unhideWhenUsed/>
    <w:qFormat/>
    <w:rsid w:val="004A19E5"/>
    <w:pPr>
      <w:outlineLvl w:val="9"/>
    </w:pPr>
    <w:rPr>
      <w:lang w:val="en-US" w:eastAsia="ja-JP"/>
    </w:rPr>
  </w:style>
  <w:style w:type="paragraph" w:styleId="TOC1">
    <w:name w:val="toc 1"/>
    <w:basedOn w:val="Normal"/>
    <w:next w:val="Normal"/>
    <w:autoRedefine/>
    <w:uiPriority w:val="39"/>
    <w:unhideWhenUsed/>
    <w:qFormat/>
    <w:rsid w:val="004A19E5"/>
    <w:pPr>
      <w:spacing w:after="100"/>
    </w:pPr>
  </w:style>
  <w:style w:type="paragraph" w:styleId="TOC2">
    <w:name w:val="toc 2"/>
    <w:basedOn w:val="Normal"/>
    <w:next w:val="Normal"/>
    <w:autoRedefine/>
    <w:uiPriority w:val="39"/>
    <w:unhideWhenUsed/>
    <w:qFormat/>
    <w:rsid w:val="004A19E5"/>
    <w:pPr>
      <w:spacing w:after="100"/>
      <w:ind w:left="220"/>
    </w:pPr>
  </w:style>
  <w:style w:type="character" w:styleId="Hyperlink">
    <w:name w:val="Hyperlink"/>
    <w:basedOn w:val="DefaultParagraphFont"/>
    <w:uiPriority w:val="99"/>
    <w:unhideWhenUsed/>
    <w:rsid w:val="004A19E5"/>
    <w:rPr>
      <w:color w:val="0000FF" w:themeColor="hyperlink"/>
      <w:u w:val="single"/>
    </w:rPr>
  </w:style>
  <w:style w:type="paragraph" w:styleId="BalloonText">
    <w:name w:val="Balloon Text"/>
    <w:basedOn w:val="Normal"/>
    <w:link w:val="BalloonTextChar"/>
    <w:uiPriority w:val="99"/>
    <w:semiHidden/>
    <w:unhideWhenUsed/>
    <w:rsid w:val="004A1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9E5"/>
    <w:rPr>
      <w:rFonts w:ascii="Tahoma" w:hAnsi="Tahoma" w:cs="Tahoma"/>
      <w:sz w:val="16"/>
      <w:szCs w:val="16"/>
    </w:rPr>
  </w:style>
  <w:style w:type="paragraph" w:styleId="TOC3">
    <w:name w:val="toc 3"/>
    <w:basedOn w:val="Normal"/>
    <w:next w:val="Normal"/>
    <w:autoRedefine/>
    <w:uiPriority w:val="39"/>
    <w:unhideWhenUsed/>
    <w:qFormat/>
    <w:rsid w:val="004A19E5"/>
    <w:pPr>
      <w:spacing w:after="100"/>
      <w:ind w:left="440"/>
    </w:pPr>
    <w:rPr>
      <w:rFonts w:eastAsiaTheme="minorEastAsia"/>
      <w:lang w:val="en-US" w:eastAsia="ja-JP"/>
    </w:rPr>
  </w:style>
  <w:style w:type="table" w:styleId="TableGrid">
    <w:name w:val="Table Grid"/>
    <w:basedOn w:val="TableNormal"/>
    <w:uiPriority w:val="59"/>
    <w:rsid w:val="006031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0E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0EC4"/>
  </w:style>
  <w:style w:type="paragraph" w:styleId="Footer">
    <w:name w:val="footer"/>
    <w:basedOn w:val="Normal"/>
    <w:link w:val="FooterChar"/>
    <w:uiPriority w:val="99"/>
    <w:unhideWhenUsed/>
    <w:rsid w:val="00F10E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0EC4"/>
  </w:style>
  <w:style w:type="paragraph" w:styleId="FootnoteText">
    <w:name w:val="footnote text"/>
    <w:basedOn w:val="Normal"/>
    <w:link w:val="FootnoteTextChar"/>
    <w:uiPriority w:val="99"/>
    <w:unhideWhenUsed/>
    <w:rsid w:val="00EF15A5"/>
    <w:pPr>
      <w:spacing w:after="0" w:line="240" w:lineRule="auto"/>
    </w:pPr>
    <w:rPr>
      <w:sz w:val="20"/>
      <w:szCs w:val="20"/>
    </w:rPr>
  </w:style>
  <w:style w:type="character" w:customStyle="1" w:styleId="FootnoteTextChar">
    <w:name w:val="Footnote Text Char"/>
    <w:basedOn w:val="DefaultParagraphFont"/>
    <w:link w:val="FootnoteText"/>
    <w:uiPriority w:val="99"/>
    <w:rsid w:val="00EF15A5"/>
    <w:rPr>
      <w:sz w:val="20"/>
      <w:szCs w:val="20"/>
    </w:rPr>
  </w:style>
  <w:style w:type="character" w:styleId="FootnoteReference">
    <w:name w:val="footnote reference"/>
    <w:basedOn w:val="DefaultParagraphFont"/>
    <w:uiPriority w:val="99"/>
    <w:semiHidden/>
    <w:unhideWhenUsed/>
    <w:rsid w:val="00EF15A5"/>
    <w:rPr>
      <w:vertAlign w:val="superscript"/>
    </w:rPr>
  </w:style>
  <w:style w:type="character" w:styleId="FollowedHyperlink">
    <w:name w:val="FollowedHyperlink"/>
    <w:basedOn w:val="DefaultParagraphFont"/>
    <w:uiPriority w:val="99"/>
    <w:semiHidden/>
    <w:unhideWhenUsed/>
    <w:rsid w:val="009E107B"/>
    <w:rPr>
      <w:color w:val="800080" w:themeColor="followedHyperlink"/>
      <w:u w:val="single"/>
    </w:rPr>
  </w:style>
  <w:style w:type="paragraph" w:styleId="Title">
    <w:name w:val="Title"/>
    <w:basedOn w:val="Normal"/>
    <w:next w:val="Normal"/>
    <w:link w:val="TitleChar"/>
    <w:uiPriority w:val="10"/>
    <w:qFormat/>
    <w:rsid w:val="00681D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1D6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382709"/>
    <w:pPr>
      <w:spacing w:after="100"/>
      <w:ind w:left="660"/>
    </w:pPr>
    <w:rPr>
      <w:rFonts w:eastAsiaTheme="minorEastAsia"/>
      <w:lang w:eastAsia="en-GB"/>
    </w:rPr>
  </w:style>
  <w:style w:type="paragraph" w:styleId="TOC5">
    <w:name w:val="toc 5"/>
    <w:basedOn w:val="Normal"/>
    <w:next w:val="Normal"/>
    <w:autoRedefine/>
    <w:uiPriority w:val="39"/>
    <w:unhideWhenUsed/>
    <w:rsid w:val="00382709"/>
    <w:pPr>
      <w:spacing w:after="100"/>
      <w:ind w:left="880"/>
    </w:pPr>
    <w:rPr>
      <w:rFonts w:eastAsiaTheme="minorEastAsia"/>
      <w:lang w:eastAsia="en-GB"/>
    </w:rPr>
  </w:style>
  <w:style w:type="paragraph" w:styleId="TOC6">
    <w:name w:val="toc 6"/>
    <w:basedOn w:val="Normal"/>
    <w:next w:val="Normal"/>
    <w:autoRedefine/>
    <w:uiPriority w:val="39"/>
    <w:unhideWhenUsed/>
    <w:rsid w:val="00382709"/>
    <w:pPr>
      <w:spacing w:after="100"/>
      <w:ind w:left="1100"/>
    </w:pPr>
    <w:rPr>
      <w:rFonts w:eastAsiaTheme="minorEastAsia"/>
      <w:lang w:eastAsia="en-GB"/>
    </w:rPr>
  </w:style>
  <w:style w:type="paragraph" w:styleId="TOC7">
    <w:name w:val="toc 7"/>
    <w:basedOn w:val="Normal"/>
    <w:next w:val="Normal"/>
    <w:autoRedefine/>
    <w:uiPriority w:val="39"/>
    <w:unhideWhenUsed/>
    <w:rsid w:val="00382709"/>
    <w:pPr>
      <w:spacing w:after="100"/>
      <w:ind w:left="1320"/>
    </w:pPr>
    <w:rPr>
      <w:rFonts w:eastAsiaTheme="minorEastAsia"/>
      <w:lang w:eastAsia="en-GB"/>
    </w:rPr>
  </w:style>
  <w:style w:type="paragraph" w:styleId="TOC8">
    <w:name w:val="toc 8"/>
    <w:basedOn w:val="Normal"/>
    <w:next w:val="Normal"/>
    <w:autoRedefine/>
    <w:uiPriority w:val="39"/>
    <w:unhideWhenUsed/>
    <w:rsid w:val="00382709"/>
    <w:pPr>
      <w:spacing w:after="100"/>
      <w:ind w:left="1540"/>
    </w:pPr>
    <w:rPr>
      <w:rFonts w:eastAsiaTheme="minorEastAsia"/>
      <w:lang w:eastAsia="en-GB"/>
    </w:rPr>
  </w:style>
  <w:style w:type="paragraph" w:styleId="TOC9">
    <w:name w:val="toc 9"/>
    <w:basedOn w:val="Normal"/>
    <w:next w:val="Normal"/>
    <w:autoRedefine/>
    <w:uiPriority w:val="39"/>
    <w:unhideWhenUsed/>
    <w:rsid w:val="00382709"/>
    <w:pPr>
      <w:spacing w:after="100"/>
      <w:ind w:left="1760"/>
    </w:pPr>
    <w:rPr>
      <w:rFonts w:eastAsiaTheme="minorEastAsia"/>
      <w:lang w:eastAsia="en-GB"/>
    </w:rPr>
  </w:style>
  <w:style w:type="paragraph" w:styleId="HTMLPreformatted">
    <w:name w:val="HTML Preformatted"/>
    <w:basedOn w:val="Normal"/>
    <w:link w:val="HTMLPreformattedChar"/>
    <w:uiPriority w:val="99"/>
    <w:semiHidden/>
    <w:unhideWhenUsed/>
    <w:rsid w:val="004C7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C7E86"/>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CB203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B203A"/>
    <w:pPr>
      <w:spacing w:after="0"/>
    </w:pPr>
  </w:style>
  <w:style w:type="paragraph" w:styleId="NoSpacing">
    <w:name w:val="No Spacing"/>
    <w:uiPriority w:val="1"/>
    <w:qFormat/>
    <w:rsid w:val="001D15CF"/>
    <w:pPr>
      <w:spacing w:after="0" w:line="240" w:lineRule="auto"/>
    </w:pPr>
  </w:style>
  <w:style w:type="paragraph" w:customStyle="1" w:styleId="Default">
    <w:name w:val="Default"/>
    <w:rsid w:val="00C71FF5"/>
    <w:pPr>
      <w:autoSpaceDE w:val="0"/>
      <w:autoSpaceDN w:val="0"/>
      <w:adjustRightInd w:val="0"/>
      <w:spacing w:after="0" w:line="200" w:lineRule="atLeast"/>
    </w:pPr>
    <w:rPr>
      <w:rFonts w:ascii="Mangal" w:eastAsia="Microsoft YaHei" w:hAnsi="Mangal" w:cs="Mangal"/>
      <w:color w:val="FFFFFF"/>
      <w:kern w:val="1"/>
      <w:sz w:val="36"/>
      <w:szCs w:val="36"/>
    </w:rPr>
  </w:style>
  <w:style w:type="character" w:styleId="UnresolvedMention">
    <w:name w:val="Unresolved Mention"/>
    <w:basedOn w:val="DefaultParagraphFont"/>
    <w:uiPriority w:val="99"/>
    <w:semiHidden/>
    <w:unhideWhenUsed/>
    <w:rsid w:val="00CF647B"/>
    <w:rPr>
      <w:color w:val="605E5C"/>
      <w:shd w:val="clear" w:color="auto" w:fill="E1DFDD"/>
    </w:rPr>
  </w:style>
  <w:style w:type="paragraph" w:styleId="Revision">
    <w:name w:val="Revision"/>
    <w:hidden/>
    <w:uiPriority w:val="99"/>
    <w:semiHidden/>
    <w:rsid w:val="005275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54136">
      <w:bodyDiv w:val="1"/>
      <w:marLeft w:val="0"/>
      <w:marRight w:val="0"/>
      <w:marTop w:val="0"/>
      <w:marBottom w:val="0"/>
      <w:divBdr>
        <w:top w:val="none" w:sz="0" w:space="0" w:color="auto"/>
        <w:left w:val="none" w:sz="0" w:space="0" w:color="auto"/>
        <w:bottom w:val="none" w:sz="0" w:space="0" w:color="auto"/>
        <w:right w:val="none" w:sz="0" w:space="0" w:color="auto"/>
      </w:divBdr>
    </w:div>
    <w:div w:id="772046565">
      <w:bodyDiv w:val="1"/>
      <w:marLeft w:val="0"/>
      <w:marRight w:val="0"/>
      <w:marTop w:val="0"/>
      <w:marBottom w:val="0"/>
      <w:divBdr>
        <w:top w:val="none" w:sz="0" w:space="0" w:color="auto"/>
        <w:left w:val="none" w:sz="0" w:space="0" w:color="auto"/>
        <w:bottom w:val="none" w:sz="0" w:space="0" w:color="auto"/>
        <w:right w:val="none" w:sz="0" w:space="0" w:color="auto"/>
      </w:divBdr>
    </w:div>
    <w:div w:id="1025642867">
      <w:bodyDiv w:val="1"/>
      <w:marLeft w:val="0"/>
      <w:marRight w:val="0"/>
      <w:marTop w:val="0"/>
      <w:marBottom w:val="0"/>
      <w:divBdr>
        <w:top w:val="none" w:sz="0" w:space="0" w:color="auto"/>
        <w:left w:val="none" w:sz="0" w:space="0" w:color="auto"/>
        <w:bottom w:val="none" w:sz="0" w:space="0" w:color="auto"/>
        <w:right w:val="none" w:sz="0" w:space="0" w:color="auto"/>
      </w:divBdr>
    </w:div>
    <w:div w:id="1167791241">
      <w:bodyDiv w:val="1"/>
      <w:marLeft w:val="0"/>
      <w:marRight w:val="0"/>
      <w:marTop w:val="0"/>
      <w:marBottom w:val="0"/>
      <w:divBdr>
        <w:top w:val="none" w:sz="0" w:space="0" w:color="auto"/>
        <w:left w:val="none" w:sz="0" w:space="0" w:color="auto"/>
        <w:bottom w:val="none" w:sz="0" w:space="0" w:color="auto"/>
        <w:right w:val="none" w:sz="0" w:space="0" w:color="auto"/>
      </w:divBdr>
    </w:div>
    <w:div w:id="1515026262">
      <w:bodyDiv w:val="1"/>
      <w:marLeft w:val="0"/>
      <w:marRight w:val="0"/>
      <w:marTop w:val="0"/>
      <w:marBottom w:val="0"/>
      <w:divBdr>
        <w:top w:val="none" w:sz="0" w:space="0" w:color="auto"/>
        <w:left w:val="none" w:sz="0" w:space="0" w:color="auto"/>
        <w:bottom w:val="none" w:sz="0" w:space="0" w:color="auto"/>
        <w:right w:val="none" w:sz="0" w:space="0" w:color="auto"/>
      </w:divBdr>
    </w:div>
    <w:div w:id="1559389908">
      <w:bodyDiv w:val="1"/>
      <w:marLeft w:val="0"/>
      <w:marRight w:val="0"/>
      <w:marTop w:val="0"/>
      <w:marBottom w:val="0"/>
      <w:divBdr>
        <w:top w:val="none" w:sz="0" w:space="0" w:color="auto"/>
        <w:left w:val="none" w:sz="0" w:space="0" w:color="auto"/>
        <w:bottom w:val="none" w:sz="0" w:space="0" w:color="auto"/>
        <w:right w:val="none" w:sz="0" w:space="0" w:color="auto"/>
      </w:divBdr>
    </w:div>
    <w:div w:id="1580752897">
      <w:bodyDiv w:val="1"/>
      <w:marLeft w:val="0"/>
      <w:marRight w:val="0"/>
      <w:marTop w:val="0"/>
      <w:marBottom w:val="0"/>
      <w:divBdr>
        <w:top w:val="none" w:sz="0" w:space="0" w:color="auto"/>
        <w:left w:val="none" w:sz="0" w:space="0" w:color="auto"/>
        <w:bottom w:val="none" w:sz="0" w:space="0" w:color="auto"/>
        <w:right w:val="none" w:sz="0" w:space="0" w:color="auto"/>
      </w:divBdr>
    </w:div>
    <w:div w:id="1867525592">
      <w:bodyDiv w:val="1"/>
      <w:marLeft w:val="0"/>
      <w:marRight w:val="0"/>
      <w:marTop w:val="0"/>
      <w:marBottom w:val="0"/>
      <w:divBdr>
        <w:top w:val="none" w:sz="0" w:space="0" w:color="auto"/>
        <w:left w:val="none" w:sz="0" w:space="0" w:color="auto"/>
        <w:bottom w:val="none" w:sz="0" w:space="0" w:color="auto"/>
        <w:right w:val="none" w:sz="0" w:space="0" w:color="auto"/>
      </w:divBdr>
    </w:div>
    <w:div w:id="1937323823">
      <w:bodyDiv w:val="1"/>
      <w:marLeft w:val="0"/>
      <w:marRight w:val="0"/>
      <w:marTop w:val="0"/>
      <w:marBottom w:val="0"/>
      <w:divBdr>
        <w:top w:val="none" w:sz="0" w:space="0" w:color="auto"/>
        <w:left w:val="none" w:sz="0" w:space="0" w:color="auto"/>
        <w:bottom w:val="none" w:sz="0" w:space="0" w:color="auto"/>
        <w:right w:val="none" w:sz="0" w:space="0" w:color="auto"/>
      </w:divBdr>
    </w:div>
    <w:div w:id="203445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4.jp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g"/><Relationship Id="rId89" Type="http://schemas.openxmlformats.org/officeDocument/2006/relationships/image" Target="media/image73.png"/><Relationship Id="rId16" Type="http://schemas.openxmlformats.org/officeDocument/2006/relationships/image" Target="media/image9.png"/><Relationship Id="rId107" Type="http://schemas.microsoft.com/office/2011/relationships/people" Target="people.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footer" Target="footer6.xml"/><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g"/><Relationship Id="rId102"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9.png"/><Relationship Id="rId22" Type="http://schemas.openxmlformats.org/officeDocument/2006/relationships/image" Target="media/image15.jpg"/><Relationship Id="rId27"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g"/><Relationship Id="rId85" Type="http://schemas.openxmlformats.org/officeDocument/2006/relationships/image" Target="media/image69.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1.jp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footer" Target="footer8.xml"/><Relationship Id="rId108"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3.jpg"/><Relationship Id="rId57" Type="http://schemas.openxmlformats.org/officeDocument/2006/relationships/image" Target="media/image41.jpe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jpg"/><Relationship Id="rId78" Type="http://schemas.openxmlformats.org/officeDocument/2006/relationships/image" Target="media/image62.png"/><Relationship Id="rId81" Type="http://schemas.openxmlformats.org/officeDocument/2006/relationships/image" Target="media/image65.jp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23.jpg"/><Relationship Id="rId34" Type="http://schemas.openxmlformats.org/officeDocument/2006/relationships/footer" Target="footer4.xml"/><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header" Target="header2.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footer" Target="footer5.xml"/><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footer" Target="footer9.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30.jpg"/><Relationship Id="rId67" Type="http://schemas.openxmlformats.org/officeDocument/2006/relationships/image" Target="media/image51.png"/></Relationships>
</file>

<file path=word/_rels/footnotes.xml.rels><?xml version="1.0" encoding="UTF-8" standalone="yes"?>
<Relationships xmlns="http://schemas.openxmlformats.org/package/2006/relationships"><Relationship Id="rId8" Type="http://schemas.openxmlformats.org/officeDocument/2006/relationships/hyperlink" Target="https://shop.4tronix.co.uk/collections/sensors/products/ir-infrared-obstacle-sensor" TargetMode="External"/><Relationship Id="rId13" Type="http://schemas.openxmlformats.org/officeDocument/2006/relationships/hyperlink" Target="https://www.arduino.cc/en/Main/Software" TargetMode="External"/><Relationship Id="rId18" Type="http://schemas.openxmlformats.org/officeDocument/2006/relationships/hyperlink" Target="https://www.simulators.org.uk/" TargetMode="External"/><Relationship Id="rId3" Type="http://schemas.openxmlformats.org/officeDocument/2006/relationships/hyperlink" Target="https://www.beltower.co.uk" TargetMode="External"/><Relationship Id="rId7" Type="http://schemas.openxmlformats.org/officeDocument/2006/relationships/hyperlink" Target="https://hobbycomponents.com/sensors/213-ir-infrared-obstacle-avoidance-sensor-e18-d80nk" TargetMode="External"/><Relationship Id="rId12" Type="http://schemas.openxmlformats.org/officeDocument/2006/relationships/hyperlink" Target="https://www.arduino.cc/en/Tutorial/ArduinoISP" TargetMode="External"/><Relationship Id="rId17" Type="http://schemas.openxmlformats.org/officeDocument/2006/relationships/hyperlink" Target="https://www.chiark.greenend.org.uk/~sgtatham/putty/" TargetMode="External"/><Relationship Id="rId2" Type="http://schemas.openxmlformats.org/officeDocument/2006/relationships/hyperlink" Target="https://www.abelsim.co.uk" TargetMode="External"/><Relationship Id="rId16" Type="http://schemas.openxmlformats.org/officeDocument/2006/relationships/hyperlink" Target="https://facultyonline.churchofengland.org/Data/Sites/1/media/user-manuals/2022/parish_user_manual_2022.pdf" TargetMode="External"/><Relationship Id="rId20" Type="http://schemas.openxmlformats.org/officeDocument/2006/relationships/hyperlink" Target="https://www.gnu.org/licenses/gpl-3.0.en.html" TargetMode="External"/><Relationship Id="rId1" Type="http://schemas.openxmlformats.org/officeDocument/2006/relationships/hyperlink" Target="https://creativecommons.org/licenses/by-sa/4.0/" TargetMode="External"/><Relationship Id="rId6" Type="http://schemas.openxmlformats.org/officeDocument/2006/relationships/hyperlink" Target="https://sps.honeywell.com/us/en/products/advanced-sensing-technologies/industrial-sensing/industrial-sensors/magnetic-sensors/omnipolar-position-sensor-ics/2ss52m-series" TargetMode="External"/><Relationship Id="rId11" Type="http://schemas.openxmlformats.org/officeDocument/2006/relationships/hyperlink" Target="https://www.arduino.cc/en/Main/ArduinoISP" TargetMode="External"/><Relationship Id="rId5" Type="http://schemas.openxmlformats.org/officeDocument/2006/relationships/hyperlink" Target="http://www.gremlyn.plus.com/ahme/mag_sen.html" TargetMode="External"/><Relationship Id="rId15" Type="http://schemas.openxmlformats.org/officeDocument/2006/relationships/hyperlink" Target="https://www.churchofengland.org/sites/default/files/2022-06/FJR_2022_ListA_ListB.pdf" TargetMode="External"/><Relationship Id="rId10" Type="http://schemas.openxmlformats.org/officeDocument/2006/relationships/hyperlink" Target="https://www.microchip.com/developmenttools/ProductDetails/atatmel-ice" TargetMode="External"/><Relationship Id="rId19" Type="http://schemas.openxmlformats.org/officeDocument/2006/relationships/hyperlink" Target="https://creativecommons.org/licenses/by-sa/4.0/" TargetMode="External"/><Relationship Id="rId4" Type="http://schemas.openxmlformats.org/officeDocument/2006/relationships/hyperlink" Target="https://www.belfryware.com" TargetMode="External"/><Relationship Id="rId9" Type="http://schemas.openxmlformats.org/officeDocument/2006/relationships/hyperlink" Target="https://www.reallyusefulproducts.co.uk/" TargetMode="External"/><Relationship Id="rId14" Type="http://schemas.openxmlformats.org/officeDocument/2006/relationships/hyperlink" Target="https://github.com/maniacbug/Memory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DF5DD-FFAD-4D7D-931C-4D28CB5C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88</Pages>
  <Words>13534</Words>
  <Characters>77144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02 – Build &amp; Installation Guide</vt:lpstr>
    </vt:vector>
  </TitlesOfParts>
  <Company/>
  <LinksUpToDate>false</LinksUpToDate>
  <CharactersWithSpaces>90498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02 – Build &amp; Installation Guide</dc:title>
  <dc:creator>Andrew Instone-Cowie</dc:creator>
  <cp:lastModifiedBy>Andrew Instone-Cowie</cp:lastModifiedBy>
  <cp:revision>19</cp:revision>
  <cp:lastPrinted>2024-08-28T08:40:00Z</cp:lastPrinted>
  <dcterms:created xsi:type="dcterms:W3CDTF">2024-06-19T12:13:00Z</dcterms:created>
  <dcterms:modified xsi:type="dcterms:W3CDTF">2024-08-28T08:45:00Z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-1382485838</vt:i4>
  </property>
  <property fmtid="{D5CDD505-2E9C-101B-9397-08002B2CF9AE}" pid="3" name="_NewReviewCycle">
    <vt:lpwstr/>
  </property>
  <property fmtid="{D5CDD505-2E9C-101B-9397-08002B2CF9AE}" pid="4" name="_EmailSubject">
    <vt:lpwstr/>
  </property>
  <property fmtid="{D5CDD505-2E9C-101B-9397-08002B2CF9AE}" pid="5" name="_AuthorEmailDisplayName">
    <vt:lpwstr>Andrew Instone-Cowie</vt:lpwstr>
  </property>
  <property fmtid="{D5CDD505-2E9C-101B-9397-08002B2CF9AE}" pid="6" name="_ReviewingToolsShownOnce">
    <vt:lpwstr/>
  </property>
  <property fmtid="{D5CDD505-2E9C-101B-9397-08002B2CF9AE}" pid="7" name="Disposition">
    <vt:i4>-1382485838</vt:i4>
  </property>
</Properties>
</file>